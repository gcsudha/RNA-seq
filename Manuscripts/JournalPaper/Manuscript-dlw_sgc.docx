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96575A" w14:textId="77777777" w:rsidR="00D44044" w:rsidRDefault="0021510F">
      <w:pPr>
        <w:rPr>
          <w:b/>
          <w:sz w:val="28"/>
          <w:szCs w:val="28"/>
        </w:rPr>
      </w:pPr>
      <w:r>
        <w:rPr>
          <w:b/>
          <w:sz w:val="28"/>
          <w:szCs w:val="28"/>
        </w:rPr>
        <w:t xml:space="preserve">  Title </w:t>
      </w:r>
    </w:p>
    <w:p w14:paraId="60A200E5" w14:textId="77777777" w:rsidR="00D44044" w:rsidRDefault="0021510F">
      <w:pPr>
        <w:rPr>
          <w:b/>
          <w:sz w:val="28"/>
          <w:szCs w:val="28"/>
        </w:rPr>
      </w:pPr>
      <w:r>
        <w:rPr>
          <w:b/>
          <w:sz w:val="28"/>
          <w:szCs w:val="28"/>
        </w:rPr>
        <w:t>Authors</w:t>
      </w:r>
    </w:p>
    <w:p w14:paraId="42092BEE" w14:textId="05BBEF22" w:rsidR="00D44044" w:rsidRDefault="0021510F">
      <w:pPr>
        <w:jc w:val="center"/>
        <w:rPr>
          <w:sz w:val="24"/>
          <w:szCs w:val="24"/>
        </w:rPr>
      </w:pPr>
      <w:r>
        <w:rPr>
          <w:sz w:val="24"/>
          <w:szCs w:val="24"/>
        </w:rPr>
        <w:t>David Linnard Wheeler</w:t>
      </w:r>
      <w:r>
        <w:rPr>
          <w:sz w:val="24"/>
          <w:szCs w:val="24"/>
          <w:vertAlign w:val="superscript"/>
        </w:rPr>
        <w:t>*1</w:t>
      </w:r>
      <w:r>
        <w:rPr>
          <w:sz w:val="24"/>
          <w:szCs w:val="24"/>
        </w:rPr>
        <w:t xml:space="preserve">, </w:t>
      </w:r>
      <w:ins w:id="0" w:author="Wheeler, David Linnard" w:date="2021-03-10T15:29:00Z">
        <w:r w:rsidR="00B62E80">
          <w:rPr>
            <w:sz w:val="24"/>
            <w:szCs w:val="24"/>
          </w:rPr>
          <w:t>Sudha GC Up</w:t>
        </w:r>
      </w:ins>
      <w:ins w:id="1" w:author="Wheeler, David Linnard" w:date="2021-03-10T15:30:00Z">
        <w:r w:rsidR="00B62E80">
          <w:rPr>
            <w:sz w:val="24"/>
            <w:szCs w:val="24"/>
          </w:rPr>
          <w:t>adhaya</w:t>
        </w:r>
        <w:r w:rsidR="00B62E80" w:rsidRPr="00B62E80">
          <w:rPr>
            <w:sz w:val="24"/>
            <w:szCs w:val="24"/>
            <w:vertAlign w:val="superscript"/>
          </w:rPr>
          <w:t>1</w:t>
        </w:r>
        <w:r w:rsidR="00B62E80">
          <w:rPr>
            <w:sz w:val="24"/>
            <w:szCs w:val="24"/>
          </w:rPr>
          <w:t>,</w:t>
        </w:r>
      </w:ins>
      <w:ins w:id="2" w:author="Wheeler, David Linnard" w:date="2021-03-10T15:31:00Z">
        <w:r w:rsidR="00B62E80">
          <w:rPr>
            <w:sz w:val="24"/>
            <w:szCs w:val="24"/>
          </w:rPr>
          <w:t xml:space="preserve"> </w:t>
        </w:r>
      </w:ins>
      <w:proofErr w:type="spellStart"/>
      <w:r w:rsidRPr="00B62E80">
        <w:rPr>
          <w:sz w:val="24"/>
          <w:szCs w:val="24"/>
        </w:rPr>
        <w:t>Jeness</w:t>
      </w:r>
      <w:proofErr w:type="spellEnd"/>
      <w:r>
        <w:rPr>
          <w:sz w:val="24"/>
          <w:szCs w:val="24"/>
        </w:rPr>
        <w:t xml:space="preserve"> Scott</w:t>
      </w:r>
      <w:r>
        <w:rPr>
          <w:sz w:val="24"/>
          <w:szCs w:val="24"/>
          <w:vertAlign w:val="superscript"/>
        </w:rPr>
        <w:t>2</w:t>
      </w:r>
      <w:r>
        <w:rPr>
          <w:sz w:val="24"/>
          <w:szCs w:val="24"/>
        </w:rPr>
        <w:t>,</w:t>
      </w:r>
    </w:p>
    <w:p w14:paraId="74E72206" w14:textId="77777777" w:rsidR="00D44044" w:rsidDel="00B62E80" w:rsidRDefault="0021510F">
      <w:pPr>
        <w:jc w:val="center"/>
        <w:rPr>
          <w:del w:id="3" w:author="Wheeler, David Linnard" w:date="2021-03-10T15:31:00Z"/>
          <w:sz w:val="24"/>
          <w:szCs w:val="24"/>
          <w:vertAlign w:val="superscript"/>
        </w:rPr>
      </w:pPr>
      <w:r>
        <w:rPr>
          <w:sz w:val="24"/>
          <w:szCs w:val="24"/>
        </w:rPr>
        <w:t>Jeremiah Kam Sung Dung</w:t>
      </w:r>
      <w:r>
        <w:rPr>
          <w:sz w:val="24"/>
          <w:szCs w:val="24"/>
          <w:vertAlign w:val="superscript"/>
        </w:rPr>
        <w:t>2</w:t>
      </w:r>
      <w:r>
        <w:rPr>
          <w:sz w:val="24"/>
          <w:szCs w:val="24"/>
        </w:rPr>
        <w:t>, and Dennis Allen Johnson</w:t>
      </w:r>
      <w:r>
        <w:rPr>
          <w:sz w:val="24"/>
          <w:szCs w:val="24"/>
          <w:vertAlign w:val="superscript"/>
        </w:rPr>
        <w:t>1</w:t>
      </w:r>
    </w:p>
    <w:p w14:paraId="621134D7" w14:textId="77777777" w:rsidR="00D44044" w:rsidRDefault="0021510F" w:rsidP="00B62E80">
      <w:pPr>
        <w:jc w:val="center"/>
        <w:rPr>
          <w:sz w:val="24"/>
          <w:szCs w:val="24"/>
        </w:rPr>
      </w:pPr>
      <w:r>
        <w:rPr>
          <w:sz w:val="24"/>
          <w:szCs w:val="24"/>
        </w:rPr>
        <w:t xml:space="preserve"> </w:t>
      </w:r>
    </w:p>
    <w:p w14:paraId="49251544" w14:textId="77777777" w:rsidR="00D44044" w:rsidRDefault="0021510F">
      <w:pPr>
        <w:ind w:left="720"/>
        <w:rPr>
          <w:sz w:val="24"/>
          <w:szCs w:val="24"/>
        </w:rPr>
      </w:pPr>
      <w:r>
        <w:rPr>
          <w:sz w:val="24"/>
          <w:szCs w:val="24"/>
          <w:vertAlign w:val="superscript"/>
        </w:rPr>
        <w:t>1.</w:t>
      </w:r>
      <w:r>
        <w:rPr>
          <w:sz w:val="24"/>
          <w:szCs w:val="24"/>
        </w:rPr>
        <w:t xml:space="preserve"> Department of Plant Pathology, Washington State University,</w:t>
      </w:r>
    </w:p>
    <w:p w14:paraId="2EADA087" w14:textId="77777777" w:rsidR="00D44044" w:rsidRDefault="0021510F">
      <w:pPr>
        <w:ind w:left="720"/>
        <w:rPr>
          <w:sz w:val="24"/>
          <w:szCs w:val="24"/>
        </w:rPr>
      </w:pPr>
      <w:r>
        <w:rPr>
          <w:sz w:val="24"/>
          <w:szCs w:val="24"/>
        </w:rPr>
        <w:t>Pullman, WA, USA</w:t>
      </w:r>
    </w:p>
    <w:p w14:paraId="55F4382E" w14:textId="77777777" w:rsidR="00D44044" w:rsidRDefault="0021510F">
      <w:pPr>
        <w:ind w:left="720"/>
        <w:rPr>
          <w:sz w:val="24"/>
          <w:szCs w:val="24"/>
        </w:rPr>
      </w:pPr>
      <w:r>
        <w:rPr>
          <w:sz w:val="24"/>
          <w:szCs w:val="24"/>
          <w:vertAlign w:val="superscript"/>
        </w:rPr>
        <w:t>2.</w:t>
      </w:r>
      <w:r>
        <w:rPr>
          <w:b/>
          <w:sz w:val="24"/>
          <w:szCs w:val="24"/>
        </w:rPr>
        <w:t xml:space="preserve"> </w:t>
      </w:r>
      <w:r>
        <w:rPr>
          <w:sz w:val="24"/>
          <w:szCs w:val="24"/>
        </w:rPr>
        <w:t>Department of Botany and Plant Pathology, Oregon State University, Madras, OR, USA</w:t>
      </w:r>
    </w:p>
    <w:p w14:paraId="151C0E16" w14:textId="77777777" w:rsidR="00D44044" w:rsidRDefault="0021510F">
      <w:pPr>
        <w:jc w:val="center"/>
        <w:rPr>
          <w:b/>
          <w:sz w:val="24"/>
          <w:szCs w:val="24"/>
        </w:rPr>
      </w:pPr>
      <w:r>
        <w:rPr>
          <w:b/>
          <w:sz w:val="24"/>
          <w:szCs w:val="24"/>
        </w:rPr>
        <w:t>Correspondence:</w:t>
      </w:r>
    </w:p>
    <w:p w14:paraId="70551F81" w14:textId="77777777" w:rsidR="00D44044" w:rsidRDefault="0021510F">
      <w:pPr>
        <w:jc w:val="center"/>
        <w:rPr>
          <w:sz w:val="24"/>
          <w:szCs w:val="24"/>
        </w:rPr>
      </w:pPr>
      <w:r>
        <w:rPr>
          <w:sz w:val="24"/>
          <w:szCs w:val="24"/>
        </w:rPr>
        <w:t>David L. Wheeler</w:t>
      </w:r>
    </w:p>
    <w:p w14:paraId="0CA69CF0" w14:textId="77777777" w:rsidR="00D44044" w:rsidRDefault="0021510F">
      <w:pPr>
        <w:jc w:val="center"/>
        <w:rPr>
          <w:sz w:val="24"/>
          <w:szCs w:val="24"/>
        </w:rPr>
      </w:pPr>
      <w:r>
        <w:rPr>
          <w:sz w:val="24"/>
          <w:szCs w:val="24"/>
        </w:rPr>
        <w:t>Tel: 1+ (215) 880-3024</w:t>
      </w:r>
    </w:p>
    <w:p w14:paraId="6EDF6D70" w14:textId="77777777" w:rsidR="00D44044" w:rsidRDefault="0021510F">
      <w:pPr>
        <w:jc w:val="center"/>
        <w:rPr>
          <w:sz w:val="24"/>
          <w:szCs w:val="24"/>
        </w:rPr>
      </w:pPr>
      <w:r>
        <w:rPr>
          <w:color w:val="954F72"/>
          <w:sz w:val="24"/>
          <w:szCs w:val="24"/>
        </w:rPr>
        <w:t>david.wheeler@wsu.edu</w:t>
      </w:r>
      <w:r>
        <w:rPr>
          <w:sz w:val="24"/>
          <w:szCs w:val="24"/>
        </w:rPr>
        <w:t xml:space="preserve">  </w:t>
      </w:r>
    </w:p>
    <w:tbl>
      <w:tblPr>
        <w:tblStyle w:val="a"/>
        <w:tblW w:w="8100" w:type="dxa"/>
        <w:tblInd w:w="370" w:type="dxa"/>
        <w:tblBorders>
          <w:top w:val="nil"/>
          <w:left w:val="nil"/>
          <w:bottom w:val="nil"/>
          <w:right w:val="nil"/>
          <w:insideH w:val="nil"/>
          <w:insideV w:val="nil"/>
        </w:tblBorders>
        <w:tblLayout w:type="fixed"/>
        <w:tblLook w:val="0600" w:firstRow="0" w:lastRow="0" w:firstColumn="0" w:lastColumn="0" w:noHBand="1" w:noVBand="1"/>
      </w:tblPr>
      <w:tblGrid>
        <w:gridCol w:w="4620"/>
        <w:gridCol w:w="3480"/>
      </w:tblGrid>
      <w:tr w:rsidR="00D44044" w14:paraId="4D01BA4D" w14:textId="77777777">
        <w:trPr>
          <w:trHeight w:val="485"/>
        </w:trPr>
        <w:tc>
          <w:tcPr>
            <w:tcW w:w="4620" w:type="dxa"/>
            <w:tcBorders>
              <w:top w:val="single" w:sz="8" w:space="0" w:color="000000"/>
              <w:left w:val="nil"/>
              <w:bottom w:val="single" w:sz="8" w:space="0" w:color="000000"/>
              <w:right w:val="nil"/>
            </w:tcBorders>
            <w:tcMar>
              <w:top w:w="100" w:type="dxa"/>
              <w:left w:w="100" w:type="dxa"/>
              <w:bottom w:w="100" w:type="dxa"/>
              <w:right w:w="100" w:type="dxa"/>
            </w:tcMar>
          </w:tcPr>
          <w:p w14:paraId="0C76621E" w14:textId="77777777" w:rsidR="00D44044" w:rsidRDefault="0021510F">
            <w:pPr>
              <w:ind w:left="720"/>
              <w:jc w:val="center"/>
              <w:rPr>
                <w:b/>
                <w:sz w:val="24"/>
                <w:szCs w:val="24"/>
              </w:rPr>
            </w:pPr>
            <w:r>
              <w:rPr>
                <w:b/>
                <w:sz w:val="24"/>
                <w:szCs w:val="24"/>
              </w:rPr>
              <w:t>Section</w:t>
            </w:r>
          </w:p>
        </w:tc>
        <w:tc>
          <w:tcPr>
            <w:tcW w:w="3480" w:type="dxa"/>
            <w:tcBorders>
              <w:top w:val="single" w:sz="8" w:space="0" w:color="000000"/>
              <w:left w:val="nil"/>
              <w:bottom w:val="single" w:sz="8" w:space="0" w:color="000000"/>
              <w:right w:val="nil"/>
            </w:tcBorders>
            <w:tcMar>
              <w:top w:w="100" w:type="dxa"/>
              <w:left w:w="100" w:type="dxa"/>
              <w:bottom w:w="100" w:type="dxa"/>
              <w:right w:w="100" w:type="dxa"/>
            </w:tcMar>
          </w:tcPr>
          <w:p w14:paraId="349ED943" w14:textId="77777777" w:rsidR="00D44044" w:rsidRDefault="0021510F">
            <w:pPr>
              <w:ind w:left="360"/>
              <w:jc w:val="center"/>
              <w:rPr>
                <w:b/>
                <w:sz w:val="24"/>
                <w:szCs w:val="24"/>
              </w:rPr>
            </w:pPr>
            <w:r>
              <w:rPr>
                <w:b/>
                <w:sz w:val="24"/>
                <w:szCs w:val="24"/>
              </w:rPr>
              <w:t>Word count</w:t>
            </w:r>
          </w:p>
        </w:tc>
      </w:tr>
      <w:tr w:rsidR="00D44044" w14:paraId="2A447C8B" w14:textId="77777777">
        <w:trPr>
          <w:trHeight w:val="755"/>
        </w:trPr>
        <w:tc>
          <w:tcPr>
            <w:tcW w:w="4620" w:type="dxa"/>
            <w:tcBorders>
              <w:top w:val="nil"/>
              <w:left w:val="nil"/>
              <w:bottom w:val="nil"/>
              <w:right w:val="nil"/>
            </w:tcBorders>
            <w:tcMar>
              <w:top w:w="100" w:type="dxa"/>
              <w:left w:w="100" w:type="dxa"/>
              <w:bottom w:w="100" w:type="dxa"/>
              <w:right w:w="100" w:type="dxa"/>
            </w:tcMar>
          </w:tcPr>
          <w:p w14:paraId="56550971" w14:textId="77777777" w:rsidR="00D44044" w:rsidRDefault="0021510F">
            <w:pPr>
              <w:ind w:left="720"/>
              <w:jc w:val="center"/>
              <w:rPr>
                <w:sz w:val="24"/>
                <w:szCs w:val="24"/>
              </w:rPr>
            </w:pPr>
            <w:r>
              <w:rPr>
                <w:sz w:val="24"/>
                <w:szCs w:val="24"/>
              </w:rPr>
              <w:t>Main body (without abstract, references &amp; legends)</w:t>
            </w:r>
          </w:p>
        </w:tc>
        <w:tc>
          <w:tcPr>
            <w:tcW w:w="3480" w:type="dxa"/>
            <w:tcBorders>
              <w:top w:val="nil"/>
              <w:left w:val="nil"/>
              <w:bottom w:val="nil"/>
              <w:right w:val="nil"/>
            </w:tcBorders>
            <w:tcMar>
              <w:top w:w="100" w:type="dxa"/>
              <w:left w:w="100" w:type="dxa"/>
              <w:bottom w:w="100" w:type="dxa"/>
              <w:right w:w="100" w:type="dxa"/>
            </w:tcMar>
          </w:tcPr>
          <w:p w14:paraId="17581C5B" w14:textId="77777777" w:rsidR="00D44044" w:rsidRDefault="0021510F">
            <w:pPr>
              <w:ind w:left="360"/>
              <w:jc w:val="center"/>
              <w:rPr>
                <w:sz w:val="24"/>
                <w:szCs w:val="24"/>
              </w:rPr>
            </w:pPr>
            <w:r>
              <w:rPr>
                <w:sz w:val="24"/>
                <w:szCs w:val="24"/>
              </w:rPr>
              <w:t xml:space="preserve"> </w:t>
            </w:r>
          </w:p>
        </w:tc>
      </w:tr>
      <w:tr w:rsidR="00D44044" w14:paraId="2A90C00E" w14:textId="77777777">
        <w:trPr>
          <w:trHeight w:val="470"/>
        </w:trPr>
        <w:tc>
          <w:tcPr>
            <w:tcW w:w="4620" w:type="dxa"/>
            <w:tcBorders>
              <w:top w:val="nil"/>
              <w:left w:val="nil"/>
              <w:bottom w:val="nil"/>
              <w:right w:val="nil"/>
            </w:tcBorders>
            <w:tcMar>
              <w:top w:w="100" w:type="dxa"/>
              <w:left w:w="100" w:type="dxa"/>
              <w:bottom w:w="100" w:type="dxa"/>
              <w:right w:w="100" w:type="dxa"/>
            </w:tcMar>
          </w:tcPr>
          <w:p w14:paraId="206A9DCA" w14:textId="77777777" w:rsidR="00D44044" w:rsidRDefault="0021510F">
            <w:pPr>
              <w:ind w:left="720"/>
              <w:jc w:val="center"/>
              <w:rPr>
                <w:sz w:val="24"/>
                <w:szCs w:val="24"/>
              </w:rPr>
            </w:pPr>
            <w:r>
              <w:rPr>
                <w:sz w:val="24"/>
                <w:szCs w:val="24"/>
              </w:rPr>
              <w:t>Abstract</w:t>
            </w:r>
          </w:p>
        </w:tc>
        <w:tc>
          <w:tcPr>
            <w:tcW w:w="3480" w:type="dxa"/>
            <w:tcBorders>
              <w:top w:val="nil"/>
              <w:left w:val="nil"/>
              <w:bottom w:val="nil"/>
              <w:right w:val="nil"/>
            </w:tcBorders>
            <w:tcMar>
              <w:top w:w="100" w:type="dxa"/>
              <w:left w:w="100" w:type="dxa"/>
              <w:bottom w:w="100" w:type="dxa"/>
              <w:right w:w="100" w:type="dxa"/>
            </w:tcMar>
          </w:tcPr>
          <w:p w14:paraId="35341830" w14:textId="77777777" w:rsidR="00D44044" w:rsidRDefault="0021510F">
            <w:pPr>
              <w:ind w:left="360"/>
              <w:jc w:val="center"/>
              <w:rPr>
                <w:b/>
                <w:sz w:val="24"/>
                <w:szCs w:val="24"/>
              </w:rPr>
            </w:pPr>
            <w:r>
              <w:rPr>
                <w:b/>
                <w:sz w:val="24"/>
                <w:szCs w:val="24"/>
              </w:rPr>
              <w:t xml:space="preserve"> </w:t>
            </w:r>
          </w:p>
        </w:tc>
      </w:tr>
      <w:tr w:rsidR="00D44044" w14:paraId="7D440B44" w14:textId="77777777">
        <w:trPr>
          <w:trHeight w:val="470"/>
        </w:trPr>
        <w:tc>
          <w:tcPr>
            <w:tcW w:w="4620" w:type="dxa"/>
            <w:tcBorders>
              <w:top w:val="nil"/>
              <w:left w:val="nil"/>
              <w:bottom w:val="nil"/>
              <w:right w:val="nil"/>
            </w:tcBorders>
            <w:tcMar>
              <w:top w:w="100" w:type="dxa"/>
              <w:left w:w="100" w:type="dxa"/>
              <w:bottom w:w="100" w:type="dxa"/>
              <w:right w:w="100" w:type="dxa"/>
            </w:tcMar>
          </w:tcPr>
          <w:p w14:paraId="0E24B207" w14:textId="77777777" w:rsidR="00D44044" w:rsidRDefault="0021510F">
            <w:pPr>
              <w:ind w:left="720"/>
              <w:jc w:val="center"/>
              <w:rPr>
                <w:sz w:val="24"/>
                <w:szCs w:val="24"/>
              </w:rPr>
            </w:pPr>
            <w:r>
              <w:rPr>
                <w:sz w:val="24"/>
                <w:szCs w:val="24"/>
              </w:rPr>
              <w:t>Introduction</w:t>
            </w:r>
          </w:p>
        </w:tc>
        <w:tc>
          <w:tcPr>
            <w:tcW w:w="3480" w:type="dxa"/>
            <w:tcBorders>
              <w:top w:val="nil"/>
              <w:left w:val="nil"/>
              <w:bottom w:val="nil"/>
              <w:right w:val="nil"/>
            </w:tcBorders>
            <w:tcMar>
              <w:top w:w="100" w:type="dxa"/>
              <w:left w:w="100" w:type="dxa"/>
              <w:bottom w:w="100" w:type="dxa"/>
              <w:right w:w="100" w:type="dxa"/>
            </w:tcMar>
          </w:tcPr>
          <w:p w14:paraId="30CE8153" w14:textId="77777777" w:rsidR="00D44044" w:rsidRDefault="0021510F">
            <w:pPr>
              <w:ind w:left="360"/>
              <w:jc w:val="center"/>
              <w:rPr>
                <w:sz w:val="24"/>
                <w:szCs w:val="24"/>
              </w:rPr>
            </w:pPr>
            <w:r>
              <w:rPr>
                <w:sz w:val="24"/>
                <w:szCs w:val="24"/>
              </w:rPr>
              <w:t xml:space="preserve"> </w:t>
            </w:r>
          </w:p>
        </w:tc>
      </w:tr>
      <w:tr w:rsidR="00D44044" w14:paraId="4E068389" w14:textId="77777777">
        <w:trPr>
          <w:trHeight w:val="470"/>
        </w:trPr>
        <w:tc>
          <w:tcPr>
            <w:tcW w:w="4620" w:type="dxa"/>
            <w:tcBorders>
              <w:top w:val="nil"/>
              <w:left w:val="nil"/>
              <w:bottom w:val="nil"/>
              <w:right w:val="nil"/>
            </w:tcBorders>
            <w:tcMar>
              <w:top w:w="100" w:type="dxa"/>
              <w:left w:w="100" w:type="dxa"/>
              <w:bottom w:w="100" w:type="dxa"/>
              <w:right w:w="100" w:type="dxa"/>
            </w:tcMar>
          </w:tcPr>
          <w:p w14:paraId="36711FCC" w14:textId="77777777" w:rsidR="00D44044" w:rsidRDefault="0021510F">
            <w:pPr>
              <w:ind w:left="720"/>
              <w:jc w:val="center"/>
              <w:rPr>
                <w:sz w:val="24"/>
                <w:szCs w:val="24"/>
              </w:rPr>
            </w:pPr>
            <w:r>
              <w:rPr>
                <w:sz w:val="24"/>
                <w:szCs w:val="24"/>
              </w:rPr>
              <w:t>Materials and Methods</w:t>
            </w:r>
          </w:p>
        </w:tc>
        <w:tc>
          <w:tcPr>
            <w:tcW w:w="3480" w:type="dxa"/>
            <w:tcBorders>
              <w:top w:val="nil"/>
              <w:left w:val="nil"/>
              <w:bottom w:val="nil"/>
              <w:right w:val="nil"/>
            </w:tcBorders>
            <w:tcMar>
              <w:top w:w="100" w:type="dxa"/>
              <w:left w:w="100" w:type="dxa"/>
              <w:bottom w:w="100" w:type="dxa"/>
              <w:right w:w="100" w:type="dxa"/>
            </w:tcMar>
          </w:tcPr>
          <w:p w14:paraId="2CDDA4C2" w14:textId="77777777" w:rsidR="00D44044" w:rsidRDefault="0021510F">
            <w:pPr>
              <w:ind w:left="360"/>
              <w:jc w:val="center"/>
              <w:rPr>
                <w:sz w:val="24"/>
                <w:szCs w:val="24"/>
              </w:rPr>
            </w:pPr>
            <w:r>
              <w:rPr>
                <w:sz w:val="24"/>
                <w:szCs w:val="24"/>
              </w:rPr>
              <w:t xml:space="preserve"> </w:t>
            </w:r>
          </w:p>
        </w:tc>
      </w:tr>
      <w:tr w:rsidR="00D44044" w14:paraId="0D217DE8" w14:textId="77777777">
        <w:trPr>
          <w:trHeight w:val="470"/>
        </w:trPr>
        <w:tc>
          <w:tcPr>
            <w:tcW w:w="4620" w:type="dxa"/>
            <w:tcBorders>
              <w:top w:val="nil"/>
              <w:left w:val="nil"/>
              <w:bottom w:val="nil"/>
              <w:right w:val="nil"/>
            </w:tcBorders>
            <w:tcMar>
              <w:top w:w="100" w:type="dxa"/>
              <w:left w:w="100" w:type="dxa"/>
              <w:bottom w:w="100" w:type="dxa"/>
              <w:right w:w="100" w:type="dxa"/>
            </w:tcMar>
          </w:tcPr>
          <w:p w14:paraId="6AF10F89" w14:textId="77777777" w:rsidR="00D44044" w:rsidRDefault="0021510F">
            <w:pPr>
              <w:ind w:left="720"/>
              <w:jc w:val="center"/>
              <w:rPr>
                <w:sz w:val="24"/>
                <w:szCs w:val="24"/>
              </w:rPr>
            </w:pPr>
            <w:r>
              <w:rPr>
                <w:sz w:val="24"/>
                <w:szCs w:val="24"/>
              </w:rPr>
              <w:t>Results</w:t>
            </w:r>
          </w:p>
        </w:tc>
        <w:tc>
          <w:tcPr>
            <w:tcW w:w="3480" w:type="dxa"/>
            <w:tcBorders>
              <w:top w:val="nil"/>
              <w:left w:val="nil"/>
              <w:bottom w:val="nil"/>
              <w:right w:val="nil"/>
            </w:tcBorders>
            <w:tcMar>
              <w:top w:w="100" w:type="dxa"/>
              <w:left w:w="100" w:type="dxa"/>
              <w:bottom w:w="100" w:type="dxa"/>
              <w:right w:w="100" w:type="dxa"/>
            </w:tcMar>
          </w:tcPr>
          <w:p w14:paraId="3CEDE2C5" w14:textId="77777777" w:rsidR="00D44044" w:rsidRDefault="0021510F">
            <w:pPr>
              <w:ind w:left="360"/>
              <w:jc w:val="center"/>
              <w:rPr>
                <w:sz w:val="24"/>
                <w:szCs w:val="24"/>
              </w:rPr>
            </w:pPr>
            <w:r>
              <w:rPr>
                <w:sz w:val="24"/>
                <w:szCs w:val="24"/>
              </w:rPr>
              <w:t xml:space="preserve"> </w:t>
            </w:r>
          </w:p>
        </w:tc>
      </w:tr>
      <w:tr w:rsidR="00D44044" w14:paraId="7548A6CB" w14:textId="77777777">
        <w:trPr>
          <w:trHeight w:val="470"/>
        </w:trPr>
        <w:tc>
          <w:tcPr>
            <w:tcW w:w="4620" w:type="dxa"/>
            <w:tcBorders>
              <w:top w:val="nil"/>
              <w:left w:val="nil"/>
              <w:bottom w:val="nil"/>
              <w:right w:val="nil"/>
            </w:tcBorders>
            <w:tcMar>
              <w:top w:w="100" w:type="dxa"/>
              <w:left w:w="100" w:type="dxa"/>
              <w:bottom w:w="100" w:type="dxa"/>
              <w:right w:w="100" w:type="dxa"/>
            </w:tcMar>
          </w:tcPr>
          <w:p w14:paraId="58E7D4B1" w14:textId="77777777" w:rsidR="00D44044" w:rsidRDefault="0021510F">
            <w:pPr>
              <w:ind w:left="720"/>
              <w:jc w:val="center"/>
              <w:rPr>
                <w:sz w:val="24"/>
                <w:szCs w:val="24"/>
              </w:rPr>
            </w:pPr>
            <w:r>
              <w:rPr>
                <w:sz w:val="24"/>
                <w:szCs w:val="24"/>
              </w:rPr>
              <w:t>Discussion</w:t>
            </w:r>
          </w:p>
        </w:tc>
        <w:tc>
          <w:tcPr>
            <w:tcW w:w="3480" w:type="dxa"/>
            <w:tcBorders>
              <w:top w:val="nil"/>
              <w:left w:val="nil"/>
              <w:bottom w:val="nil"/>
              <w:right w:val="nil"/>
            </w:tcBorders>
            <w:tcMar>
              <w:top w:w="100" w:type="dxa"/>
              <w:left w:w="100" w:type="dxa"/>
              <w:bottom w:w="100" w:type="dxa"/>
              <w:right w:w="100" w:type="dxa"/>
            </w:tcMar>
          </w:tcPr>
          <w:p w14:paraId="50D778F8" w14:textId="77777777" w:rsidR="00D44044" w:rsidRDefault="0021510F">
            <w:pPr>
              <w:ind w:left="360"/>
              <w:jc w:val="center"/>
              <w:rPr>
                <w:sz w:val="24"/>
                <w:szCs w:val="24"/>
              </w:rPr>
            </w:pPr>
            <w:r>
              <w:rPr>
                <w:sz w:val="24"/>
                <w:szCs w:val="24"/>
              </w:rPr>
              <w:t xml:space="preserve"> </w:t>
            </w:r>
          </w:p>
        </w:tc>
      </w:tr>
      <w:tr w:rsidR="00D44044" w14:paraId="72A44C9D" w14:textId="77777777">
        <w:trPr>
          <w:trHeight w:val="405"/>
        </w:trPr>
        <w:tc>
          <w:tcPr>
            <w:tcW w:w="4620" w:type="dxa"/>
            <w:tcBorders>
              <w:top w:val="nil"/>
              <w:left w:val="nil"/>
              <w:bottom w:val="single" w:sz="8" w:space="0" w:color="000000"/>
              <w:right w:val="nil"/>
            </w:tcBorders>
            <w:tcMar>
              <w:top w:w="100" w:type="dxa"/>
              <w:left w:w="100" w:type="dxa"/>
              <w:bottom w:w="100" w:type="dxa"/>
              <w:right w:w="100" w:type="dxa"/>
            </w:tcMar>
          </w:tcPr>
          <w:p w14:paraId="7F33BEBE" w14:textId="77777777" w:rsidR="00D44044" w:rsidRDefault="0021510F">
            <w:pPr>
              <w:ind w:left="720"/>
              <w:jc w:val="center"/>
              <w:rPr>
                <w:sz w:val="24"/>
                <w:szCs w:val="24"/>
              </w:rPr>
            </w:pPr>
            <w:r>
              <w:rPr>
                <w:sz w:val="24"/>
                <w:szCs w:val="24"/>
              </w:rPr>
              <w:t>Acknowledgements</w:t>
            </w:r>
          </w:p>
        </w:tc>
        <w:tc>
          <w:tcPr>
            <w:tcW w:w="3480" w:type="dxa"/>
            <w:tcBorders>
              <w:top w:val="nil"/>
              <w:left w:val="nil"/>
              <w:bottom w:val="single" w:sz="8" w:space="0" w:color="000000"/>
              <w:right w:val="nil"/>
            </w:tcBorders>
            <w:tcMar>
              <w:top w:w="100" w:type="dxa"/>
              <w:left w:w="100" w:type="dxa"/>
              <w:bottom w:w="100" w:type="dxa"/>
              <w:right w:w="100" w:type="dxa"/>
            </w:tcMar>
          </w:tcPr>
          <w:p w14:paraId="7F2968BE" w14:textId="77777777" w:rsidR="00D44044" w:rsidRDefault="0021510F">
            <w:pPr>
              <w:ind w:left="360"/>
              <w:jc w:val="center"/>
              <w:rPr>
                <w:sz w:val="24"/>
                <w:szCs w:val="24"/>
              </w:rPr>
            </w:pPr>
            <w:r>
              <w:rPr>
                <w:sz w:val="24"/>
                <w:szCs w:val="24"/>
              </w:rPr>
              <w:t xml:space="preserve"> </w:t>
            </w:r>
          </w:p>
        </w:tc>
      </w:tr>
      <w:tr w:rsidR="00D44044" w14:paraId="44BEBA51"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241C0C29" w14:textId="77777777" w:rsidR="00D44044" w:rsidRDefault="0021510F">
            <w:pPr>
              <w:ind w:left="720"/>
              <w:jc w:val="center"/>
              <w:rPr>
                <w:b/>
                <w:sz w:val="24"/>
                <w:szCs w:val="24"/>
              </w:rPr>
            </w:pPr>
            <w:r>
              <w:rPr>
                <w:b/>
                <w:sz w:val="24"/>
                <w:szCs w:val="24"/>
              </w:rPr>
              <w:t>Figures &amp; Tables</w:t>
            </w:r>
          </w:p>
        </w:tc>
        <w:tc>
          <w:tcPr>
            <w:tcW w:w="3480" w:type="dxa"/>
            <w:tcBorders>
              <w:top w:val="nil"/>
              <w:left w:val="nil"/>
              <w:bottom w:val="single" w:sz="8" w:space="0" w:color="000000"/>
              <w:right w:val="nil"/>
            </w:tcBorders>
            <w:tcMar>
              <w:top w:w="100" w:type="dxa"/>
              <w:left w:w="100" w:type="dxa"/>
              <w:bottom w:w="100" w:type="dxa"/>
              <w:right w:w="100" w:type="dxa"/>
            </w:tcMar>
          </w:tcPr>
          <w:p w14:paraId="630B54BD" w14:textId="77777777" w:rsidR="00D44044" w:rsidRDefault="0021510F">
            <w:pPr>
              <w:ind w:left="360"/>
              <w:jc w:val="center"/>
              <w:rPr>
                <w:b/>
                <w:sz w:val="24"/>
                <w:szCs w:val="24"/>
              </w:rPr>
            </w:pPr>
            <w:r>
              <w:rPr>
                <w:b/>
                <w:sz w:val="24"/>
                <w:szCs w:val="24"/>
              </w:rPr>
              <w:t>Number</w:t>
            </w:r>
          </w:p>
        </w:tc>
      </w:tr>
      <w:tr w:rsidR="00D44044" w14:paraId="5157B8A9" w14:textId="77777777">
        <w:trPr>
          <w:trHeight w:val="485"/>
        </w:trPr>
        <w:tc>
          <w:tcPr>
            <w:tcW w:w="4620" w:type="dxa"/>
            <w:tcBorders>
              <w:top w:val="nil"/>
              <w:left w:val="nil"/>
              <w:bottom w:val="nil"/>
              <w:right w:val="nil"/>
            </w:tcBorders>
            <w:tcMar>
              <w:top w:w="100" w:type="dxa"/>
              <w:left w:w="100" w:type="dxa"/>
              <w:bottom w:w="100" w:type="dxa"/>
              <w:right w:w="100" w:type="dxa"/>
            </w:tcMar>
          </w:tcPr>
          <w:p w14:paraId="63FE7F3A" w14:textId="77777777" w:rsidR="00D44044" w:rsidRDefault="0021510F">
            <w:pPr>
              <w:ind w:left="720"/>
              <w:jc w:val="center"/>
              <w:rPr>
                <w:sz w:val="24"/>
                <w:szCs w:val="24"/>
              </w:rPr>
            </w:pPr>
            <w:r>
              <w:rPr>
                <w:sz w:val="24"/>
                <w:szCs w:val="24"/>
              </w:rPr>
              <w:t>Number of Figures</w:t>
            </w:r>
          </w:p>
        </w:tc>
        <w:tc>
          <w:tcPr>
            <w:tcW w:w="3480" w:type="dxa"/>
            <w:tcBorders>
              <w:top w:val="nil"/>
              <w:left w:val="nil"/>
              <w:bottom w:val="nil"/>
              <w:right w:val="nil"/>
            </w:tcBorders>
            <w:tcMar>
              <w:top w:w="100" w:type="dxa"/>
              <w:left w:w="100" w:type="dxa"/>
              <w:bottom w:w="100" w:type="dxa"/>
              <w:right w:w="100" w:type="dxa"/>
            </w:tcMar>
          </w:tcPr>
          <w:p w14:paraId="3563D10D" w14:textId="77777777" w:rsidR="00D44044" w:rsidRDefault="0021510F">
            <w:pPr>
              <w:ind w:left="360"/>
              <w:jc w:val="center"/>
              <w:rPr>
                <w:sz w:val="24"/>
                <w:szCs w:val="24"/>
              </w:rPr>
            </w:pPr>
            <w:r>
              <w:rPr>
                <w:sz w:val="24"/>
                <w:szCs w:val="24"/>
              </w:rPr>
              <w:t xml:space="preserve"> 6</w:t>
            </w:r>
          </w:p>
        </w:tc>
      </w:tr>
      <w:tr w:rsidR="00D44044" w14:paraId="7FF898FA" w14:textId="77777777">
        <w:trPr>
          <w:trHeight w:val="470"/>
        </w:trPr>
        <w:tc>
          <w:tcPr>
            <w:tcW w:w="4620" w:type="dxa"/>
            <w:tcBorders>
              <w:top w:val="nil"/>
              <w:left w:val="nil"/>
              <w:bottom w:val="nil"/>
              <w:right w:val="nil"/>
            </w:tcBorders>
            <w:tcMar>
              <w:top w:w="100" w:type="dxa"/>
              <w:left w:w="100" w:type="dxa"/>
              <w:bottom w:w="100" w:type="dxa"/>
              <w:right w:w="100" w:type="dxa"/>
            </w:tcMar>
          </w:tcPr>
          <w:p w14:paraId="2D541C8A" w14:textId="77777777" w:rsidR="00D44044" w:rsidRDefault="0021510F">
            <w:pPr>
              <w:ind w:left="720"/>
              <w:jc w:val="center"/>
              <w:rPr>
                <w:sz w:val="24"/>
                <w:szCs w:val="24"/>
              </w:rPr>
            </w:pPr>
            <w:r>
              <w:rPr>
                <w:sz w:val="24"/>
                <w:szCs w:val="24"/>
              </w:rPr>
              <w:t>Figures to be published in color</w:t>
            </w:r>
          </w:p>
        </w:tc>
        <w:tc>
          <w:tcPr>
            <w:tcW w:w="3480" w:type="dxa"/>
            <w:tcBorders>
              <w:top w:val="nil"/>
              <w:left w:val="nil"/>
              <w:bottom w:val="nil"/>
              <w:right w:val="nil"/>
            </w:tcBorders>
            <w:tcMar>
              <w:top w:w="100" w:type="dxa"/>
              <w:left w:w="100" w:type="dxa"/>
              <w:bottom w:w="100" w:type="dxa"/>
              <w:right w:w="100" w:type="dxa"/>
            </w:tcMar>
          </w:tcPr>
          <w:p w14:paraId="0ED79840" w14:textId="77777777" w:rsidR="00D44044" w:rsidRDefault="0021510F">
            <w:pPr>
              <w:ind w:left="360"/>
              <w:jc w:val="center"/>
              <w:rPr>
                <w:sz w:val="24"/>
                <w:szCs w:val="24"/>
              </w:rPr>
            </w:pPr>
            <w:r>
              <w:rPr>
                <w:sz w:val="24"/>
                <w:szCs w:val="24"/>
              </w:rPr>
              <w:t xml:space="preserve"> 6</w:t>
            </w:r>
          </w:p>
        </w:tc>
      </w:tr>
      <w:tr w:rsidR="00D44044" w14:paraId="47030566" w14:textId="77777777">
        <w:trPr>
          <w:trHeight w:val="470"/>
        </w:trPr>
        <w:tc>
          <w:tcPr>
            <w:tcW w:w="4620" w:type="dxa"/>
            <w:tcBorders>
              <w:top w:val="nil"/>
              <w:left w:val="nil"/>
              <w:bottom w:val="single" w:sz="8" w:space="0" w:color="000000"/>
              <w:right w:val="nil"/>
            </w:tcBorders>
            <w:tcMar>
              <w:top w:w="100" w:type="dxa"/>
              <w:left w:w="100" w:type="dxa"/>
              <w:bottom w:w="100" w:type="dxa"/>
              <w:right w:w="100" w:type="dxa"/>
            </w:tcMar>
          </w:tcPr>
          <w:p w14:paraId="7F11A4D4" w14:textId="77777777" w:rsidR="00D44044" w:rsidRDefault="0021510F">
            <w:pPr>
              <w:ind w:left="720"/>
              <w:jc w:val="center"/>
              <w:rPr>
                <w:sz w:val="24"/>
                <w:szCs w:val="24"/>
              </w:rPr>
            </w:pPr>
            <w:r>
              <w:rPr>
                <w:sz w:val="24"/>
                <w:szCs w:val="24"/>
              </w:rPr>
              <w:t>Tables</w:t>
            </w:r>
          </w:p>
        </w:tc>
        <w:tc>
          <w:tcPr>
            <w:tcW w:w="3480" w:type="dxa"/>
            <w:tcBorders>
              <w:top w:val="nil"/>
              <w:left w:val="nil"/>
              <w:bottom w:val="single" w:sz="8" w:space="0" w:color="000000"/>
              <w:right w:val="nil"/>
            </w:tcBorders>
            <w:tcMar>
              <w:top w:w="100" w:type="dxa"/>
              <w:left w:w="100" w:type="dxa"/>
              <w:bottom w:w="100" w:type="dxa"/>
              <w:right w:w="100" w:type="dxa"/>
            </w:tcMar>
          </w:tcPr>
          <w:p w14:paraId="62ED5C83" w14:textId="77777777" w:rsidR="00D44044" w:rsidRDefault="0021510F">
            <w:pPr>
              <w:ind w:left="360"/>
              <w:jc w:val="center"/>
              <w:rPr>
                <w:sz w:val="24"/>
                <w:szCs w:val="24"/>
              </w:rPr>
            </w:pPr>
            <w:r>
              <w:rPr>
                <w:sz w:val="24"/>
                <w:szCs w:val="24"/>
              </w:rPr>
              <w:t xml:space="preserve">2 </w:t>
            </w:r>
          </w:p>
        </w:tc>
      </w:tr>
      <w:tr w:rsidR="00D44044" w14:paraId="0CF101DC"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59F304E7" w14:textId="77777777" w:rsidR="00D44044" w:rsidRDefault="0021510F">
            <w:pPr>
              <w:ind w:left="720"/>
              <w:jc w:val="center"/>
              <w:rPr>
                <w:sz w:val="24"/>
                <w:szCs w:val="24"/>
              </w:rPr>
            </w:pPr>
            <w:r>
              <w:rPr>
                <w:sz w:val="24"/>
                <w:szCs w:val="24"/>
              </w:rPr>
              <w:t>Supporting figures</w:t>
            </w:r>
          </w:p>
        </w:tc>
        <w:tc>
          <w:tcPr>
            <w:tcW w:w="3480" w:type="dxa"/>
            <w:tcBorders>
              <w:top w:val="nil"/>
              <w:left w:val="nil"/>
              <w:bottom w:val="single" w:sz="8" w:space="0" w:color="000000"/>
              <w:right w:val="nil"/>
            </w:tcBorders>
            <w:tcMar>
              <w:top w:w="100" w:type="dxa"/>
              <w:left w:w="100" w:type="dxa"/>
              <w:bottom w:w="100" w:type="dxa"/>
              <w:right w:w="100" w:type="dxa"/>
            </w:tcMar>
          </w:tcPr>
          <w:p w14:paraId="5B0FEC81" w14:textId="77777777" w:rsidR="00D44044" w:rsidRDefault="0021510F">
            <w:pPr>
              <w:ind w:left="360"/>
              <w:jc w:val="center"/>
              <w:rPr>
                <w:sz w:val="24"/>
                <w:szCs w:val="24"/>
              </w:rPr>
            </w:pPr>
            <w:r>
              <w:rPr>
                <w:sz w:val="24"/>
                <w:szCs w:val="24"/>
              </w:rPr>
              <w:t xml:space="preserve"> </w:t>
            </w:r>
          </w:p>
        </w:tc>
      </w:tr>
    </w:tbl>
    <w:p w14:paraId="14E1051B" w14:textId="15D1AF64" w:rsidR="00D44044" w:rsidDel="00B62E80" w:rsidRDefault="00D44044">
      <w:pPr>
        <w:rPr>
          <w:del w:id="4" w:author="Wheeler, David Linnard" w:date="2021-03-10T15:31:00Z"/>
          <w:b/>
          <w:sz w:val="24"/>
          <w:szCs w:val="24"/>
        </w:rPr>
      </w:pPr>
    </w:p>
    <w:p w14:paraId="178D886B" w14:textId="2842401C" w:rsidR="00D44044" w:rsidDel="00B62E80" w:rsidRDefault="00D44044">
      <w:pPr>
        <w:rPr>
          <w:del w:id="5" w:author="Wheeler, David Linnard" w:date="2021-03-10T15:31:00Z"/>
          <w:b/>
          <w:sz w:val="24"/>
          <w:szCs w:val="24"/>
        </w:rPr>
      </w:pPr>
    </w:p>
    <w:p w14:paraId="2BB73FC6" w14:textId="10A22F2B" w:rsidR="00D44044" w:rsidDel="00B62E80" w:rsidRDefault="00D44044">
      <w:pPr>
        <w:rPr>
          <w:del w:id="6" w:author="Wheeler, David Linnard" w:date="2021-03-10T15:31:00Z"/>
          <w:b/>
          <w:sz w:val="24"/>
          <w:szCs w:val="24"/>
        </w:rPr>
      </w:pPr>
    </w:p>
    <w:p w14:paraId="30164CAC" w14:textId="77777777" w:rsidR="00D44044" w:rsidRDefault="0021510F">
      <w:pPr>
        <w:rPr>
          <w:b/>
          <w:sz w:val="28"/>
          <w:szCs w:val="28"/>
        </w:rPr>
      </w:pPr>
      <w:r>
        <w:rPr>
          <w:b/>
          <w:sz w:val="28"/>
          <w:szCs w:val="28"/>
        </w:rPr>
        <w:t>Abstract</w:t>
      </w:r>
    </w:p>
    <w:p w14:paraId="798A9238" w14:textId="55A104BB" w:rsidR="00F86A7E" w:rsidRPr="00B3146A" w:rsidRDefault="0021510F" w:rsidP="0058657D">
      <w:pPr>
        <w:rPr>
          <w:ins w:id="7" w:author="Wheeler, David Linnard" w:date="2021-03-17T11:44:00Z"/>
          <w:rFonts w:eastAsia="Times New Roman"/>
          <w:color w:val="222222"/>
          <w:sz w:val="24"/>
          <w:szCs w:val="24"/>
          <w:shd w:val="clear" w:color="auto" w:fill="FFFFFF"/>
          <w:lang w:val="en-US"/>
        </w:rPr>
      </w:pPr>
      <w:r>
        <w:rPr>
          <w:sz w:val="24"/>
          <w:szCs w:val="24"/>
        </w:rPr>
        <w:t xml:space="preserve">The fungus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is an endophyte and pathogen of hundreds of plant species.</w:t>
      </w:r>
      <w:r>
        <w:rPr>
          <w:i/>
          <w:sz w:val="24"/>
          <w:szCs w:val="24"/>
        </w:rPr>
        <w:t xml:space="preserve"> </w:t>
      </w:r>
      <w:r>
        <w:rPr>
          <w:sz w:val="24"/>
          <w:szCs w:val="24"/>
        </w:rPr>
        <w:t xml:space="preserve">The goal of this research was to </w:t>
      </w:r>
      <w:ins w:id="8" w:author="Wheeler, David Linnard" w:date="2021-03-29T10:32:00Z">
        <w:r w:rsidR="00353988">
          <w:rPr>
            <w:sz w:val="24"/>
            <w:szCs w:val="24"/>
          </w:rPr>
          <w:t xml:space="preserve">characterize </w:t>
        </w:r>
      </w:ins>
      <w:ins w:id="9" w:author="Wheeler, David Linnard" w:date="2021-03-29T10:33:00Z">
        <w:r w:rsidR="00353988">
          <w:rPr>
            <w:i/>
            <w:iCs/>
            <w:sz w:val="24"/>
            <w:szCs w:val="24"/>
          </w:rPr>
          <w:t xml:space="preserve">V. </w:t>
        </w:r>
        <w:proofErr w:type="spellStart"/>
        <w:r w:rsidR="00353988">
          <w:rPr>
            <w:i/>
            <w:iCs/>
            <w:sz w:val="24"/>
            <w:szCs w:val="24"/>
          </w:rPr>
          <w:t>dahliae</w:t>
        </w:r>
        <w:proofErr w:type="spellEnd"/>
        <w:r w:rsidR="00353988">
          <w:rPr>
            <w:i/>
            <w:iCs/>
            <w:sz w:val="24"/>
            <w:szCs w:val="24"/>
          </w:rPr>
          <w:t xml:space="preserve"> </w:t>
        </w:r>
        <w:r w:rsidR="00353988">
          <w:rPr>
            <w:sz w:val="24"/>
            <w:szCs w:val="24"/>
          </w:rPr>
          <w:t xml:space="preserve"> and host genes during symptomatic and asymptomatic infections</w:t>
        </w:r>
      </w:ins>
      <w:del w:id="10" w:author="Wheeler, David Linnard" w:date="2021-03-29T10:33:00Z">
        <w:r w:rsidDel="00353988">
          <w:rPr>
            <w:sz w:val="24"/>
            <w:szCs w:val="24"/>
          </w:rPr>
          <w:delText xml:space="preserve">identify </w:delText>
        </w:r>
        <w:r w:rsidDel="00353988">
          <w:rPr>
            <w:i/>
            <w:sz w:val="24"/>
            <w:szCs w:val="24"/>
          </w:rPr>
          <w:delText xml:space="preserve">V. dahliae </w:delText>
        </w:r>
        <w:r w:rsidDel="00353988">
          <w:rPr>
            <w:sz w:val="24"/>
            <w:szCs w:val="24"/>
          </w:rPr>
          <w:delText>genes associated with pathogenesis or endophytism and host genes associated with resistance or susceptibility</w:delText>
        </w:r>
      </w:del>
      <w:r>
        <w:rPr>
          <w:sz w:val="24"/>
          <w:szCs w:val="24"/>
        </w:rPr>
        <w:t xml:space="preserve">. To accomplish this goal, the following </w:t>
      </w:r>
      <w:ins w:id="11" w:author="Wheeler, David Linnard" w:date="2021-03-29T10:47:00Z">
        <w:r w:rsidR="00923AC1">
          <w:rPr>
            <w:sz w:val="24"/>
            <w:szCs w:val="24"/>
          </w:rPr>
          <w:t xml:space="preserve">null </w:t>
        </w:r>
      </w:ins>
      <w:r>
        <w:rPr>
          <w:sz w:val="24"/>
          <w:szCs w:val="24"/>
        </w:rPr>
        <w:t xml:space="preserve">hypotheses were tested: differences in gene expression </w:t>
      </w:r>
      <w:ins w:id="12" w:author="Wheeler, David Linnard" w:date="2021-03-29T10:47:00Z">
        <w:r w:rsidR="00923AC1">
          <w:rPr>
            <w:sz w:val="24"/>
            <w:szCs w:val="24"/>
          </w:rPr>
          <w:t xml:space="preserve">do not </w:t>
        </w:r>
      </w:ins>
      <w:r>
        <w:rPr>
          <w:sz w:val="24"/>
          <w:szCs w:val="24"/>
        </w:rPr>
        <w:t xml:space="preserve">exist </w:t>
      </w:r>
      <w:del w:id="13" w:author="Wheeler, David Linnard" w:date="2021-03-29T10:44:00Z">
        <w:r w:rsidDel="00604FB1">
          <w:rPr>
            <w:sz w:val="24"/>
            <w:szCs w:val="24"/>
          </w:rPr>
          <w:delText xml:space="preserve">between </w:delText>
        </w:r>
      </w:del>
      <w:r>
        <w:rPr>
          <w:sz w:val="24"/>
          <w:szCs w:val="24"/>
        </w:rPr>
        <w:t>(</w:t>
      </w:r>
      <w:proofErr w:type="spellStart"/>
      <w:r>
        <w:rPr>
          <w:sz w:val="24"/>
          <w:szCs w:val="24"/>
        </w:rPr>
        <w:t>i</w:t>
      </w:r>
      <w:proofErr w:type="spellEnd"/>
      <w:r>
        <w:rPr>
          <w:sz w:val="24"/>
          <w:szCs w:val="24"/>
        </w:rPr>
        <w:t xml:space="preserve">) </w:t>
      </w:r>
      <w:ins w:id="14" w:author="Wheeler, David Linnard" w:date="2021-03-29T10:44:00Z">
        <w:r w:rsidR="00604FB1">
          <w:rPr>
            <w:sz w:val="24"/>
            <w:szCs w:val="24"/>
          </w:rPr>
          <w:t xml:space="preserve">within </w:t>
        </w:r>
      </w:ins>
      <w:del w:id="15" w:author="Wheeler, David Linnard" w:date="2021-03-29T10:42:00Z">
        <w:r w:rsidDel="00604FB1">
          <w:rPr>
            <w:sz w:val="24"/>
            <w:szCs w:val="24"/>
          </w:rPr>
          <w:delText xml:space="preserve">symptomatic vs asymptomatic </w:delText>
        </w:r>
      </w:del>
      <w:r>
        <w:rPr>
          <w:sz w:val="24"/>
          <w:szCs w:val="24"/>
        </w:rPr>
        <w:t xml:space="preserve">hosts during infection </w:t>
      </w:r>
      <w:del w:id="16" w:author="Wheeler, David Linnard" w:date="2021-03-29T10:42:00Z">
        <w:r w:rsidDel="00604FB1">
          <w:rPr>
            <w:sz w:val="24"/>
            <w:szCs w:val="24"/>
          </w:rPr>
          <w:delText xml:space="preserve">of </w:delText>
        </w:r>
      </w:del>
      <w:ins w:id="17" w:author="Wheeler, David Linnard" w:date="2021-03-29T10:42:00Z">
        <w:r w:rsidR="00604FB1">
          <w:rPr>
            <w:sz w:val="24"/>
            <w:szCs w:val="24"/>
          </w:rPr>
          <w:t xml:space="preserve">with </w:t>
        </w:r>
      </w:ins>
      <w:ins w:id="18" w:author="Wheeler, David Linnard" w:date="2021-03-29T12:16:00Z">
        <w:r w:rsidR="00795303">
          <w:rPr>
            <w:sz w:val="24"/>
            <w:szCs w:val="24"/>
          </w:rPr>
          <w:t xml:space="preserve">different </w:t>
        </w:r>
      </w:ins>
      <w:r>
        <w:rPr>
          <w:i/>
          <w:sz w:val="24"/>
          <w:szCs w:val="24"/>
        </w:rPr>
        <w:t xml:space="preserve">V. </w:t>
      </w:r>
      <w:proofErr w:type="spellStart"/>
      <w:r>
        <w:rPr>
          <w:i/>
          <w:sz w:val="24"/>
          <w:szCs w:val="24"/>
        </w:rPr>
        <w:t>dahliae</w:t>
      </w:r>
      <w:proofErr w:type="spellEnd"/>
      <w:ins w:id="19" w:author="Wheeler, David Linnard" w:date="2021-03-29T10:44:00Z">
        <w:r w:rsidR="00604FB1">
          <w:rPr>
            <w:i/>
            <w:sz w:val="24"/>
            <w:szCs w:val="24"/>
          </w:rPr>
          <w:t xml:space="preserve"> </w:t>
        </w:r>
        <w:r w:rsidR="00604FB1">
          <w:rPr>
            <w:iCs/>
            <w:sz w:val="24"/>
            <w:szCs w:val="24"/>
          </w:rPr>
          <w:t>isolates that vary in aggressiveness</w:t>
        </w:r>
      </w:ins>
      <w:r>
        <w:rPr>
          <w:i/>
          <w:sz w:val="24"/>
          <w:szCs w:val="24"/>
        </w:rPr>
        <w:t>,</w:t>
      </w:r>
      <w:r>
        <w:rPr>
          <w:sz w:val="24"/>
          <w:szCs w:val="24"/>
        </w:rPr>
        <w:t xml:space="preserve"> (ii) </w:t>
      </w:r>
      <w:ins w:id="20" w:author="Wheeler, David Linnard" w:date="2021-03-29T10:44:00Z">
        <w:r w:rsidR="00604FB1">
          <w:rPr>
            <w:sz w:val="24"/>
            <w:szCs w:val="24"/>
          </w:rPr>
          <w:t xml:space="preserve">between </w:t>
        </w:r>
      </w:ins>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w:t>
      </w:r>
      <w:del w:id="21" w:author="Wheeler, David Linnard" w:date="2021-03-29T10:47:00Z">
        <w:r w:rsidDel="00604FB1">
          <w:rPr>
            <w:sz w:val="24"/>
            <w:szCs w:val="24"/>
          </w:rPr>
          <w:delText>that vary in aggressiveness on</w:delText>
        </w:r>
      </w:del>
      <w:ins w:id="22" w:author="Wheeler, David Linnard" w:date="2021-03-29T10:47:00Z">
        <w:r w:rsidR="00604FB1">
          <w:rPr>
            <w:sz w:val="24"/>
            <w:szCs w:val="24"/>
          </w:rPr>
          <w:t>within</w:t>
        </w:r>
      </w:ins>
      <w:r>
        <w:rPr>
          <w:sz w:val="24"/>
          <w:szCs w:val="24"/>
        </w:rPr>
        <w:t xml:space="preserve"> a host, and (iii) </w:t>
      </w:r>
      <w:ins w:id="23" w:author="Wheeler, David Linnard" w:date="2021-03-29T10:45:00Z">
        <w:r w:rsidR="00604FB1">
          <w:rPr>
            <w:sz w:val="24"/>
            <w:szCs w:val="24"/>
          </w:rPr>
          <w:t xml:space="preserve">between </w:t>
        </w:r>
      </w:ins>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across symptomatic and asymptomatic hosts. Potato, peppermint, and brown mustard plants were inoculated with two </w:t>
      </w:r>
      <w:del w:id="24" w:author="Wheeler, David Linnard" w:date="2021-03-29T15:44:00Z">
        <w:r w:rsidDel="00013ABF">
          <w:rPr>
            <w:sz w:val="24"/>
            <w:szCs w:val="24"/>
          </w:rPr>
          <w:delText xml:space="preserve">strains </w:delText>
        </w:r>
      </w:del>
      <w:ins w:id="25" w:author="Wheeler, David Linnard" w:date="2021-03-29T15:44:00Z">
        <w:r w:rsidR="00013ABF">
          <w:rPr>
            <w:sz w:val="24"/>
            <w:szCs w:val="24"/>
          </w:rPr>
          <w:t xml:space="preserve">isolates </w:t>
        </w:r>
      </w:ins>
      <w:r>
        <w:rPr>
          <w:sz w:val="24"/>
          <w:szCs w:val="24"/>
        </w:rPr>
        <w:t xml:space="preserve">of </w:t>
      </w:r>
      <w:r>
        <w:rPr>
          <w:i/>
          <w:sz w:val="24"/>
          <w:szCs w:val="24"/>
        </w:rPr>
        <w:t>V</w:t>
      </w:r>
      <w:r>
        <w:rPr>
          <w:sz w:val="24"/>
          <w:szCs w:val="24"/>
        </w:rPr>
        <w:t xml:space="preserve">. </w:t>
      </w:r>
      <w:proofErr w:type="spellStart"/>
      <w:r>
        <w:rPr>
          <w:i/>
          <w:sz w:val="24"/>
          <w:szCs w:val="24"/>
        </w:rPr>
        <w:t>dahliae</w:t>
      </w:r>
      <w:proofErr w:type="spellEnd"/>
      <w:r>
        <w:rPr>
          <w:i/>
          <w:sz w:val="24"/>
          <w:szCs w:val="24"/>
        </w:rPr>
        <w:t xml:space="preserve"> </w:t>
      </w:r>
      <w:r>
        <w:rPr>
          <w:sz w:val="24"/>
          <w:szCs w:val="24"/>
        </w:rPr>
        <w:t>that vary in aggressiveness. Whole plants were harvested 10 days post inoculation. Dual RNA-sequencing (RNA-seq) was completed.</w:t>
      </w:r>
      <w:ins w:id="26" w:author="Wheeler, David Linnard" w:date="2021-03-10T15:49:00Z">
        <w:r w:rsidR="001B3632">
          <w:rPr>
            <w:sz w:val="24"/>
            <w:szCs w:val="24"/>
          </w:rPr>
          <w:t xml:space="preserve"> </w:t>
        </w:r>
      </w:ins>
      <w:ins w:id="27" w:author="Wheeler, David Linnard" w:date="2021-03-10T15:35:00Z">
        <w:r w:rsidR="00B62E80">
          <w:rPr>
            <w:sz w:val="24"/>
            <w:szCs w:val="24"/>
          </w:rPr>
          <w:t xml:space="preserve">In total </w:t>
        </w:r>
      </w:ins>
      <w:ins w:id="28" w:author="Wheeler, David Linnard" w:date="2021-03-11T13:33:00Z">
        <w:r w:rsidR="00184059">
          <w:rPr>
            <w:sz w:val="24"/>
            <w:szCs w:val="24"/>
          </w:rPr>
          <w:t>2</w:t>
        </w:r>
      </w:ins>
      <w:ins w:id="29" w:author="Wheeler, David Linnard" w:date="2021-03-11T13:34:00Z">
        <w:r w:rsidR="00184059">
          <w:rPr>
            <w:sz w:val="24"/>
            <w:szCs w:val="24"/>
          </w:rPr>
          <w:t>,</w:t>
        </w:r>
      </w:ins>
      <w:ins w:id="30" w:author="Wheeler, David Linnard" w:date="2021-03-11T13:33:00Z">
        <w:r w:rsidR="00184059">
          <w:rPr>
            <w:sz w:val="24"/>
            <w:szCs w:val="24"/>
          </w:rPr>
          <w:t>214</w:t>
        </w:r>
      </w:ins>
      <w:ins w:id="31" w:author="Wheeler, David Linnard" w:date="2021-03-10T15:35:00Z">
        <w:r w:rsidR="00B62E80">
          <w:rPr>
            <w:sz w:val="24"/>
            <w:szCs w:val="24"/>
          </w:rPr>
          <w:t xml:space="preserve">, </w:t>
        </w:r>
      </w:ins>
      <w:ins w:id="32" w:author="Wheeler, David Linnard" w:date="2021-03-11T13:34:00Z">
        <w:r w:rsidR="00184059">
          <w:rPr>
            <w:sz w:val="24"/>
            <w:szCs w:val="24"/>
          </w:rPr>
          <w:t>1588</w:t>
        </w:r>
      </w:ins>
      <w:ins w:id="33" w:author="Wheeler, David Linnard" w:date="2021-03-10T15:37:00Z">
        <w:r w:rsidR="00B62E80">
          <w:rPr>
            <w:sz w:val="24"/>
            <w:szCs w:val="24"/>
          </w:rPr>
          <w:t>,</w:t>
        </w:r>
      </w:ins>
      <w:ins w:id="34" w:author="Wheeler, David Linnard" w:date="2021-03-11T13:34:00Z">
        <w:r w:rsidR="00184059">
          <w:rPr>
            <w:sz w:val="24"/>
            <w:szCs w:val="24"/>
          </w:rPr>
          <w:t xml:space="preserve"> 2,079</w:t>
        </w:r>
      </w:ins>
      <w:ins w:id="35" w:author="Wheeler, David Linnard" w:date="2021-03-10T15:37:00Z">
        <w:r w:rsidR="00B62E80">
          <w:rPr>
            <w:sz w:val="24"/>
            <w:szCs w:val="24"/>
          </w:rPr>
          <w:t xml:space="preserve"> and </w:t>
        </w:r>
      </w:ins>
      <w:ins w:id="36" w:author="Wheeler, David Linnard" w:date="2021-03-11T13:34:00Z">
        <w:r w:rsidR="00184059">
          <w:rPr>
            <w:sz w:val="24"/>
            <w:szCs w:val="24"/>
          </w:rPr>
          <w:t>41</w:t>
        </w:r>
      </w:ins>
      <w:ins w:id="37" w:author="Wheeler, David Linnard" w:date="2021-03-10T15:35:00Z">
        <w:r w:rsidR="00B62E80">
          <w:rPr>
            <w:sz w:val="24"/>
            <w:szCs w:val="24"/>
          </w:rPr>
          <w:t xml:space="preserve"> </w:t>
        </w:r>
      </w:ins>
      <w:ins w:id="38" w:author="Wheeler, David Linnard" w:date="2021-03-11T09:43:00Z">
        <w:r w:rsidR="00222CA5">
          <w:rPr>
            <w:sz w:val="24"/>
            <w:szCs w:val="24"/>
          </w:rPr>
          <w:t xml:space="preserve">differentially expressed </w:t>
        </w:r>
      </w:ins>
      <w:ins w:id="39" w:author="Wheeler, David Linnard" w:date="2021-03-10T15:35:00Z">
        <w:r w:rsidR="00B62E80">
          <w:rPr>
            <w:sz w:val="24"/>
            <w:szCs w:val="24"/>
          </w:rPr>
          <w:t>genes</w:t>
        </w:r>
      </w:ins>
      <w:ins w:id="40" w:author="Wheeler, David Linnard" w:date="2021-03-11T09:43:00Z">
        <w:r w:rsidR="00222CA5">
          <w:rPr>
            <w:sz w:val="24"/>
            <w:szCs w:val="24"/>
          </w:rPr>
          <w:t xml:space="preserve"> (DEG</w:t>
        </w:r>
      </w:ins>
      <w:ins w:id="41" w:author="G C Upadhaya, Sudha" w:date="2021-03-11T14:57:00Z">
        <w:r w:rsidR="00B30DBC">
          <w:rPr>
            <w:sz w:val="24"/>
            <w:szCs w:val="24"/>
          </w:rPr>
          <w:t>s</w:t>
        </w:r>
      </w:ins>
      <w:ins w:id="42" w:author="Wheeler, David Linnard" w:date="2021-03-11T09:43:00Z">
        <w:r w:rsidR="00222CA5">
          <w:rPr>
            <w:sz w:val="24"/>
            <w:szCs w:val="24"/>
          </w:rPr>
          <w:t>)</w:t>
        </w:r>
      </w:ins>
      <w:ins w:id="43" w:author="Wheeler, David Linnard" w:date="2021-03-10T15:35:00Z">
        <w:r w:rsidR="00B62E80">
          <w:rPr>
            <w:sz w:val="24"/>
            <w:szCs w:val="24"/>
          </w:rPr>
          <w:t xml:space="preserve"> were detected from potato, </w:t>
        </w:r>
      </w:ins>
      <w:ins w:id="44" w:author="Wheeler, David Linnard" w:date="2021-03-10T15:36:00Z">
        <w:r w:rsidR="00B62E80">
          <w:rPr>
            <w:sz w:val="24"/>
            <w:szCs w:val="24"/>
          </w:rPr>
          <w:t>pepper</w:t>
        </w:r>
      </w:ins>
      <w:ins w:id="45" w:author="Wheeler, David Linnard" w:date="2021-03-10T15:35:00Z">
        <w:r w:rsidR="00B62E80">
          <w:rPr>
            <w:sz w:val="24"/>
            <w:szCs w:val="24"/>
          </w:rPr>
          <w:t>mint,</w:t>
        </w:r>
      </w:ins>
      <w:ins w:id="46" w:author="Wheeler, David Linnard" w:date="2021-03-10T15:37:00Z">
        <w:r w:rsidR="00B62E80">
          <w:rPr>
            <w:sz w:val="24"/>
            <w:szCs w:val="24"/>
          </w:rPr>
          <w:t xml:space="preserve"> </w:t>
        </w:r>
      </w:ins>
      <w:ins w:id="47" w:author="Wheeler, David Linnard" w:date="2021-03-10T15:36:00Z">
        <w:r w:rsidR="00B62E80">
          <w:rPr>
            <w:sz w:val="24"/>
            <w:szCs w:val="24"/>
          </w:rPr>
          <w:t>brown mustard</w:t>
        </w:r>
      </w:ins>
      <w:ins w:id="48" w:author="Wheeler, David Linnard" w:date="2021-03-11T13:34:00Z">
        <w:r w:rsidR="00184059">
          <w:rPr>
            <w:sz w:val="24"/>
            <w:szCs w:val="24"/>
          </w:rPr>
          <w:t>,</w:t>
        </w:r>
      </w:ins>
      <w:ins w:id="49" w:author="Wheeler, David Linnard" w:date="2021-03-10T15:37:00Z">
        <w:r w:rsidR="00B62E80">
          <w:rPr>
            <w:sz w:val="24"/>
            <w:szCs w:val="24"/>
          </w:rPr>
          <w:t xml:space="preserve"> and </w:t>
        </w:r>
        <w:r w:rsidR="00B62E80">
          <w:rPr>
            <w:i/>
            <w:iCs/>
            <w:sz w:val="24"/>
            <w:szCs w:val="24"/>
          </w:rPr>
          <w:t xml:space="preserve">V. </w:t>
        </w:r>
        <w:proofErr w:type="spellStart"/>
        <w:r w:rsidR="00B62E80">
          <w:rPr>
            <w:i/>
            <w:iCs/>
            <w:sz w:val="24"/>
            <w:szCs w:val="24"/>
          </w:rPr>
          <w:t>dahliae</w:t>
        </w:r>
      </w:ins>
      <w:proofErr w:type="spellEnd"/>
      <w:ins w:id="50" w:author="Wheeler, David Linnard" w:date="2021-03-17T11:18:00Z">
        <w:r w:rsidR="00D622BD">
          <w:rPr>
            <w:sz w:val="24"/>
            <w:szCs w:val="24"/>
          </w:rPr>
          <w:t>, respectively</w:t>
        </w:r>
      </w:ins>
      <w:ins w:id="51" w:author="Wheeler, David Linnard" w:date="2021-03-10T15:37:00Z">
        <w:r w:rsidR="00B62E80">
          <w:rPr>
            <w:i/>
            <w:iCs/>
            <w:sz w:val="24"/>
            <w:szCs w:val="24"/>
          </w:rPr>
          <w:t>.</w:t>
        </w:r>
      </w:ins>
      <w:ins w:id="52" w:author="Wheeler, David Linnard" w:date="2021-03-10T15:36:00Z">
        <w:r w:rsidR="00B62E80">
          <w:rPr>
            <w:sz w:val="24"/>
            <w:szCs w:val="24"/>
          </w:rPr>
          <w:t xml:space="preserve"> </w:t>
        </w:r>
      </w:ins>
      <w:ins w:id="53" w:author="Wheeler, David Linnard" w:date="2021-03-11T13:43:00Z">
        <w:r w:rsidR="0058657D">
          <w:rPr>
            <w:sz w:val="24"/>
            <w:szCs w:val="24"/>
          </w:rPr>
          <w:t xml:space="preserve">Of these, </w:t>
        </w:r>
      </w:ins>
      <w:ins w:id="54" w:author="Wheeler, David Linnard" w:date="2021-03-11T13:45:00Z">
        <w:r w:rsidR="0058657D">
          <w:rPr>
            <w:sz w:val="24"/>
            <w:szCs w:val="24"/>
          </w:rPr>
          <w:t xml:space="preserve">12, </w:t>
        </w:r>
        <w:del w:id="55" w:author="G C Upadhaya, Sudha" w:date="2021-03-11T14:57:00Z">
          <w:r w:rsidR="0058657D" w:rsidDel="00B30DBC">
            <w:rPr>
              <w:sz w:val="24"/>
              <w:szCs w:val="24"/>
            </w:rPr>
            <w:delText>X</w:delText>
          </w:r>
        </w:del>
      </w:ins>
      <w:ins w:id="56" w:author="G C Upadhaya, Sudha" w:date="2021-03-11T14:57:00Z">
        <w:r w:rsidR="00B30DBC">
          <w:rPr>
            <w:sz w:val="24"/>
            <w:szCs w:val="24"/>
          </w:rPr>
          <w:t>4</w:t>
        </w:r>
      </w:ins>
      <w:ins w:id="57" w:author="Wheeler, David Linnard" w:date="2021-03-11T13:45:00Z">
        <w:r w:rsidR="0058657D">
          <w:rPr>
            <w:sz w:val="24"/>
            <w:szCs w:val="24"/>
          </w:rPr>
          <w:t xml:space="preserve">, 10, and 4 genes were validated </w:t>
        </w:r>
      </w:ins>
      <w:ins w:id="58" w:author="Wheeler, David Linnard" w:date="2021-03-11T15:39:00Z">
        <w:r w:rsidR="00F64697">
          <w:rPr>
            <w:sz w:val="24"/>
            <w:szCs w:val="24"/>
          </w:rPr>
          <w:t>for</w:t>
        </w:r>
        <w:r w:rsidR="00F64697" w:rsidRPr="00F64697">
          <w:rPr>
            <w:sz w:val="24"/>
            <w:szCs w:val="24"/>
          </w:rPr>
          <w:t xml:space="preserve"> </w:t>
        </w:r>
        <w:r w:rsidR="00F64697">
          <w:rPr>
            <w:sz w:val="24"/>
            <w:szCs w:val="24"/>
          </w:rPr>
          <w:t xml:space="preserve">potato, peppermint, brown mustard, and </w:t>
        </w:r>
        <w:r w:rsidR="00F64697">
          <w:rPr>
            <w:i/>
            <w:iCs/>
            <w:sz w:val="24"/>
            <w:szCs w:val="24"/>
          </w:rPr>
          <w:t xml:space="preserve">V. </w:t>
        </w:r>
        <w:proofErr w:type="spellStart"/>
        <w:r w:rsidR="00F64697">
          <w:rPr>
            <w:i/>
            <w:iCs/>
            <w:sz w:val="24"/>
            <w:szCs w:val="24"/>
          </w:rPr>
          <w:t>dahliae</w:t>
        </w:r>
        <w:proofErr w:type="spellEnd"/>
        <w:r w:rsidR="00F64697">
          <w:rPr>
            <w:sz w:val="24"/>
            <w:szCs w:val="24"/>
          </w:rPr>
          <w:t xml:space="preserve"> </w:t>
        </w:r>
      </w:ins>
      <w:ins w:id="59" w:author="Wheeler, David Linnard" w:date="2021-03-11T13:45:00Z">
        <w:r w:rsidR="0058657D">
          <w:rPr>
            <w:sz w:val="24"/>
            <w:szCs w:val="24"/>
          </w:rPr>
          <w:t xml:space="preserve">with </w:t>
        </w:r>
      </w:ins>
      <w:ins w:id="60" w:author="Wheeler, David Linnard" w:date="2021-03-29T14:48:00Z">
        <w:r w:rsidR="00AB039C">
          <w:rPr>
            <w:sz w:val="24"/>
            <w:szCs w:val="24"/>
          </w:rPr>
          <w:t xml:space="preserve">real-time quantitative </w:t>
        </w:r>
      </w:ins>
      <w:ins w:id="61" w:author="Wheeler, David Linnard" w:date="2021-03-11T14:38:00Z">
        <w:del w:id="62" w:author="G C Upadhaya, Sudha" w:date="2021-03-11T14:51:00Z">
          <w:r w:rsidR="00F5008C" w:rsidRPr="00F5008C" w:rsidDel="00682880">
            <w:rPr>
              <w:rFonts w:eastAsia="Times New Roman"/>
              <w:color w:val="1D1C1D"/>
              <w:sz w:val="23"/>
              <w:szCs w:val="23"/>
              <w:shd w:val="clear" w:color="auto" w:fill="F8F8F8"/>
              <w:lang w:val="en-US"/>
            </w:rPr>
            <w:delText xml:space="preserve">Real-Time Quantitative- </w:delText>
          </w:r>
        </w:del>
      </w:ins>
      <w:ins w:id="63" w:author="Wheeler, David Linnard" w:date="2021-03-29T12:24:00Z">
        <w:r w:rsidR="00795303">
          <w:rPr>
            <w:rFonts w:eastAsia="Times New Roman"/>
            <w:color w:val="1D1C1D"/>
            <w:sz w:val="23"/>
            <w:szCs w:val="23"/>
            <w:shd w:val="clear" w:color="auto" w:fill="F8F8F8"/>
            <w:lang w:val="en-US"/>
          </w:rPr>
          <w:t>r</w:t>
        </w:r>
      </w:ins>
      <w:ins w:id="64" w:author="Wheeler, David Linnard" w:date="2021-03-11T14:38:00Z">
        <w:r w:rsidR="00F5008C" w:rsidRPr="00F5008C">
          <w:rPr>
            <w:rFonts w:eastAsia="Times New Roman"/>
            <w:color w:val="1D1C1D"/>
            <w:sz w:val="23"/>
            <w:szCs w:val="23"/>
            <w:shd w:val="clear" w:color="auto" w:fill="F8F8F8"/>
            <w:lang w:val="en-US"/>
          </w:rPr>
          <w:t xml:space="preserve">everse </w:t>
        </w:r>
      </w:ins>
      <w:ins w:id="65" w:author="Wheeler, David Linnard" w:date="2021-03-29T12:24:00Z">
        <w:r w:rsidR="00795303">
          <w:rPr>
            <w:rFonts w:eastAsia="Times New Roman"/>
            <w:color w:val="1D1C1D"/>
            <w:sz w:val="23"/>
            <w:szCs w:val="23"/>
            <w:shd w:val="clear" w:color="auto" w:fill="F8F8F8"/>
            <w:lang w:val="en-US"/>
          </w:rPr>
          <w:t>t</w:t>
        </w:r>
      </w:ins>
      <w:ins w:id="66" w:author="Wheeler, David Linnard" w:date="2021-03-11T14:38:00Z">
        <w:r w:rsidR="00F5008C" w:rsidRPr="00F5008C">
          <w:rPr>
            <w:rFonts w:eastAsia="Times New Roman"/>
            <w:color w:val="1D1C1D"/>
            <w:sz w:val="23"/>
            <w:szCs w:val="23"/>
            <w:shd w:val="clear" w:color="auto" w:fill="F8F8F8"/>
            <w:lang w:val="en-US"/>
          </w:rPr>
          <w:t>ranscription</w:t>
        </w:r>
      </w:ins>
      <w:ins w:id="67" w:author="G C Upadhaya, Sudha" w:date="2021-03-11T14:51:00Z">
        <w:del w:id="68" w:author="Wheeler, David Linnard" w:date="2021-03-29T14:48:00Z">
          <w:r w:rsidR="00682880" w:rsidDel="00AB039C">
            <w:rPr>
              <w:rFonts w:eastAsia="Times New Roman"/>
              <w:color w:val="1D1C1D"/>
              <w:sz w:val="23"/>
              <w:szCs w:val="23"/>
              <w:shd w:val="clear" w:color="auto" w:fill="F8F8F8"/>
              <w:lang w:val="en-US"/>
            </w:rPr>
            <w:delText>-</w:delText>
          </w:r>
        </w:del>
      </w:ins>
      <w:ins w:id="69" w:author="G C Upadhaya, Sudha" w:date="2021-03-11T14:53:00Z">
        <w:del w:id="70" w:author="Wheeler, David Linnard" w:date="2021-03-29T14:48:00Z">
          <w:r w:rsidR="00020C9B" w:rsidDel="00AB039C">
            <w:rPr>
              <w:rFonts w:eastAsia="Times New Roman"/>
              <w:color w:val="1D1C1D"/>
              <w:sz w:val="23"/>
              <w:szCs w:val="23"/>
              <w:shd w:val="clear" w:color="auto" w:fill="F8F8F8"/>
              <w:lang w:val="en-US"/>
            </w:rPr>
            <w:delText>quantitative</w:delText>
          </w:r>
        </w:del>
        <w:r w:rsidR="00020C9B">
          <w:rPr>
            <w:rFonts w:eastAsia="Times New Roman"/>
            <w:color w:val="1D1C1D"/>
            <w:sz w:val="23"/>
            <w:szCs w:val="23"/>
            <w:shd w:val="clear" w:color="auto" w:fill="F8F8F8"/>
            <w:lang w:val="en-US"/>
          </w:rPr>
          <w:t xml:space="preserve"> </w:t>
        </w:r>
        <w:del w:id="71" w:author="Wheeler, David Linnard" w:date="2021-03-29T14:48:00Z">
          <w:r w:rsidR="00020C9B" w:rsidDel="00AB039C">
            <w:rPr>
              <w:rFonts w:eastAsia="Times New Roman"/>
              <w:color w:val="1D1C1D"/>
              <w:sz w:val="23"/>
              <w:szCs w:val="23"/>
              <w:shd w:val="clear" w:color="auto" w:fill="F8F8F8"/>
              <w:lang w:val="en-US"/>
            </w:rPr>
            <w:delText xml:space="preserve">real time </w:delText>
          </w:r>
        </w:del>
      </w:ins>
      <w:ins w:id="72" w:author="Wheeler, David Linnard" w:date="2021-03-11T14:38:00Z">
        <w:r w:rsidR="00F5008C" w:rsidRPr="00F5008C">
          <w:rPr>
            <w:rFonts w:eastAsia="Times New Roman"/>
            <w:color w:val="1D1C1D"/>
            <w:sz w:val="23"/>
            <w:szCs w:val="23"/>
            <w:shd w:val="clear" w:color="auto" w:fill="F8F8F8"/>
            <w:lang w:val="en-US"/>
          </w:rPr>
          <w:t>PCR (</w:t>
        </w:r>
        <w:del w:id="73" w:author="G C Upadhaya, Sudha" w:date="2021-03-11T14:51:00Z">
          <w:r w:rsidR="00F5008C" w:rsidRPr="00F5008C" w:rsidDel="00682880">
            <w:rPr>
              <w:rFonts w:eastAsia="Times New Roman"/>
              <w:color w:val="1D1C1D"/>
              <w:sz w:val="23"/>
              <w:szCs w:val="23"/>
              <w:shd w:val="clear" w:color="auto" w:fill="F8F8F8"/>
              <w:lang w:val="en-US"/>
            </w:rPr>
            <w:delText>q</w:delText>
          </w:r>
        </w:del>
        <w:r w:rsidR="00F5008C" w:rsidRPr="00F5008C">
          <w:rPr>
            <w:rFonts w:eastAsia="Times New Roman"/>
            <w:color w:val="1D1C1D"/>
            <w:sz w:val="23"/>
            <w:szCs w:val="23"/>
            <w:shd w:val="clear" w:color="auto" w:fill="F8F8F8"/>
            <w:lang w:val="en-US"/>
          </w:rPr>
          <w:t>RT-</w:t>
        </w:r>
      </w:ins>
      <w:ins w:id="74" w:author="G C Upadhaya, Sudha" w:date="2021-03-11T14:51:00Z">
        <w:r w:rsidR="00682880">
          <w:rPr>
            <w:rFonts w:eastAsia="Times New Roman"/>
            <w:color w:val="1D1C1D"/>
            <w:sz w:val="23"/>
            <w:szCs w:val="23"/>
            <w:shd w:val="clear" w:color="auto" w:fill="F8F8F8"/>
            <w:lang w:val="en-US"/>
          </w:rPr>
          <w:t>q</w:t>
        </w:r>
      </w:ins>
      <w:ins w:id="75" w:author="Wheeler, David Linnard" w:date="2021-03-11T14:38:00Z">
        <w:r w:rsidR="00F5008C" w:rsidRPr="00F5008C">
          <w:rPr>
            <w:rFonts w:eastAsia="Times New Roman"/>
            <w:color w:val="1D1C1D"/>
            <w:sz w:val="23"/>
            <w:szCs w:val="23"/>
            <w:shd w:val="clear" w:color="auto" w:fill="F8F8F8"/>
            <w:lang w:val="en-US"/>
          </w:rPr>
          <w:t>PCR)</w:t>
        </w:r>
      </w:ins>
      <w:ins w:id="76" w:author="Wheeler, David Linnard" w:date="2021-03-11T13:48:00Z">
        <w:r w:rsidR="0058657D" w:rsidRPr="0058657D">
          <w:rPr>
            <w:rFonts w:eastAsia="Times New Roman"/>
            <w:color w:val="222222"/>
            <w:sz w:val="24"/>
            <w:szCs w:val="24"/>
            <w:shd w:val="clear" w:color="auto" w:fill="FFFFFF"/>
            <w:lang w:val="en-US"/>
            <w:rPrChange w:id="77" w:author="Wheeler, David Linnard" w:date="2021-03-11T13:48:00Z">
              <w:rPr>
                <w:rFonts w:ascii="Segoe UI" w:eastAsia="Times New Roman" w:hAnsi="Segoe UI" w:cs="Segoe UI"/>
                <w:color w:val="222222"/>
                <w:sz w:val="27"/>
                <w:szCs w:val="27"/>
                <w:shd w:val="clear" w:color="auto" w:fill="FFFFFF"/>
                <w:lang w:val="en-US"/>
              </w:rPr>
            </w:rPrChange>
          </w:rPr>
          <w:t>.</w:t>
        </w:r>
        <w:r w:rsidR="0058657D">
          <w:rPr>
            <w:rFonts w:eastAsia="Times New Roman"/>
            <w:color w:val="222222"/>
            <w:sz w:val="24"/>
            <w:szCs w:val="24"/>
            <w:shd w:val="clear" w:color="auto" w:fill="FFFFFF"/>
            <w:lang w:val="en-US"/>
          </w:rPr>
          <w:t xml:space="preserve"> </w:t>
        </w:r>
      </w:ins>
      <w:ins w:id="78" w:author="Wheeler, David Linnard" w:date="2021-03-17T11:23:00Z">
        <w:r w:rsidR="00D622BD">
          <w:rPr>
            <w:rFonts w:eastAsia="Times New Roman"/>
            <w:color w:val="222222"/>
            <w:sz w:val="24"/>
            <w:szCs w:val="24"/>
            <w:shd w:val="clear" w:color="auto" w:fill="FFFFFF"/>
            <w:lang w:val="en-US"/>
          </w:rPr>
          <w:t xml:space="preserve">For both symptomatic hosts, potato and mint, </w:t>
        </w:r>
      </w:ins>
      <w:ins w:id="79" w:author="Wheeler, David Linnard" w:date="2021-03-17T11:24:00Z">
        <w:r w:rsidR="00D622BD">
          <w:rPr>
            <w:rFonts w:eastAsia="Times New Roman"/>
            <w:color w:val="222222"/>
            <w:sz w:val="24"/>
            <w:szCs w:val="24"/>
            <w:shd w:val="clear" w:color="auto" w:fill="FFFFFF"/>
            <w:lang w:val="en-US"/>
          </w:rPr>
          <w:t>at least twice as many DEGs were detected from plants inoculated with</w:t>
        </w:r>
      </w:ins>
      <w:ins w:id="80" w:author="Wheeler, David Linnard" w:date="2021-03-17T11:25:00Z">
        <w:r w:rsidR="00D622BD">
          <w:rPr>
            <w:rFonts w:eastAsia="Times New Roman"/>
            <w:color w:val="222222"/>
            <w:sz w:val="24"/>
            <w:szCs w:val="24"/>
            <w:shd w:val="clear" w:color="auto" w:fill="FFFFFF"/>
            <w:lang w:val="en-US"/>
          </w:rPr>
          <w:t xml:space="preserve"> the most aggressive </w:t>
        </w:r>
      </w:ins>
      <w:ins w:id="81" w:author="Wheeler, David Linnard" w:date="2021-03-29T15:44:00Z">
        <w:r w:rsidR="00013ABF">
          <w:rPr>
            <w:rFonts w:eastAsia="Times New Roman"/>
            <w:color w:val="222222"/>
            <w:sz w:val="24"/>
            <w:szCs w:val="24"/>
            <w:shd w:val="clear" w:color="auto" w:fill="FFFFFF"/>
            <w:lang w:val="en-US"/>
          </w:rPr>
          <w:t>isolate</w:t>
        </w:r>
      </w:ins>
      <w:ins w:id="82" w:author="Wheeler, David Linnard" w:date="2021-03-17T11:25:00Z">
        <w:r w:rsidR="00D622BD">
          <w:rPr>
            <w:rFonts w:eastAsia="Times New Roman"/>
            <w:color w:val="222222"/>
            <w:sz w:val="24"/>
            <w:szCs w:val="24"/>
            <w:shd w:val="clear" w:color="auto" w:fill="FFFFFF"/>
            <w:lang w:val="en-US"/>
          </w:rPr>
          <w:t xml:space="preserve"> of </w:t>
        </w:r>
        <w:r w:rsidR="00D622BD">
          <w:rPr>
            <w:rFonts w:eastAsia="Times New Roman"/>
            <w:i/>
            <w:iCs/>
            <w:color w:val="222222"/>
            <w:sz w:val="24"/>
            <w:szCs w:val="24"/>
            <w:shd w:val="clear" w:color="auto" w:fill="FFFFFF"/>
            <w:lang w:val="en-US"/>
          </w:rPr>
          <w:t xml:space="preserve">V. </w:t>
        </w:r>
        <w:proofErr w:type="spellStart"/>
        <w:r w:rsidR="00D622BD">
          <w:rPr>
            <w:rFonts w:eastAsia="Times New Roman"/>
            <w:i/>
            <w:iCs/>
            <w:color w:val="222222"/>
            <w:sz w:val="24"/>
            <w:szCs w:val="24"/>
            <w:shd w:val="clear" w:color="auto" w:fill="FFFFFF"/>
            <w:lang w:val="en-US"/>
          </w:rPr>
          <w:t>dahliae</w:t>
        </w:r>
        <w:proofErr w:type="spellEnd"/>
        <w:r w:rsidR="00D622BD">
          <w:rPr>
            <w:rFonts w:eastAsia="Times New Roman"/>
            <w:i/>
            <w:iCs/>
            <w:color w:val="222222"/>
            <w:sz w:val="24"/>
            <w:szCs w:val="24"/>
            <w:shd w:val="clear" w:color="auto" w:fill="FFFFFF"/>
            <w:lang w:val="en-US"/>
          </w:rPr>
          <w:t xml:space="preserve"> </w:t>
        </w:r>
        <w:r w:rsidR="00D622BD">
          <w:rPr>
            <w:rFonts w:eastAsia="Times New Roman"/>
            <w:color w:val="222222"/>
            <w:sz w:val="24"/>
            <w:szCs w:val="24"/>
            <w:shd w:val="clear" w:color="auto" w:fill="FFFFFF"/>
            <w:lang w:val="en-US"/>
          </w:rPr>
          <w:t>compared to plants inoculated with</w:t>
        </w:r>
      </w:ins>
      <w:ins w:id="83" w:author="Wheeler, David Linnard" w:date="2021-03-17T11:26:00Z">
        <w:r w:rsidR="00D622BD">
          <w:rPr>
            <w:rFonts w:eastAsia="Times New Roman"/>
            <w:color w:val="222222"/>
            <w:sz w:val="24"/>
            <w:szCs w:val="24"/>
            <w:shd w:val="clear" w:color="auto" w:fill="FFFFFF"/>
            <w:lang w:val="en-US"/>
          </w:rPr>
          <w:t xml:space="preserve"> </w:t>
        </w:r>
      </w:ins>
      <w:ins w:id="84" w:author="Wheeler, David Linnard" w:date="2021-03-25T10:09:00Z">
        <w:r w:rsidR="00443C68">
          <w:rPr>
            <w:rFonts w:eastAsia="Times New Roman"/>
            <w:color w:val="222222"/>
            <w:sz w:val="24"/>
            <w:szCs w:val="24"/>
            <w:shd w:val="clear" w:color="auto" w:fill="FFFFFF"/>
            <w:lang w:val="en-US"/>
          </w:rPr>
          <w:t xml:space="preserve">the </w:t>
        </w:r>
      </w:ins>
      <w:ins w:id="85" w:author="Wheeler, David Linnard" w:date="2021-03-17T11:26:00Z">
        <w:r w:rsidR="00D622BD">
          <w:rPr>
            <w:rFonts w:eastAsia="Times New Roman"/>
            <w:color w:val="222222"/>
            <w:sz w:val="24"/>
            <w:szCs w:val="24"/>
            <w:shd w:val="clear" w:color="auto" w:fill="FFFFFF"/>
            <w:lang w:val="en-US"/>
          </w:rPr>
          <w:t xml:space="preserve">less aggressive </w:t>
        </w:r>
      </w:ins>
      <w:ins w:id="86" w:author="Wheeler, David Linnard" w:date="2021-03-29T15:44:00Z">
        <w:r w:rsidR="00013ABF">
          <w:rPr>
            <w:rFonts w:eastAsia="Times New Roman"/>
            <w:color w:val="222222"/>
            <w:sz w:val="24"/>
            <w:szCs w:val="24"/>
            <w:shd w:val="clear" w:color="auto" w:fill="FFFFFF"/>
            <w:lang w:val="en-US"/>
          </w:rPr>
          <w:t>isolate</w:t>
        </w:r>
      </w:ins>
      <w:ins w:id="87" w:author="Wheeler, David Linnard" w:date="2021-03-17T11:26:00Z">
        <w:r w:rsidR="00D622BD">
          <w:rPr>
            <w:rFonts w:eastAsia="Times New Roman"/>
            <w:color w:val="222222"/>
            <w:sz w:val="24"/>
            <w:szCs w:val="24"/>
            <w:shd w:val="clear" w:color="auto" w:fill="FFFFFF"/>
            <w:lang w:val="en-US"/>
          </w:rPr>
          <w:t xml:space="preserve">. </w:t>
        </w:r>
      </w:ins>
      <w:ins w:id="88" w:author="Wheeler, David Linnard" w:date="2021-03-17T12:07:00Z">
        <w:r w:rsidR="009A00C9">
          <w:rPr>
            <w:rFonts w:eastAsia="Times New Roman"/>
            <w:color w:val="222222"/>
            <w:sz w:val="24"/>
            <w:szCs w:val="24"/>
            <w:shd w:val="clear" w:color="auto" w:fill="FFFFFF"/>
            <w:lang w:val="en-US"/>
          </w:rPr>
          <w:t xml:space="preserve">Of the characterized DEGs, some were associated with transcription factor activity, </w:t>
        </w:r>
      </w:ins>
      <w:ins w:id="89" w:author="Wheeler, David Linnard" w:date="2021-03-17T12:08:00Z">
        <w:r w:rsidR="009A00C9">
          <w:rPr>
            <w:rFonts w:eastAsia="Times New Roman"/>
            <w:color w:val="222222"/>
            <w:sz w:val="24"/>
            <w:szCs w:val="24"/>
            <w:shd w:val="clear" w:color="auto" w:fill="FFFFFF"/>
            <w:lang w:val="en-US"/>
          </w:rPr>
          <w:t xml:space="preserve">protein and RNA binding, </w:t>
        </w:r>
      </w:ins>
      <w:ins w:id="90" w:author="Wheeler, David Linnard" w:date="2021-03-17T12:09:00Z">
        <w:r w:rsidR="009A00C9">
          <w:rPr>
            <w:rFonts w:eastAsia="Times New Roman"/>
            <w:color w:val="222222"/>
            <w:sz w:val="24"/>
            <w:szCs w:val="24"/>
            <w:shd w:val="clear" w:color="auto" w:fill="FFFFFF"/>
            <w:lang w:val="en-US"/>
          </w:rPr>
          <w:t xml:space="preserve">and carbon fixation. </w:t>
        </w:r>
      </w:ins>
      <w:ins w:id="91" w:author="Wheeler, David Linnard" w:date="2021-03-17T11:45:00Z">
        <w:r w:rsidR="00F86A7E">
          <w:rPr>
            <w:rFonts w:eastAsia="Times New Roman"/>
            <w:color w:val="222222"/>
            <w:sz w:val="24"/>
            <w:szCs w:val="24"/>
            <w:shd w:val="clear" w:color="auto" w:fill="FFFFFF"/>
            <w:lang w:val="en-US"/>
          </w:rPr>
          <w:t xml:space="preserve">For </w:t>
        </w:r>
        <w:r w:rsidR="00F86A7E">
          <w:rPr>
            <w:rFonts w:eastAsia="Times New Roman"/>
            <w:i/>
            <w:iCs/>
            <w:color w:val="222222"/>
            <w:sz w:val="24"/>
            <w:szCs w:val="24"/>
            <w:shd w:val="clear" w:color="auto" w:fill="FFFFFF"/>
            <w:lang w:val="en-US"/>
          </w:rPr>
          <w:t xml:space="preserve">V. </w:t>
        </w:r>
        <w:proofErr w:type="spellStart"/>
        <w:r w:rsidR="00F86A7E">
          <w:rPr>
            <w:rFonts w:eastAsia="Times New Roman"/>
            <w:i/>
            <w:iCs/>
            <w:color w:val="222222"/>
            <w:sz w:val="24"/>
            <w:szCs w:val="24"/>
            <w:shd w:val="clear" w:color="auto" w:fill="FFFFFF"/>
            <w:lang w:val="en-US"/>
          </w:rPr>
          <w:t>dahliae</w:t>
        </w:r>
        <w:proofErr w:type="spellEnd"/>
        <w:r w:rsidR="00F86A7E">
          <w:rPr>
            <w:rFonts w:eastAsia="Times New Roman"/>
            <w:color w:val="222222"/>
            <w:sz w:val="24"/>
            <w:szCs w:val="24"/>
            <w:shd w:val="clear" w:color="auto" w:fill="FFFFFF"/>
            <w:lang w:val="en-US"/>
          </w:rPr>
          <w:t xml:space="preserve">, only </w:t>
        </w:r>
      </w:ins>
      <w:ins w:id="92" w:author="Wheeler, David Linnard" w:date="2021-03-29T10:53:00Z">
        <w:r w:rsidR="00923AC1">
          <w:rPr>
            <w:rFonts w:eastAsia="Times New Roman"/>
            <w:color w:val="222222"/>
            <w:sz w:val="24"/>
            <w:szCs w:val="24"/>
            <w:shd w:val="clear" w:color="auto" w:fill="FFFFFF"/>
            <w:lang w:val="en-US"/>
          </w:rPr>
          <w:t xml:space="preserve">2 DEGs were detected between isolates within a host. </w:t>
        </w:r>
      </w:ins>
      <w:ins w:id="93" w:author="Wheeler, David Linnard" w:date="2021-03-29T10:54:00Z">
        <w:r w:rsidR="00923AC1">
          <w:rPr>
            <w:rFonts w:eastAsia="Times New Roman"/>
            <w:color w:val="222222"/>
            <w:sz w:val="24"/>
            <w:szCs w:val="24"/>
            <w:shd w:val="clear" w:color="auto" w:fill="FFFFFF"/>
            <w:lang w:val="en-US"/>
          </w:rPr>
          <w:t xml:space="preserve">Of these genes, one was </w:t>
        </w:r>
        <w:proofErr w:type="gramStart"/>
        <w:r w:rsidR="00923AC1">
          <w:rPr>
            <w:rFonts w:eastAsia="Times New Roman"/>
            <w:color w:val="222222"/>
            <w:sz w:val="24"/>
            <w:szCs w:val="24"/>
            <w:shd w:val="clear" w:color="auto" w:fill="FFFFFF"/>
            <w:lang w:val="en-US"/>
          </w:rPr>
          <w:t>uncharacterized</w:t>
        </w:r>
        <w:proofErr w:type="gramEnd"/>
        <w:r w:rsidR="00923AC1">
          <w:rPr>
            <w:rFonts w:eastAsia="Times New Roman"/>
            <w:color w:val="222222"/>
            <w:sz w:val="24"/>
            <w:szCs w:val="24"/>
            <w:shd w:val="clear" w:color="auto" w:fill="FFFFFF"/>
            <w:lang w:val="en-US"/>
          </w:rPr>
          <w:t xml:space="preserve"> and one was </w:t>
        </w:r>
      </w:ins>
      <w:ins w:id="94" w:author="Wheeler, David Linnard" w:date="2021-03-29T10:55:00Z">
        <w:r w:rsidR="00923AC1">
          <w:rPr>
            <w:rFonts w:eastAsia="Times New Roman"/>
            <w:color w:val="222222"/>
            <w:sz w:val="24"/>
            <w:szCs w:val="24"/>
            <w:shd w:val="clear" w:color="auto" w:fill="FFFFFF"/>
            <w:lang w:val="en-US"/>
          </w:rPr>
          <w:t xml:space="preserve">associated with </w:t>
        </w:r>
        <w:proofErr w:type="spellStart"/>
        <w:r w:rsidR="00923AC1">
          <w:rPr>
            <w:rFonts w:eastAsia="Times New Roman"/>
            <w:color w:val="222222"/>
            <w:sz w:val="24"/>
            <w:szCs w:val="24"/>
            <w:shd w:val="clear" w:color="auto" w:fill="FFFFFF"/>
            <w:lang w:val="en-US"/>
          </w:rPr>
          <w:t>oxioreductase</w:t>
        </w:r>
        <w:proofErr w:type="spellEnd"/>
        <w:r w:rsidR="00923AC1">
          <w:rPr>
            <w:rFonts w:eastAsia="Times New Roman"/>
            <w:color w:val="222222"/>
            <w:sz w:val="24"/>
            <w:szCs w:val="24"/>
            <w:shd w:val="clear" w:color="auto" w:fill="FFFFFF"/>
            <w:lang w:val="en-US"/>
          </w:rPr>
          <w:t xml:space="preserve"> activity. </w:t>
        </w:r>
      </w:ins>
      <w:ins w:id="95" w:author="Wheeler, David Linnard" w:date="2021-03-29T10:57:00Z">
        <w:r w:rsidR="00923AC1">
          <w:rPr>
            <w:rFonts w:eastAsia="Times New Roman"/>
            <w:color w:val="222222"/>
            <w:sz w:val="24"/>
            <w:szCs w:val="24"/>
            <w:shd w:val="clear" w:color="auto" w:fill="FFFFFF"/>
            <w:lang w:val="en-US"/>
          </w:rPr>
          <w:t>Lastly, a</w:t>
        </w:r>
      </w:ins>
      <w:ins w:id="96" w:author="Wheeler, David Linnard" w:date="2021-03-29T10:55:00Z">
        <w:r w:rsidR="00923AC1">
          <w:rPr>
            <w:rFonts w:eastAsia="Times New Roman"/>
            <w:color w:val="222222"/>
            <w:sz w:val="24"/>
            <w:szCs w:val="24"/>
            <w:shd w:val="clear" w:color="auto" w:fill="FFFFFF"/>
            <w:lang w:val="en-US"/>
          </w:rPr>
          <w:t xml:space="preserve"> total of </w:t>
        </w:r>
      </w:ins>
      <w:ins w:id="97" w:author="Wheeler, David Linnard" w:date="2021-03-17T11:46:00Z">
        <w:r w:rsidR="00F86A7E">
          <w:rPr>
            <w:rFonts w:eastAsia="Times New Roman"/>
            <w:color w:val="222222"/>
            <w:sz w:val="24"/>
            <w:szCs w:val="24"/>
            <w:shd w:val="clear" w:color="auto" w:fill="FFFFFF"/>
            <w:lang w:val="en-US"/>
          </w:rPr>
          <w:t xml:space="preserve">15 DEGs were detected between </w:t>
        </w:r>
      </w:ins>
      <w:ins w:id="98" w:author="Wheeler, David Linnard" w:date="2021-03-17T11:47:00Z">
        <w:r w:rsidR="00F86A7E">
          <w:rPr>
            <w:rFonts w:eastAsia="Times New Roman"/>
            <w:color w:val="222222"/>
            <w:sz w:val="24"/>
            <w:szCs w:val="24"/>
            <w:shd w:val="clear" w:color="auto" w:fill="FFFFFF"/>
            <w:lang w:val="en-US"/>
          </w:rPr>
          <w:t>asymptomatic mustards plants and either potato or peppermint.</w:t>
        </w:r>
      </w:ins>
      <w:ins w:id="99" w:author="Wheeler, David Linnard" w:date="2021-03-17T11:46:00Z">
        <w:r w:rsidR="00F86A7E">
          <w:rPr>
            <w:rFonts w:eastAsia="Times New Roman"/>
            <w:color w:val="222222"/>
            <w:sz w:val="24"/>
            <w:szCs w:val="24"/>
            <w:shd w:val="clear" w:color="auto" w:fill="FFFFFF"/>
            <w:lang w:val="en-US"/>
          </w:rPr>
          <w:t xml:space="preserve"> </w:t>
        </w:r>
      </w:ins>
      <w:ins w:id="100" w:author="Wheeler, David Linnard" w:date="2021-03-17T11:48:00Z">
        <w:r w:rsidR="00F86A7E">
          <w:rPr>
            <w:rFonts w:eastAsia="Times New Roman"/>
            <w:color w:val="222222"/>
            <w:sz w:val="24"/>
            <w:szCs w:val="24"/>
            <w:shd w:val="clear" w:color="auto" w:fill="FFFFFF"/>
            <w:lang w:val="en-US"/>
          </w:rPr>
          <w:t>While some of these DEGs were uncharacterized, others were involved in catalytic</w:t>
        </w:r>
      </w:ins>
      <w:ins w:id="101" w:author="Wheeler, David Linnard" w:date="2021-03-17T11:49:00Z">
        <w:r w:rsidR="00F86A7E">
          <w:rPr>
            <w:rFonts w:eastAsia="Times New Roman"/>
            <w:color w:val="222222"/>
            <w:sz w:val="24"/>
            <w:szCs w:val="24"/>
            <w:shd w:val="clear" w:color="auto" w:fill="FFFFFF"/>
            <w:lang w:val="en-US"/>
          </w:rPr>
          <w:t>, peptidase</w:t>
        </w:r>
      </w:ins>
      <w:ins w:id="102" w:author="Wheeler, David Linnard" w:date="2021-03-17T11:51:00Z">
        <w:r w:rsidR="00F86A7E">
          <w:rPr>
            <w:rFonts w:eastAsia="Times New Roman"/>
            <w:color w:val="222222"/>
            <w:sz w:val="24"/>
            <w:szCs w:val="24"/>
            <w:shd w:val="clear" w:color="auto" w:fill="FFFFFF"/>
            <w:lang w:val="en-US"/>
          </w:rPr>
          <w:t xml:space="preserve">, </w:t>
        </w:r>
        <w:proofErr w:type="spellStart"/>
        <w:r w:rsidR="00F86A7E">
          <w:rPr>
            <w:rFonts w:eastAsia="Times New Roman"/>
            <w:color w:val="222222"/>
            <w:sz w:val="24"/>
            <w:szCs w:val="24"/>
            <w:shd w:val="clear" w:color="auto" w:fill="FFFFFF"/>
            <w:lang w:val="en-US"/>
          </w:rPr>
          <w:t>oxioreductase</w:t>
        </w:r>
      </w:ins>
      <w:proofErr w:type="spellEnd"/>
      <w:ins w:id="103" w:author="Wheeler, David Linnard" w:date="2021-03-23T11:22:00Z">
        <w:r w:rsidR="00D72C50">
          <w:rPr>
            <w:rFonts w:eastAsia="Times New Roman"/>
            <w:color w:val="222222"/>
            <w:sz w:val="24"/>
            <w:szCs w:val="24"/>
            <w:shd w:val="clear" w:color="auto" w:fill="FFFFFF"/>
            <w:lang w:val="en-US"/>
          </w:rPr>
          <w:t>, and</w:t>
        </w:r>
        <w:r w:rsidR="00B3146A">
          <w:rPr>
            <w:rFonts w:eastAsia="Times New Roman"/>
            <w:color w:val="222222"/>
            <w:sz w:val="24"/>
            <w:szCs w:val="24"/>
            <w:shd w:val="clear" w:color="auto" w:fill="FFFFFF"/>
            <w:lang w:val="en-US"/>
          </w:rPr>
          <w:t xml:space="preserve"> hydrolase activity</w:t>
        </w:r>
      </w:ins>
      <w:ins w:id="104" w:author="Wheeler, David Linnard" w:date="2021-03-17T11:51:00Z">
        <w:r w:rsidR="00F86A7E">
          <w:rPr>
            <w:rFonts w:eastAsia="Times New Roman"/>
            <w:color w:val="222222"/>
            <w:sz w:val="24"/>
            <w:szCs w:val="24"/>
            <w:shd w:val="clear" w:color="auto" w:fill="FFFFFF"/>
            <w:lang w:val="en-US"/>
          </w:rPr>
          <w:t xml:space="preserve">. </w:t>
        </w:r>
      </w:ins>
      <w:ins w:id="105" w:author="Wheeler, David Linnard" w:date="2021-03-23T11:23:00Z">
        <w:r w:rsidR="00B3146A">
          <w:rPr>
            <w:rFonts w:eastAsia="Times New Roman"/>
            <w:color w:val="222222"/>
            <w:sz w:val="24"/>
            <w:szCs w:val="24"/>
            <w:shd w:val="clear" w:color="auto" w:fill="FFFFFF"/>
            <w:lang w:val="en-US"/>
          </w:rPr>
          <w:t xml:space="preserve">This research has documented the </w:t>
        </w:r>
        <w:proofErr w:type="spellStart"/>
        <w:r w:rsidR="00B3146A">
          <w:rPr>
            <w:rFonts w:eastAsia="Times New Roman"/>
            <w:color w:val="222222"/>
            <w:sz w:val="24"/>
            <w:szCs w:val="24"/>
            <w:shd w:val="clear" w:color="auto" w:fill="FFFFFF"/>
            <w:lang w:val="en-US"/>
          </w:rPr>
          <w:t>similarilties</w:t>
        </w:r>
        <w:proofErr w:type="spellEnd"/>
        <w:r w:rsidR="00B3146A">
          <w:rPr>
            <w:rFonts w:eastAsia="Times New Roman"/>
            <w:color w:val="222222"/>
            <w:sz w:val="24"/>
            <w:szCs w:val="24"/>
            <w:shd w:val="clear" w:color="auto" w:fill="FFFFFF"/>
            <w:lang w:val="en-US"/>
          </w:rPr>
          <w:t xml:space="preserve"> and differences in </w:t>
        </w:r>
      </w:ins>
      <w:ins w:id="106" w:author="Wheeler, David Linnard" w:date="2021-03-23T11:24:00Z">
        <w:r w:rsidR="00B3146A">
          <w:rPr>
            <w:rFonts w:eastAsia="Times New Roman"/>
            <w:color w:val="222222"/>
            <w:sz w:val="24"/>
            <w:szCs w:val="24"/>
            <w:shd w:val="clear" w:color="auto" w:fill="FFFFFF"/>
            <w:lang w:val="en-US"/>
          </w:rPr>
          <w:t xml:space="preserve">host and fungal </w:t>
        </w:r>
      </w:ins>
      <w:ins w:id="107" w:author="Wheeler, David Linnard" w:date="2021-03-23T11:23:00Z">
        <w:r w:rsidR="00B3146A">
          <w:rPr>
            <w:rFonts w:eastAsia="Times New Roman"/>
            <w:color w:val="222222"/>
            <w:sz w:val="24"/>
            <w:szCs w:val="24"/>
            <w:shd w:val="clear" w:color="auto" w:fill="FFFFFF"/>
            <w:lang w:val="en-US"/>
          </w:rPr>
          <w:t xml:space="preserve">gene expression during infection with </w:t>
        </w:r>
      </w:ins>
      <w:ins w:id="108" w:author="Wheeler, David Linnard" w:date="2021-03-29T15:44:00Z">
        <w:r w:rsidR="00013ABF">
          <w:rPr>
            <w:rFonts w:eastAsia="Times New Roman"/>
            <w:color w:val="222222"/>
            <w:sz w:val="24"/>
            <w:szCs w:val="24"/>
            <w:shd w:val="clear" w:color="auto" w:fill="FFFFFF"/>
            <w:lang w:val="en-US"/>
          </w:rPr>
          <w:t>isolate</w:t>
        </w:r>
      </w:ins>
      <w:ins w:id="109" w:author="Wheeler, David Linnard" w:date="2021-03-23T11:24:00Z">
        <w:r w:rsidR="00B3146A">
          <w:rPr>
            <w:rFonts w:eastAsia="Times New Roman"/>
            <w:color w:val="222222"/>
            <w:sz w:val="24"/>
            <w:szCs w:val="24"/>
            <w:shd w:val="clear" w:color="auto" w:fill="FFFFFF"/>
            <w:lang w:val="en-US"/>
          </w:rPr>
          <w:t xml:space="preserve">s of </w:t>
        </w:r>
      </w:ins>
      <w:ins w:id="110" w:author="Wheeler, David Linnard" w:date="2021-03-23T11:23:00Z">
        <w:r w:rsidR="00B3146A">
          <w:rPr>
            <w:rFonts w:eastAsia="Times New Roman"/>
            <w:i/>
            <w:iCs/>
            <w:color w:val="222222"/>
            <w:sz w:val="24"/>
            <w:szCs w:val="24"/>
            <w:shd w:val="clear" w:color="auto" w:fill="FFFFFF"/>
            <w:lang w:val="en-US"/>
          </w:rPr>
          <w:t xml:space="preserve">V. </w:t>
        </w:r>
        <w:proofErr w:type="spellStart"/>
        <w:r w:rsidR="00B3146A">
          <w:rPr>
            <w:rFonts w:eastAsia="Times New Roman"/>
            <w:i/>
            <w:iCs/>
            <w:color w:val="222222"/>
            <w:sz w:val="24"/>
            <w:szCs w:val="24"/>
            <w:shd w:val="clear" w:color="auto" w:fill="FFFFFF"/>
            <w:lang w:val="en-US"/>
          </w:rPr>
          <w:t>dahliae</w:t>
        </w:r>
      </w:ins>
      <w:proofErr w:type="spellEnd"/>
      <w:ins w:id="111" w:author="Wheeler, David Linnard" w:date="2021-03-23T11:24:00Z">
        <w:r w:rsidR="00B3146A">
          <w:rPr>
            <w:rFonts w:eastAsia="Times New Roman"/>
            <w:i/>
            <w:iCs/>
            <w:color w:val="222222"/>
            <w:sz w:val="24"/>
            <w:szCs w:val="24"/>
            <w:shd w:val="clear" w:color="auto" w:fill="FFFFFF"/>
            <w:lang w:val="en-US"/>
          </w:rPr>
          <w:t xml:space="preserve"> </w:t>
        </w:r>
        <w:r w:rsidR="00B3146A">
          <w:rPr>
            <w:rFonts w:eastAsia="Times New Roman"/>
            <w:color w:val="222222"/>
            <w:sz w:val="24"/>
            <w:szCs w:val="24"/>
            <w:shd w:val="clear" w:color="auto" w:fill="FFFFFF"/>
            <w:lang w:val="en-US"/>
          </w:rPr>
          <w:t>that var</w:t>
        </w:r>
      </w:ins>
      <w:ins w:id="112" w:author="Wheeler, David Linnard" w:date="2021-03-23T11:26:00Z">
        <w:r w:rsidR="00B3146A">
          <w:rPr>
            <w:rFonts w:eastAsia="Times New Roman"/>
            <w:color w:val="222222"/>
            <w:sz w:val="24"/>
            <w:szCs w:val="24"/>
            <w:shd w:val="clear" w:color="auto" w:fill="FFFFFF"/>
            <w:lang w:val="en-US"/>
          </w:rPr>
          <w:t>y in aggressiveness.</w:t>
        </w:r>
      </w:ins>
      <w:ins w:id="113" w:author="Wheeler, David Linnard" w:date="2021-03-23T11:23:00Z">
        <w:r w:rsidR="00B3146A">
          <w:rPr>
            <w:rFonts w:eastAsia="Times New Roman"/>
            <w:color w:val="222222"/>
            <w:sz w:val="24"/>
            <w:szCs w:val="24"/>
            <w:shd w:val="clear" w:color="auto" w:fill="FFFFFF"/>
            <w:lang w:val="en-US"/>
          </w:rPr>
          <w:t xml:space="preserve"> </w:t>
        </w:r>
      </w:ins>
    </w:p>
    <w:p w14:paraId="62882FBC" w14:textId="5313DF95" w:rsidR="00D44044" w:rsidRDefault="00D44044">
      <w:pPr>
        <w:jc w:val="both"/>
        <w:rPr>
          <w:sz w:val="24"/>
          <w:szCs w:val="24"/>
        </w:rPr>
      </w:pPr>
    </w:p>
    <w:p w14:paraId="1D9C238E" w14:textId="5FB64BB4" w:rsidR="00D44044" w:rsidDel="00C34AC2" w:rsidRDefault="0021510F">
      <w:pPr>
        <w:numPr>
          <w:ilvl w:val="0"/>
          <w:numId w:val="2"/>
        </w:numPr>
        <w:jc w:val="both"/>
        <w:rPr>
          <w:del w:id="114" w:author="Wheeler, David Linnard" w:date="2021-03-12T12:03:00Z"/>
        </w:rPr>
      </w:pPr>
      <w:del w:id="115" w:author="Wheeler, David Linnard" w:date="2021-03-12T12:03:00Z">
        <w:r w:rsidDel="00C34AC2">
          <w:rPr>
            <w:sz w:val="24"/>
            <w:szCs w:val="24"/>
          </w:rPr>
          <w:delText>Number of genes</w:delText>
        </w:r>
      </w:del>
    </w:p>
    <w:p w14:paraId="0A0CB36A" w14:textId="132E29CC" w:rsidR="00D44044" w:rsidDel="00C34AC2" w:rsidRDefault="0021510F">
      <w:pPr>
        <w:numPr>
          <w:ilvl w:val="0"/>
          <w:numId w:val="2"/>
        </w:numPr>
        <w:jc w:val="both"/>
        <w:rPr>
          <w:del w:id="116" w:author="Wheeler, David Linnard" w:date="2021-03-12T12:03:00Z"/>
        </w:rPr>
      </w:pPr>
      <w:del w:id="117" w:author="Wheeler, David Linnard" w:date="2021-03-12T12:03:00Z">
        <w:r w:rsidDel="00C34AC2">
          <w:rPr>
            <w:sz w:val="24"/>
            <w:szCs w:val="24"/>
          </w:rPr>
          <w:delText>Number of differentially expressed genes</w:delText>
        </w:r>
      </w:del>
    </w:p>
    <w:p w14:paraId="244B9F29" w14:textId="2780459C" w:rsidR="00D44044" w:rsidDel="001768F8" w:rsidRDefault="0021510F">
      <w:pPr>
        <w:numPr>
          <w:ilvl w:val="0"/>
          <w:numId w:val="2"/>
        </w:numPr>
        <w:jc w:val="both"/>
        <w:rPr>
          <w:del w:id="118" w:author="Wheeler, David Linnard" w:date="2021-03-18T10:37:00Z"/>
        </w:rPr>
      </w:pPr>
      <w:del w:id="119" w:author="Wheeler, David Linnard" w:date="2021-03-18T10:37:00Z">
        <w:r w:rsidDel="001768F8">
          <w:rPr>
            <w:sz w:val="24"/>
            <w:szCs w:val="24"/>
          </w:rPr>
          <w:delText>GO of all genes</w:delText>
        </w:r>
      </w:del>
    </w:p>
    <w:p w14:paraId="04259D79" w14:textId="2CDD97A7" w:rsidR="00D44044" w:rsidDel="00B3146A" w:rsidRDefault="0021510F">
      <w:pPr>
        <w:numPr>
          <w:ilvl w:val="0"/>
          <w:numId w:val="2"/>
        </w:numPr>
        <w:jc w:val="both"/>
        <w:rPr>
          <w:del w:id="120" w:author="Wheeler, David Linnard" w:date="2021-03-23T11:22:00Z"/>
        </w:rPr>
      </w:pPr>
      <w:del w:id="121" w:author="Wheeler, David Linnard" w:date="2021-03-23T11:22:00Z">
        <w:r w:rsidDel="00B3146A">
          <w:rPr>
            <w:sz w:val="24"/>
            <w:szCs w:val="24"/>
          </w:rPr>
          <w:delText>DEGs from:</w:delText>
        </w:r>
      </w:del>
    </w:p>
    <w:p w14:paraId="3216D990" w14:textId="0FFE59E8" w:rsidR="00D44044" w:rsidDel="00B3146A" w:rsidRDefault="0021510F">
      <w:pPr>
        <w:numPr>
          <w:ilvl w:val="1"/>
          <w:numId w:val="2"/>
        </w:numPr>
        <w:jc w:val="both"/>
        <w:rPr>
          <w:del w:id="122" w:author="Wheeler, David Linnard" w:date="2021-03-23T11:22:00Z"/>
        </w:rPr>
      </w:pPr>
      <w:del w:id="123" w:author="Wheeler, David Linnard" w:date="2021-03-23T11:22:00Z">
        <w:r w:rsidDel="00B3146A">
          <w:rPr>
            <w:sz w:val="24"/>
            <w:szCs w:val="24"/>
          </w:rPr>
          <w:delText>Between symptomatic vs asymptomatic hosts (resistance vs susceptibility) within an isolate</w:delText>
        </w:r>
      </w:del>
    </w:p>
    <w:p w14:paraId="31A54267" w14:textId="6D1A8439" w:rsidR="00D44044" w:rsidDel="00B3146A" w:rsidRDefault="0021510F">
      <w:pPr>
        <w:numPr>
          <w:ilvl w:val="1"/>
          <w:numId w:val="2"/>
        </w:numPr>
        <w:jc w:val="both"/>
        <w:rPr>
          <w:del w:id="124" w:author="Wheeler, David Linnard" w:date="2021-03-23T11:22:00Z"/>
        </w:rPr>
      </w:pPr>
      <w:del w:id="125" w:author="Wheeler, David Linnard" w:date="2021-03-23T11:22:00Z">
        <w:r w:rsidDel="00B3146A">
          <w:rPr>
            <w:i/>
            <w:sz w:val="24"/>
            <w:szCs w:val="24"/>
          </w:rPr>
          <w:delText xml:space="preserve">V. dahliae </w:delText>
        </w:r>
        <w:r w:rsidDel="00B3146A">
          <w:rPr>
            <w:sz w:val="24"/>
            <w:szCs w:val="24"/>
          </w:rPr>
          <w:delText>isolates</w:delText>
        </w:r>
      </w:del>
    </w:p>
    <w:p w14:paraId="2BF14222" w14:textId="5971D441" w:rsidR="00D44044" w:rsidDel="00B3146A" w:rsidRDefault="0021510F">
      <w:pPr>
        <w:numPr>
          <w:ilvl w:val="2"/>
          <w:numId w:val="2"/>
        </w:numPr>
        <w:jc w:val="both"/>
        <w:rPr>
          <w:del w:id="126" w:author="Wheeler, David Linnard" w:date="2021-03-23T11:22:00Z"/>
        </w:rPr>
      </w:pPr>
      <w:del w:id="127" w:author="Wheeler, David Linnard" w:date="2021-03-23T11:22:00Z">
        <w:r w:rsidDel="00B3146A">
          <w:rPr>
            <w:sz w:val="24"/>
            <w:szCs w:val="24"/>
          </w:rPr>
          <w:delText>between isolates (virulent or avirulent) within a host</w:delText>
        </w:r>
      </w:del>
    </w:p>
    <w:p w14:paraId="6182EE96" w14:textId="529F6556" w:rsidR="00D44044" w:rsidDel="00B3146A" w:rsidRDefault="0021510F">
      <w:pPr>
        <w:numPr>
          <w:ilvl w:val="2"/>
          <w:numId w:val="2"/>
        </w:numPr>
        <w:jc w:val="both"/>
        <w:rPr>
          <w:del w:id="128" w:author="Wheeler, David Linnard" w:date="2021-03-23T11:22:00Z"/>
        </w:rPr>
      </w:pPr>
      <w:del w:id="129" w:author="Wheeler, David Linnard" w:date="2021-03-23T11:22:00Z">
        <w:r w:rsidDel="00B3146A">
          <w:rPr>
            <w:sz w:val="24"/>
            <w:szCs w:val="24"/>
          </w:rPr>
          <w:delText>between hosts (endophytic vs pathogenic) within an isolate</w:delText>
        </w:r>
      </w:del>
    </w:p>
    <w:p w14:paraId="7707E155" w14:textId="2F9EB13D" w:rsidR="00D44044" w:rsidDel="00B3146A" w:rsidRDefault="0021510F">
      <w:pPr>
        <w:numPr>
          <w:ilvl w:val="0"/>
          <w:numId w:val="2"/>
        </w:numPr>
        <w:jc w:val="both"/>
        <w:rPr>
          <w:del w:id="130" w:author="Wheeler, David Linnard" w:date="2021-03-23T11:22:00Z"/>
        </w:rPr>
      </w:pPr>
      <w:del w:id="131" w:author="Wheeler, David Linnard" w:date="2021-03-23T11:22:00Z">
        <w:r w:rsidDel="00B3146A">
          <w:rPr>
            <w:sz w:val="24"/>
            <w:szCs w:val="24"/>
          </w:rPr>
          <w:delText>Validation</w:delText>
        </w:r>
      </w:del>
    </w:p>
    <w:p w14:paraId="045C68DA" w14:textId="4F29C603" w:rsidR="00D44044" w:rsidDel="00B3146A" w:rsidRDefault="0021510F">
      <w:pPr>
        <w:numPr>
          <w:ilvl w:val="0"/>
          <w:numId w:val="2"/>
        </w:numPr>
        <w:jc w:val="both"/>
        <w:rPr>
          <w:del w:id="132" w:author="Wheeler, David Linnard" w:date="2021-03-23T11:22:00Z"/>
        </w:rPr>
      </w:pPr>
      <w:del w:id="133" w:author="Wheeler, David Linnard" w:date="2021-03-23T11:22:00Z">
        <w:r w:rsidDel="00B3146A">
          <w:rPr>
            <w:sz w:val="24"/>
            <w:szCs w:val="24"/>
          </w:rPr>
          <w:delText>Impact and implications</w:delText>
        </w:r>
      </w:del>
    </w:p>
    <w:p w14:paraId="682F271E" w14:textId="109E2FFE" w:rsidR="00D44044" w:rsidRDefault="0021510F">
      <w:pPr>
        <w:jc w:val="center"/>
        <w:rPr>
          <w:b/>
          <w:sz w:val="24"/>
          <w:szCs w:val="24"/>
        </w:rPr>
      </w:pPr>
      <w:del w:id="134" w:author="Wheeler, David Linnard" w:date="2021-03-23T11:22:00Z">
        <w:r w:rsidDel="00B3146A">
          <w:rPr>
            <w:b/>
            <w:sz w:val="24"/>
            <w:szCs w:val="24"/>
          </w:rPr>
          <w:delText xml:space="preserve"> </w:delText>
        </w:r>
      </w:del>
    </w:p>
    <w:p w14:paraId="73FCA561" w14:textId="77777777" w:rsidR="00D44044" w:rsidRDefault="0021510F">
      <w:pPr>
        <w:rPr>
          <w:b/>
          <w:sz w:val="28"/>
          <w:szCs w:val="28"/>
        </w:rPr>
      </w:pPr>
      <w:r>
        <w:rPr>
          <w:b/>
          <w:sz w:val="28"/>
          <w:szCs w:val="28"/>
        </w:rPr>
        <w:t>Introduction</w:t>
      </w:r>
    </w:p>
    <w:p w14:paraId="3E616144" w14:textId="77777777" w:rsidR="00D44044" w:rsidRDefault="0021510F">
      <w:pPr>
        <w:jc w:val="both"/>
        <w:rPr>
          <w:sz w:val="24"/>
          <w:szCs w:val="24"/>
          <w:highlight w:val="white"/>
        </w:rPr>
      </w:pPr>
      <w:r>
        <w:rPr>
          <w:sz w:val="24"/>
          <w:szCs w:val="24"/>
        </w:rPr>
        <w:tab/>
        <w:t xml:space="preserve">Members of the fungal genus </w:t>
      </w:r>
      <w:r>
        <w:rPr>
          <w:i/>
          <w:sz w:val="24"/>
          <w:szCs w:val="24"/>
        </w:rPr>
        <w:t xml:space="preserve">Verticillium </w:t>
      </w:r>
      <w:r>
        <w:rPr>
          <w:sz w:val="24"/>
          <w:szCs w:val="24"/>
        </w:rPr>
        <w:t>infect hundreds of plant species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w:t>
      </w:r>
      <w:r>
        <w:rPr>
          <w:sz w:val="24"/>
          <w:szCs w:val="24"/>
        </w:rPr>
        <w:t xml:space="preserve">. Individual isolates of the most economically destructive species of </w:t>
      </w:r>
      <w:r>
        <w:rPr>
          <w:i/>
          <w:sz w:val="24"/>
          <w:szCs w:val="24"/>
        </w:rPr>
        <w:t>Verticillium</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proofErr w:type="spellStart"/>
      <w:r>
        <w:rPr>
          <w:sz w:val="24"/>
          <w:szCs w:val="24"/>
        </w:rPr>
        <w:t>Kleb</w:t>
      </w:r>
      <w:proofErr w:type="spellEnd"/>
      <w:r>
        <w:rPr>
          <w:sz w:val="24"/>
          <w:szCs w:val="24"/>
        </w:rPr>
        <w:t>., (</w:t>
      </w:r>
      <w:proofErr w:type="spellStart"/>
      <w:r>
        <w:rPr>
          <w:sz w:val="24"/>
          <w:szCs w:val="24"/>
        </w:rPr>
        <w:t>Pegg</w:t>
      </w:r>
      <w:proofErr w:type="spellEnd"/>
      <w:r>
        <w:rPr>
          <w:sz w:val="24"/>
          <w:szCs w:val="24"/>
        </w:rPr>
        <w:t xml:space="preserve"> and Brady, 2002) can behave as both pathogens and endophytes on different hosts (Malcolm et al 2015; Wheeler et al. 2018). For example, some hosts, </w:t>
      </w:r>
      <w:r>
        <w:rPr>
          <w:sz w:val="24"/>
          <w:szCs w:val="24"/>
          <w:highlight w:val="white"/>
        </w:rPr>
        <w:t>like brown mustard (</w:t>
      </w:r>
      <w:r>
        <w:rPr>
          <w:i/>
          <w:sz w:val="24"/>
          <w:szCs w:val="24"/>
          <w:highlight w:val="white"/>
        </w:rPr>
        <w:t xml:space="preserve">Brassica </w:t>
      </w:r>
      <w:proofErr w:type="spellStart"/>
      <w:r>
        <w:rPr>
          <w:i/>
          <w:sz w:val="24"/>
          <w:szCs w:val="24"/>
          <w:highlight w:val="white"/>
        </w:rPr>
        <w:t>juncea</w:t>
      </w:r>
      <w:proofErr w:type="spellEnd"/>
      <w:r>
        <w:rPr>
          <w:sz w:val="24"/>
          <w:szCs w:val="24"/>
          <w:highlight w:val="white"/>
        </w:rPr>
        <w:t xml:space="preserve"> L.), are colonized but do not express detectable symptoms</w:t>
      </w:r>
      <w:r>
        <w:rPr>
          <w:sz w:val="24"/>
          <w:szCs w:val="24"/>
        </w:rPr>
        <w:t xml:space="preserve"> (Wheeler and Johnson, 2016).</w:t>
      </w:r>
      <w:r>
        <w:rPr>
          <w:color w:val="333333"/>
          <w:sz w:val="24"/>
          <w:szCs w:val="24"/>
        </w:rPr>
        <w:t xml:space="preserve"> </w:t>
      </w:r>
      <w:r>
        <w:rPr>
          <w:sz w:val="24"/>
          <w:szCs w:val="24"/>
          <w:highlight w:val="white"/>
        </w:rPr>
        <w:t xml:space="preserve">Other hosts, </w:t>
      </w:r>
      <w:r>
        <w:rPr>
          <w:sz w:val="24"/>
          <w:szCs w:val="24"/>
        </w:rPr>
        <w:t>like potato (</w:t>
      </w:r>
      <w:r>
        <w:rPr>
          <w:i/>
          <w:sz w:val="24"/>
          <w:szCs w:val="24"/>
        </w:rPr>
        <w:t xml:space="preserve">Solanum tuberosum </w:t>
      </w:r>
      <w:r>
        <w:rPr>
          <w:sz w:val="24"/>
          <w:szCs w:val="24"/>
        </w:rPr>
        <w:t>L.) and peppermint (</w:t>
      </w:r>
      <w:r>
        <w:rPr>
          <w:i/>
          <w:sz w:val="24"/>
          <w:szCs w:val="24"/>
          <w:highlight w:val="white"/>
        </w:rPr>
        <w:t>Mentha</w:t>
      </w:r>
      <w:r>
        <w:rPr>
          <w:sz w:val="24"/>
          <w:szCs w:val="24"/>
          <w:highlight w:val="white"/>
        </w:rPr>
        <w:t xml:space="preserve"> x </w:t>
      </w:r>
      <w:r>
        <w:rPr>
          <w:i/>
          <w:sz w:val="24"/>
          <w:szCs w:val="24"/>
          <w:highlight w:val="white"/>
        </w:rPr>
        <w:t>piperita</w:t>
      </w:r>
      <w:r>
        <w:rPr>
          <w:sz w:val="24"/>
          <w:szCs w:val="24"/>
          <w:highlight w:val="white"/>
        </w:rPr>
        <w:t xml:space="preserve"> L.) are susceptible, express acute symptoms, and respond to infection with reductions in biomass </w:t>
      </w:r>
      <w:r>
        <w:rPr>
          <w:sz w:val="24"/>
          <w:szCs w:val="24"/>
        </w:rPr>
        <w:t>(Dung et al. 2010; Johnson and Dung, 2010)</w:t>
      </w:r>
      <w:r>
        <w:rPr>
          <w:sz w:val="24"/>
          <w:szCs w:val="24"/>
          <w:highlight w:val="white"/>
        </w:rPr>
        <w:t xml:space="preserve">. </w:t>
      </w:r>
    </w:p>
    <w:p w14:paraId="38DD3E40" w14:textId="69680081" w:rsidR="00D44044" w:rsidRDefault="0021510F">
      <w:pPr>
        <w:jc w:val="both"/>
        <w:rPr>
          <w:sz w:val="24"/>
          <w:szCs w:val="24"/>
          <w:highlight w:val="white"/>
        </w:rPr>
      </w:pPr>
      <w:r>
        <w:rPr>
          <w:sz w:val="24"/>
          <w:szCs w:val="24"/>
          <w:highlight w:val="white"/>
        </w:rPr>
        <w:tab/>
        <w:t xml:space="preserve">Successful management of these symptomatic reactions to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could potentially be improved with more information about the genetic dynamics that </w:t>
      </w:r>
      <w:del w:id="135" w:author="Wheeler, David Linnard" w:date="2021-03-29T12:20:00Z">
        <w:r w:rsidDel="00795303">
          <w:rPr>
            <w:sz w:val="24"/>
            <w:szCs w:val="24"/>
            <w:highlight w:val="white"/>
          </w:rPr>
          <w:delText xml:space="preserve">govern </w:delText>
        </w:r>
      </w:del>
      <w:ins w:id="136" w:author="Wheeler, David Linnard" w:date="2021-03-29T12:20:00Z">
        <w:r w:rsidR="00795303">
          <w:rPr>
            <w:sz w:val="24"/>
            <w:szCs w:val="24"/>
            <w:highlight w:val="white"/>
          </w:rPr>
          <w:t xml:space="preserve">influence </w:t>
        </w:r>
      </w:ins>
      <w:r>
        <w:rPr>
          <w:sz w:val="24"/>
          <w:szCs w:val="24"/>
          <w:highlight w:val="white"/>
        </w:rPr>
        <w:lastRenderedPageBreak/>
        <w:t xml:space="preserve">symptomology. As of now, management of Verticillium wilts is difficult because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produces survival structures called microsclerotia that can survive for 14 years (Wilhelm 1955), has a wide host range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 is sometimes (</w:t>
      </w:r>
      <w:proofErr w:type="spellStart"/>
      <w:r>
        <w:rPr>
          <w:sz w:val="24"/>
          <w:szCs w:val="24"/>
          <w:highlight w:val="white"/>
        </w:rPr>
        <w:t>Tsror</w:t>
      </w:r>
      <w:proofErr w:type="spellEnd"/>
      <w:r>
        <w:rPr>
          <w:sz w:val="24"/>
          <w:szCs w:val="24"/>
          <w:highlight w:val="white"/>
        </w:rPr>
        <w:t xml:space="preserve"> et al. 2005) but not always sensitive to soil-fumigants (Woodward et al. 2011), and resistance to the fungus is not always present in cultivars that possess other desirable traits (</w:t>
      </w:r>
      <w:r>
        <w:rPr>
          <w:sz w:val="24"/>
          <w:szCs w:val="24"/>
        </w:rPr>
        <w:t>Johnson and Dung, 2010)</w:t>
      </w:r>
      <w:r>
        <w:rPr>
          <w:sz w:val="24"/>
          <w:szCs w:val="24"/>
          <w:highlight w:val="white"/>
        </w:rPr>
        <w:t xml:space="preserve">. Solutions to these management obstacles could conceivably be revealed by information about the genes that dictate biological processes in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w:t>
      </w:r>
    </w:p>
    <w:p w14:paraId="1AAA0135" w14:textId="55E844BB" w:rsidR="00D44044" w:rsidRDefault="0021510F">
      <w:pPr>
        <w:jc w:val="both"/>
        <w:rPr>
          <w:sz w:val="24"/>
          <w:szCs w:val="24"/>
          <w:highlight w:val="white"/>
        </w:rPr>
      </w:pPr>
      <w:r>
        <w:rPr>
          <w:sz w:val="24"/>
          <w:szCs w:val="24"/>
          <w:highlight w:val="white"/>
        </w:rPr>
        <w:tab/>
        <w:t xml:space="preserve">The authors are not the first to make this observation. Reports of transcriptional differences among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are </w:t>
      </w:r>
      <w:proofErr w:type="gramStart"/>
      <w:r>
        <w:rPr>
          <w:sz w:val="24"/>
          <w:szCs w:val="24"/>
          <w:highlight w:val="white"/>
        </w:rPr>
        <w:t>abound</w:t>
      </w:r>
      <w:proofErr w:type="gramEnd"/>
      <w:r>
        <w:rPr>
          <w:sz w:val="24"/>
          <w:szCs w:val="24"/>
          <w:highlight w:val="white"/>
        </w:rPr>
        <w:t xml:space="preserve">. For example, differentially expressed genes (DEG)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41485">
        <w:rPr>
          <w:sz w:val="24"/>
          <w:szCs w:val="24"/>
          <w:highlight w:val="white"/>
        </w:rPr>
        <w:t>isolates were</w:t>
      </w:r>
      <w:r>
        <w:rPr>
          <w:sz w:val="24"/>
          <w:szCs w:val="24"/>
          <w:highlight w:val="white"/>
        </w:rPr>
        <w:t xml:space="preserve"> detected by </w:t>
      </w:r>
      <w:proofErr w:type="spellStart"/>
      <w:r>
        <w:rPr>
          <w:sz w:val="24"/>
          <w:szCs w:val="24"/>
          <w:highlight w:val="white"/>
        </w:rPr>
        <w:t>Duressa</w:t>
      </w:r>
      <w:proofErr w:type="spellEnd"/>
      <w:r>
        <w:rPr>
          <w:sz w:val="24"/>
          <w:szCs w:val="24"/>
          <w:highlight w:val="white"/>
        </w:rPr>
        <w:t xml:space="preserve"> </w:t>
      </w:r>
      <w:r>
        <w:rPr>
          <w:i/>
          <w:sz w:val="24"/>
          <w:szCs w:val="24"/>
          <w:highlight w:val="white"/>
        </w:rPr>
        <w:t>et al</w:t>
      </w:r>
      <w:r>
        <w:rPr>
          <w:sz w:val="24"/>
          <w:szCs w:val="24"/>
          <w:highlight w:val="white"/>
        </w:rPr>
        <w:t xml:space="preserve">. 2013, </w:t>
      </w:r>
      <w:proofErr w:type="spellStart"/>
      <w:r>
        <w:rPr>
          <w:sz w:val="24"/>
          <w:szCs w:val="24"/>
          <w:highlight w:val="white"/>
        </w:rPr>
        <w:t>Jin</w:t>
      </w:r>
      <w:proofErr w:type="spellEnd"/>
      <w:r>
        <w:rPr>
          <w:sz w:val="24"/>
          <w:szCs w:val="24"/>
          <w:highlight w:val="white"/>
        </w:rPr>
        <w:t xml:space="preserve"> </w:t>
      </w:r>
      <w:r>
        <w:rPr>
          <w:i/>
          <w:sz w:val="24"/>
          <w:szCs w:val="24"/>
          <w:highlight w:val="white"/>
        </w:rPr>
        <w:t>et al</w:t>
      </w:r>
      <w:r>
        <w:rPr>
          <w:sz w:val="24"/>
          <w:szCs w:val="24"/>
          <w:highlight w:val="white"/>
        </w:rPr>
        <w:t xml:space="preserve">. 2019, and Jiménez-Ruiz </w:t>
      </w:r>
      <w:r>
        <w:rPr>
          <w:i/>
          <w:sz w:val="24"/>
          <w:szCs w:val="24"/>
          <w:highlight w:val="white"/>
        </w:rPr>
        <w:t>et al</w:t>
      </w:r>
      <w:r>
        <w:rPr>
          <w:sz w:val="24"/>
          <w:szCs w:val="24"/>
          <w:highlight w:val="white"/>
        </w:rPr>
        <w:t xml:space="preserve">. 2019 under different conditions. Similarly, DEGs from various hosts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have been reported by Guo </w:t>
      </w:r>
      <w:r>
        <w:rPr>
          <w:i/>
          <w:sz w:val="24"/>
          <w:szCs w:val="24"/>
          <w:highlight w:val="white"/>
        </w:rPr>
        <w:t xml:space="preserve">et al. </w:t>
      </w:r>
      <w:r>
        <w:rPr>
          <w:sz w:val="24"/>
          <w:szCs w:val="24"/>
          <w:highlight w:val="white"/>
        </w:rPr>
        <w:t xml:space="preserve">2017, Sun </w:t>
      </w:r>
      <w:r>
        <w:rPr>
          <w:i/>
          <w:sz w:val="24"/>
          <w:szCs w:val="24"/>
          <w:highlight w:val="white"/>
        </w:rPr>
        <w:t>et al.</w:t>
      </w:r>
      <w:r>
        <w:rPr>
          <w:sz w:val="24"/>
          <w:szCs w:val="24"/>
          <w:highlight w:val="white"/>
        </w:rPr>
        <w:t xml:space="preserve"> 2017, Tan </w:t>
      </w:r>
      <w:r>
        <w:rPr>
          <w:i/>
          <w:sz w:val="24"/>
          <w:szCs w:val="24"/>
          <w:highlight w:val="white"/>
        </w:rPr>
        <w:t xml:space="preserve">et al. </w:t>
      </w:r>
      <w:r>
        <w:rPr>
          <w:sz w:val="24"/>
          <w:szCs w:val="24"/>
          <w:highlight w:val="white"/>
        </w:rPr>
        <w:t xml:space="preserve">2015. Finally, at least one study documented the transcriptomes of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one of its hosts, </w:t>
      </w:r>
      <w:r>
        <w:rPr>
          <w:i/>
          <w:sz w:val="24"/>
          <w:szCs w:val="24"/>
          <w:highlight w:val="white"/>
        </w:rPr>
        <w:t>Arabidopsis</w:t>
      </w:r>
      <w:r>
        <w:rPr>
          <w:sz w:val="24"/>
          <w:szCs w:val="24"/>
          <w:highlight w:val="white"/>
        </w:rPr>
        <w:t>, during infection (</w:t>
      </w:r>
      <w:r w:rsidR="00241485">
        <w:rPr>
          <w:sz w:val="24"/>
          <w:szCs w:val="24"/>
          <w:highlight w:val="white"/>
        </w:rPr>
        <w:t xml:space="preserve">Scholz </w:t>
      </w:r>
      <w:r w:rsidR="00241485">
        <w:rPr>
          <w:i/>
          <w:sz w:val="24"/>
          <w:szCs w:val="24"/>
          <w:highlight w:val="white"/>
        </w:rPr>
        <w:t>et al.</w:t>
      </w:r>
      <w:r>
        <w:rPr>
          <w:i/>
          <w:sz w:val="24"/>
          <w:szCs w:val="24"/>
          <w:highlight w:val="white"/>
        </w:rPr>
        <w:t xml:space="preserve"> </w:t>
      </w:r>
      <w:r>
        <w:rPr>
          <w:sz w:val="24"/>
          <w:szCs w:val="24"/>
          <w:highlight w:val="white"/>
        </w:rPr>
        <w:t xml:space="preserve">2018). Thus, gene expression profiles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and its symptomatic hosts have received considerable attention</w:t>
      </w:r>
      <w:del w:id="137" w:author="Wheeler, David Linnard" w:date="2021-03-29T12:21:00Z">
        <w:r w:rsidDel="00795303">
          <w:rPr>
            <w:sz w:val="24"/>
            <w:szCs w:val="24"/>
            <w:highlight w:val="white"/>
          </w:rPr>
          <w:delText xml:space="preserve"> among scientists</w:delText>
        </w:r>
      </w:del>
      <w:r>
        <w:rPr>
          <w:sz w:val="24"/>
          <w:szCs w:val="24"/>
          <w:highlight w:val="white"/>
        </w:rPr>
        <w:t>.</w:t>
      </w:r>
    </w:p>
    <w:p w14:paraId="06FD0D92" w14:textId="27087125" w:rsidR="00D44044" w:rsidRDefault="0021510F">
      <w:pPr>
        <w:jc w:val="both"/>
        <w:rPr>
          <w:sz w:val="24"/>
          <w:szCs w:val="24"/>
          <w:highlight w:val="white"/>
        </w:rPr>
      </w:pPr>
      <w:r>
        <w:rPr>
          <w:sz w:val="24"/>
          <w:szCs w:val="24"/>
          <w:highlight w:val="white"/>
        </w:rPr>
        <w:tab/>
        <w:t xml:space="preserve">In contrast, the authors are not aware of any studies that have documented the transcriptomes of multiple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isolates and asymptomatic or symptomatic hosts during infection. T</w:t>
      </w:r>
      <w:del w:id="138" w:author="Wheeler, David Linnard" w:date="2021-03-29T12:21:00Z">
        <w:r w:rsidDel="00795303">
          <w:rPr>
            <w:sz w:val="24"/>
            <w:szCs w:val="24"/>
            <w:highlight w:val="white"/>
          </w:rPr>
          <w:delText>hus, t</w:delText>
        </w:r>
      </w:del>
      <w:proofErr w:type="gramStart"/>
      <w:r>
        <w:rPr>
          <w:sz w:val="24"/>
          <w:szCs w:val="24"/>
          <w:highlight w:val="white"/>
        </w:rPr>
        <w:t>he</w:t>
      </w:r>
      <w:proofErr w:type="gramEnd"/>
      <w:r>
        <w:rPr>
          <w:sz w:val="24"/>
          <w:szCs w:val="24"/>
          <w:highlight w:val="white"/>
        </w:rPr>
        <w:t xml:space="preserve"> goal of this research is to fill this gap. To accomplish this goal, the asymptomatic host, brown mustard, and symptomatic hosts, including potato and peppermint, were separately inoculated with one of two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that varied in aggressiveness. Dual RNA-seq was subsequently completed. DEGs were detected and validated. The results </w:t>
      </w:r>
      <w:del w:id="139" w:author="Wheeler, David Linnard" w:date="2021-03-29T12:22:00Z">
        <w:r w:rsidDel="00795303">
          <w:rPr>
            <w:sz w:val="24"/>
            <w:szCs w:val="24"/>
            <w:highlight w:val="white"/>
          </w:rPr>
          <w:delText>….</w:delText>
        </w:r>
      </w:del>
      <w:ins w:id="140" w:author="Wheeler, David Linnard" w:date="2021-03-29T12:22:00Z">
        <w:r w:rsidR="00795303">
          <w:rPr>
            <w:sz w:val="24"/>
            <w:szCs w:val="24"/>
            <w:highlight w:val="white"/>
          </w:rPr>
          <w:t>documented here demonstrate …</w:t>
        </w:r>
      </w:ins>
    </w:p>
    <w:p w14:paraId="34FE602C" w14:textId="77777777" w:rsidR="00D44044" w:rsidRDefault="00D44044">
      <w:pPr>
        <w:jc w:val="both"/>
        <w:rPr>
          <w:sz w:val="24"/>
          <w:szCs w:val="24"/>
          <w:highlight w:val="white"/>
        </w:rPr>
      </w:pPr>
    </w:p>
    <w:p w14:paraId="1DBC526D" w14:textId="77777777" w:rsidR="00D44044" w:rsidRDefault="0021510F">
      <w:pPr>
        <w:rPr>
          <w:b/>
          <w:sz w:val="28"/>
          <w:szCs w:val="28"/>
        </w:rPr>
      </w:pPr>
      <w:r>
        <w:rPr>
          <w:b/>
          <w:sz w:val="28"/>
          <w:szCs w:val="28"/>
        </w:rPr>
        <w:t>Materials and Methods</w:t>
      </w:r>
    </w:p>
    <w:p w14:paraId="5CB2DC4A" w14:textId="203F5503" w:rsidR="00D44044" w:rsidRDefault="0021510F">
      <w:pPr>
        <w:ind w:firstLine="720"/>
        <w:jc w:val="both"/>
        <w:rPr>
          <w:sz w:val="24"/>
          <w:szCs w:val="24"/>
        </w:rPr>
      </w:pPr>
      <w:r>
        <w:rPr>
          <w:sz w:val="24"/>
          <w:szCs w:val="24"/>
        </w:rPr>
        <w:t xml:space="preserve">To test the hypotheses stated above, a dual RNA-seq trial was completed and validated with </w:t>
      </w:r>
      <w:del w:id="141" w:author="Wheeler, David Linnard" w:date="2021-03-29T14:49:00Z">
        <w:r w:rsidDel="00AB039C">
          <w:rPr>
            <w:sz w:val="24"/>
            <w:szCs w:val="24"/>
          </w:rPr>
          <w:delText xml:space="preserve">quantitative </w:delText>
        </w:r>
      </w:del>
      <w:ins w:id="142" w:author="Wheeler, David Linnard" w:date="2021-03-29T14:48:00Z">
        <w:r w:rsidR="00AB039C">
          <w:rPr>
            <w:sz w:val="24"/>
            <w:szCs w:val="24"/>
          </w:rPr>
          <w:t xml:space="preserve">real-time quantitative </w:t>
        </w:r>
        <w:r w:rsidR="00AB039C">
          <w:rPr>
            <w:rFonts w:eastAsia="Times New Roman"/>
            <w:color w:val="1D1C1D"/>
            <w:sz w:val="23"/>
            <w:szCs w:val="23"/>
            <w:shd w:val="clear" w:color="auto" w:fill="F8F8F8"/>
            <w:lang w:val="en-US"/>
          </w:rPr>
          <w:t>r</w:t>
        </w:r>
        <w:r w:rsidR="00AB039C" w:rsidRPr="00F5008C">
          <w:rPr>
            <w:rFonts w:eastAsia="Times New Roman"/>
            <w:color w:val="1D1C1D"/>
            <w:sz w:val="23"/>
            <w:szCs w:val="23"/>
            <w:shd w:val="clear" w:color="auto" w:fill="F8F8F8"/>
            <w:lang w:val="en-US"/>
          </w:rPr>
          <w:t xml:space="preserve">everse </w:t>
        </w:r>
        <w:r w:rsidR="00AB039C">
          <w:rPr>
            <w:rFonts w:eastAsia="Times New Roman"/>
            <w:color w:val="1D1C1D"/>
            <w:sz w:val="23"/>
            <w:szCs w:val="23"/>
            <w:shd w:val="clear" w:color="auto" w:fill="F8F8F8"/>
            <w:lang w:val="en-US"/>
          </w:rPr>
          <w:t>t</w:t>
        </w:r>
        <w:r w:rsidR="00AB039C" w:rsidRPr="00F5008C">
          <w:rPr>
            <w:rFonts w:eastAsia="Times New Roman"/>
            <w:color w:val="1D1C1D"/>
            <w:sz w:val="23"/>
            <w:szCs w:val="23"/>
            <w:shd w:val="clear" w:color="auto" w:fill="F8F8F8"/>
            <w:lang w:val="en-US"/>
          </w:rPr>
          <w:t>ranscription</w:t>
        </w:r>
        <w:r w:rsidR="00AB039C">
          <w:rPr>
            <w:rFonts w:eastAsia="Times New Roman"/>
            <w:color w:val="1D1C1D"/>
            <w:sz w:val="23"/>
            <w:szCs w:val="23"/>
            <w:shd w:val="clear" w:color="auto" w:fill="F8F8F8"/>
            <w:lang w:val="en-US"/>
          </w:rPr>
          <w:t xml:space="preserve"> </w:t>
        </w:r>
        <w:r w:rsidR="00AB039C" w:rsidRPr="00F5008C">
          <w:rPr>
            <w:rFonts w:eastAsia="Times New Roman"/>
            <w:color w:val="1D1C1D"/>
            <w:sz w:val="23"/>
            <w:szCs w:val="23"/>
            <w:shd w:val="clear" w:color="auto" w:fill="F8F8F8"/>
            <w:lang w:val="en-US"/>
          </w:rPr>
          <w:t xml:space="preserve">PCR </w:t>
        </w:r>
      </w:ins>
      <w:del w:id="143" w:author="Wheeler, David Linnard" w:date="2021-03-29T14:48:00Z">
        <w:r w:rsidDel="00AB039C">
          <w:rPr>
            <w:sz w:val="24"/>
            <w:szCs w:val="24"/>
          </w:rPr>
          <w:delText xml:space="preserve">reverse-transcriptase PCR </w:delText>
        </w:r>
      </w:del>
      <w:r>
        <w:rPr>
          <w:sz w:val="24"/>
          <w:szCs w:val="24"/>
        </w:rPr>
        <w:t>(</w:t>
      </w:r>
      <w:del w:id="144" w:author="G C Upadhaya, Sudha" w:date="2021-03-11T14:54:00Z">
        <w:r w:rsidDel="00020C9B">
          <w:rPr>
            <w:sz w:val="24"/>
            <w:szCs w:val="24"/>
          </w:rPr>
          <w:delText>q</w:delText>
        </w:r>
      </w:del>
      <w:r>
        <w:rPr>
          <w:sz w:val="24"/>
          <w:szCs w:val="24"/>
        </w:rPr>
        <w:t>RT-</w:t>
      </w:r>
      <w:ins w:id="145" w:author="G C Upadhaya, Sudha" w:date="2021-03-11T14:54:00Z">
        <w:r w:rsidR="00020C9B">
          <w:rPr>
            <w:sz w:val="24"/>
            <w:szCs w:val="24"/>
          </w:rPr>
          <w:t>q</w:t>
        </w:r>
      </w:ins>
      <w:r>
        <w:rPr>
          <w:sz w:val="24"/>
          <w:szCs w:val="24"/>
        </w:rPr>
        <w:t>PCR). Each trial is described below.</w:t>
      </w:r>
    </w:p>
    <w:p w14:paraId="54B9E1AB" w14:textId="77777777" w:rsidR="00D44044" w:rsidRDefault="00D44044">
      <w:pPr>
        <w:rPr>
          <w:sz w:val="24"/>
          <w:szCs w:val="24"/>
        </w:rPr>
      </w:pPr>
    </w:p>
    <w:p w14:paraId="7A132E57" w14:textId="77777777" w:rsidR="00D44044" w:rsidRDefault="0021510F">
      <w:pPr>
        <w:rPr>
          <w:b/>
          <w:sz w:val="24"/>
          <w:szCs w:val="24"/>
        </w:rPr>
      </w:pPr>
      <w:r>
        <w:rPr>
          <w:b/>
          <w:sz w:val="24"/>
          <w:szCs w:val="24"/>
        </w:rPr>
        <w:t>RNA seq trial</w:t>
      </w:r>
    </w:p>
    <w:p w14:paraId="4CE5BBE9" w14:textId="0755AFF6" w:rsidR="00D44044" w:rsidRDefault="0021510F">
      <w:pPr>
        <w:ind w:firstLine="720"/>
        <w:jc w:val="both"/>
        <w:rPr>
          <w:sz w:val="24"/>
          <w:szCs w:val="24"/>
        </w:rPr>
      </w:pPr>
      <w:r>
        <w:rPr>
          <w:sz w:val="24"/>
          <w:szCs w:val="24"/>
        </w:rPr>
        <w:t xml:space="preserve">The experimental design of the dual RNA-seq trial is described in </w:t>
      </w:r>
      <w:r>
        <w:rPr>
          <w:b/>
          <w:sz w:val="24"/>
          <w:szCs w:val="24"/>
        </w:rPr>
        <w:t>Figure 1</w:t>
      </w:r>
      <w:r>
        <w:rPr>
          <w:sz w:val="24"/>
          <w:szCs w:val="24"/>
        </w:rPr>
        <w:t xml:space="preserve">. The treatment structure was a 3 x 3 completely crossed factorial design. The first factor, host, consisted of three levels: Russet Burbank potato, Black </w:t>
      </w:r>
      <w:proofErr w:type="spellStart"/>
      <w:r>
        <w:rPr>
          <w:sz w:val="24"/>
          <w:szCs w:val="24"/>
        </w:rPr>
        <w:t>Mitchum</w:t>
      </w:r>
      <w:proofErr w:type="spellEnd"/>
      <w:r>
        <w:rPr>
          <w:sz w:val="24"/>
          <w:szCs w:val="24"/>
        </w:rPr>
        <w:t xml:space="preserve"> peppermint, and brown mustard ISCI 99.  Similarly,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(aggressive towards potato),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 111 (aggressive towards mint), and a water control.  Each treatment was replicated 10 times and arranged in a randomized complete block design in a greenhouse.</w:t>
      </w:r>
    </w:p>
    <w:p w14:paraId="2466C0AC" w14:textId="77777777" w:rsidR="00D44044" w:rsidRDefault="0021510F">
      <w:pPr>
        <w:jc w:val="both"/>
        <w:rPr>
          <w:sz w:val="24"/>
          <w:szCs w:val="24"/>
        </w:rPr>
      </w:pPr>
      <w:r>
        <w:rPr>
          <w:sz w:val="24"/>
          <w:szCs w:val="24"/>
        </w:rPr>
        <w:tab/>
        <w:t xml:space="preserve">Seeds of brown mustard, potato plantlets, and cuttings of peppermint with 2-4 nodes were planted in </w:t>
      </w:r>
      <w:proofErr w:type="spellStart"/>
      <w:r>
        <w:rPr>
          <w:sz w:val="24"/>
          <w:szCs w:val="24"/>
        </w:rPr>
        <w:t>Turface</w:t>
      </w:r>
      <w:proofErr w:type="spellEnd"/>
      <w:r>
        <w:rPr>
          <w:sz w:val="16"/>
          <w:szCs w:val="16"/>
        </w:rPr>
        <w:t xml:space="preserve">® </w:t>
      </w:r>
      <w:r>
        <w:rPr>
          <w:sz w:val="24"/>
          <w:szCs w:val="24"/>
        </w:rPr>
        <w:t xml:space="preserve">(Profile Products LLC, Buffalo Grove, IL) to enable easy </w:t>
      </w:r>
      <w:r>
        <w:rPr>
          <w:sz w:val="24"/>
          <w:szCs w:val="24"/>
        </w:rPr>
        <w:lastRenderedPageBreak/>
        <w:t xml:space="preserve">harvesting. Plants were fertigated with 100 ppm of 20-10-20 NPK (Peters Professional, </w:t>
      </w:r>
      <w:r>
        <w:rPr>
          <w:sz w:val="24"/>
          <w:szCs w:val="24"/>
          <w:highlight w:val="white"/>
        </w:rPr>
        <w:t>Summerville, SC</w:t>
      </w:r>
      <w:r>
        <w:rPr>
          <w:sz w:val="24"/>
          <w:szCs w:val="24"/>
        </w:rPr>
        <w:t xml:space="preserve">) daily until all plants emerged from the </w:t>
      </w:r>
      <w:proofErr w:type="spellStart"/>
      <w:r>
        <w:rPr>
          <w:sz w:val="24"/>
          <w:szCs w:val="24"/>
        </w:rPr>
        <w:t>Turface</w:t>
      </w:r>
      <w:proofErr w:type="spellEnd"/>
      <w:r>
        <w:rPr>
          <w:sz w:val="24"/>
          <w:szCs w:val="24"/>
        </w:rPr>
        <w:t xml:space="preserve">. Upon emergence of all plants, the </w:t>
      </w:r>
      <w:proofErr w:type="spellStart"/>
      <w:r>
        <w:rPr>
          <w:sz w:val="24"/>
          <w:szCs w:val="24"/>
        </w:rPr>
        <w:t>Turface</w:t>
      </w:r>
      <w:proofErr w:type="spellEnd"/>
      <w:r>
        <w:rPr>
          <w:sz w:val="24"/>
          <w:szCs w:val="24"/>
        </w:rPr>
        <w:t xml:space="preserve"> was either drenched with 100ml of 1 x 10</w:t>
      </w:r>
      <w:r>
        <w:rPr>
          <w:sz w:val="24"/>
          <w:szCs w:val="24"/>
          <w:vertAlign w:val="superscript"/>
        </w:rPr>
        <w:t>6</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conidia/ml or sterile distilled water. After inoculation, plants were grown under a 15 hour/day photoperiod for 10 days.</w:t>
      </w:r>
      <w:r>
        <w:rPr>
          <w:sz w:val="24"/>
          <w:szCs w:val="24"/>
        </w:rPr>
        <w:tab/>
      </w:r>
      <w:r>
        <w:rPr>
          <w:sz w:val="24"/>
          <w:szCs w:val="24"/>
        </w:rPr>
        <w:tab/>
      </w:r>
    </w:p>
    <w:p w14:paraId="14FA56F6" w14:textId="77777777" w:rsidR="00D44044" w:rsidRDefault="0021510F">
      <w:pPr>
        <w:ind w:firstLine="720"/>
        <w:jc w:val="both"/>
        <w:rPr>
          <w:sz w:val="24"/>
          <w:szCs w:val="24"/>
        </w:rPr>
      </w:pPr>
      <w:r>
        <w:rPr>
          <w:sz w:val="24"/>
          <w:szCs w:val="24"/>
        </w:rPr>
        <w:t>Whole plants were harvested 10 days post inoculation (dpi). Harvested plants were subsequently flash frozen in liquid nitrogen, stored at -80</w:t>
      </w:r>
      <w:r>
        <w:rPr>
          <w:rFonts w:ascii="Roboto" w:eastAsia="Roboto" w:hAnsi="Roboto" w:cs="Roboto"/>
          <w:color w:val="333333"/>
          <w:sz w:val="23"/>
          <w:szCs w:val="23"/>
        </w:rPr>
        <w:t>°</w:t>
      </w:r>
      <w:r>
        <w:rPr>
          <w:sz w:val="24"/>
          <w:szCs w:val="24"/>
        </w:rPr>
        <w:t xml:space="preserve">C for 1 week, and lyophilized. Once dried, whole plants were ground with a mortar and pestle. RNA was extracted with a modified version of Kumar </w:t>
      </w:r>
      <w:r>
        <w:rPr>
          <w:i/>
          <w:sz w:val="24"/>
          <w:szCs w:val="24"/>
        </w:rPr>
        <w:t>et al.</w:t>
      </w:r>
      <w:r>
        <w:rPr>
          <w:sz w:val="24"/>
          <w:szCs w:val="24"/>
        </w:rPr>
        <w:t xml:space="preserve"> 2007 (</w:t>
      </w:r>
      <w:r>
        <w:rPr>
          <w:b/>
          <w:sz w:val="24"/>
          <w:szCs w:val="24"/>
        </w:rPr>
        <w:t>Supplementary document 1</w:t>
      </w:r>
      <w:r>
        <w:rPr>
          <w:sz w:val="24"/>
          <w:szCs w:val="24"/>
        </w:rPr>
        <w:t xml:space="preserve">). Estimates of RNA quality and quantity were determined by fragment analysis (Advanced Analytical Technologies Inc., Ankeny, IA) at Washington State University’s Center for Reproductive Biology, Molecular Biology and Genomics Core. </w:t>
      </w:r>
    </w:p>
    <w:p w14:paraId="62E6D1FD" w14:textId="5F410EAA" w:rsidR="00D44044" w:rsidRDefault="0021510F">
      <w:pPr>
        <w:ind w:firstLine="720"/>
        <w:jc w:val="both"/>
        <w:rPr>
          <w:color w:val="202020"/>
          <w:sz w:val="24"/>
          <w:szCs w:val="24"/>
          <w:highlight w:val="white"/>
        </w:rPr>
      </w:pPr>
      <w:r>
        <w:rPr>
          <w:sz w:val="24"/>
          <w:szCs w:val="24"/>
        </w:rPr>
        <w:t xml:space="preserve">Samples of 3 biological replicate samples from each treatment were sent to </w:t>
      </w:r>
      <w:proofErr w:type="spellStart"/>
      <w:r>
        <w:rPr>
          <w:sz w:val="24"/>
          <w:szCs w:val="24"/>
        </w:rPr>
        <w:t>Novogene</w:t>
      </w:r>
      <w:proofErr w:type="spellEnd"/>
      <w:r>
        <w:rPr>
          <w:sz w:val="24"/>
          <w:szCs w:val="24"/>
        </w:rPr>
        <w:t xml:space="preserve"> corporations (</w:t>
      </w:r>
      <w:r>
        <w:rPr>
          <w:color w:val="222222"/>
          <w:sz w:val="24"/>
          <w:szCs w:val="24"/>
          <w:highlight w:val="white"/>
        </w:rPr>
        <w:t xml:space="preserve">Beijing, China) for library preparation and sequencing. In </w:t>
      </w:r>
      <w:proofErr w:type="gramStart"/>
      <w:r>
        <w:rPr>
          <w:color w:val="222222"/>
          <w:sz w:val="24"/>
          <w:szCs w:val="24"/>
          <w:highlight w:val="white"/>
        </w:rPr>
        <w:t>shor</w:t>
      </w:r>
      <w:ins w:id="146" w:author="Wheeler, David Linnard" w:date="2021-03-29T14:51:00Z">
        <w:r w:rsidR="00AB039C">
          <w:rPr>
            <w:color w:val="222222"/>
            <w:sz w:val="24"/>
            <w:szCs w:val="24"/>
            <w:highlight w:val="white"/>
          </w:rPr>
          <w:t>t</w:t>
        </w:r>
        <w:proofErr w:type="gramEnd"/>
        <w:r w:rsidR="00AB039C">
          <w:rPr>
            <w:color w:val="222222"/>
            <w:sz w:val="24"/>
            <w:szCs w:val="24"/>
            <w:highlight w:val="white"/>
          </w:rPr>
          <w:t xml:space="preserve"> a</w:t>
        </w:r>
      </w:ins>
      <w:del w:id="147" w:author="Wheeler, David Linnard" w:date="2021-03-29T14:51:00Z">
        <w:r w:rsidDel="00AB039C">
          <w:rPr>
            <w:color w:val="222222"/>
            <w:sz w:val="24"/>
            <w:szCs w:val="24"/>
            <w:highlight w:val="white"/>
          </w:rPr>
          <w:delText>}|</w:delText>
        </w:r>
      </w:del>
      <w:r>
        <w:rPr>
          <w:color w:val="222222"/>
          <w:sz w:val="24"/>
          <w:szCs w:val="24"/>
          <w:highlight w:val="white"/>
        </w:rPr>
        <w:t xml:space="preserve">fter RNA qualification, mRNA was enriched with oligo (dT) beads, cDNA was synthesized and purified with end-repairs and the addition of poly (A) tails and ligation of adapters. Fragments were amplified and sequenced on an Illumina </w:t>
      </w:r>
      <w:proofErr w:type="spellStart"/>
      <w:r>
        <w:rPr>
          <w:color w:val="222222"/>
          <w:sz w:val="24"/>
          <w:szCs w:val="24"/>
          <w:highlight w:val="white"/>
        </w:rPr>
        <w:t>NovaSeq</w:t>
      </w:r>
      <w:proofErr w:type="spellEnd"/>
      <w:r>
        <w:rPr>
          <w:color w:val="222222"/>
          <w:sz w:val="24"/>
          <w:szCs w:val="24"/>
          <w:highlight w:val="white"/>
        </w:rPr>
        <w:t xml:space="preserve"> 6000 platform </w:t>
      </w:r>
      <w:r>
        <w:rPr>
          <w:color w:val="202020"/>
          <w:sz w:val="24"/>
          <w:szCs w:val="24"/>
          <w:highlight w:val="white"/>
        </w:rPr>
        <w:t>(Illumina, San Diego, CA).</w:t>
      </w:r>
    </w:p>
    <w:p w14:paraId="4C12C0B5" w14:textId="77777777" w:rsidR="00D44044" w:rsidRDefault="0021510F">
      <w:pPr>
        <w:ind w:firstLine="720"/>
        <w:jc w:val="both"/>
        <w:rPr>
          <w:color w:val="202020"/>
          <w:sz w:val="24"/>
          <w:szCs w:val="24"/>
          <w:highlight w:val="white"/>
        </w:rPr>
      </w:pPr>
      <w:r>
        <w:rPr>
          <w:color w:val="202020"/>
          <w:sz w:val="24"/>
          <w:szCs w:val="24"/>
          <w:highlight w:val="white"/>
        </w:rPr>
        <w:t xml:space="preserve">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RNA fragments were mapped to each respective reference genome (potato: PRJNA63145; Xu </w:t>
      </w:r>
      <w:r>
        <w:rPr>
          <w:i/>
          <w:color w:val="202020"/>
          <w:sz w:val="24"/>
          <w:szCs w:val="24"/>
          <w:highlight w:val="white"/>
        </w:rPr>
        <w:t>et al.</w:t>
      </w:r>
      <w:r>
        <w:rPr>
          <w:color w:val="202020"/>
          <w:sz w:val="24"/>
          <w:szCs w:val="24"/>
          <w:highlight w:val="white"/>
        </w:rPr>
        <w:t xml:space="preserve"> 2011; </w:t>
      </w:r>
      <w:r>
        <w:rPr>
          <w:i/>
          <w:color w:val="202020"/>
          <w:sz w:val="24"/>
          <w:szCs w:val="24"/>
          <w:highlight w:val="white"/>
        </w:rPr>
        <w:t xml:space="preserve">V. </w:t>
      </w:r>
      <w:proofErr w:type="spellStart"/>
      <w:r>
        <w:rPr>
          <w:i/>
          <w:color w:val="202020"/>
          <w:sz w:val="24"/>
          <w:szCs w:val="24"/>
          <w:highlight w:val="white"/>
        </w:rPr>
        <w:t>dahliae</w:t>
      </w:r>
      <w:proofErr w:type="spellEnd"/>
      <w:r>
        <w:rPr>
          <w:color w:val="202020"/>
          <w:sz w:val="24"/>
          <w:szCs w:val="24"/>
          <w:highlight w:val="white"/>
        </w:rPr>
        <w:t>:</w:t>
      </w:r>
      <w:r>
        <w:rPr>
          <w:i/>
          <w:color w:val="202020"/>
          <w:sz w:val="24"/>
          <w:szCs w:val="24"/>
          <w:highlight w:val="white"/>
        </w:rPr>
        <w:t xml:space="preserve"> </w:t>
      </w:r>
      <w:r>
        <w:rPr>
          <w:color w:val="202020"/>
          <w:sz w:val="24"/>
          <w:szCs w:val="24"/>
          <w:highlight w:val="white"/>
        </w:rPr>
        <w:t>PRJNA225532; Klosterman et al. 2011). For peppermint and brown mustard, RNA fragments were first filtered to remove reads with adapter contamination, reads comprised of 10% or more uncertain nucleotides, or reads comprised of 50% or more of low-quality nucleotides. After filtering, clean reads were assembled with Trinity (</w:t>
      </w:r>
      <w:proofErr w:type="spellStart"/>
      <w:r>
        <w:rPr>
          <w:color w:val="262626"/>
          <w:sz w:val="24"/>
          <w:szCs w:val="24"/>
          <w:highlight w:val="white"/>
        </w:rPr>
        <w:t>Grabherr</w:t>
      </w:r>
      <w:proofErr w:type="spellEnd"/>
      <w:r>
        <w:rPr>
          <w:color w:val="262626"/>
          <w:sz w:val="24"/>
          <w:szCs w:val="24"/>
          <w:highlight w:val="white"/>
        </w:rPr>
        <w:t xml:space="preserve"> </w:t>
      </w:r>
      <w:r>
        <w:rPr>
          <w:i/>
          <w:color w:val="262626"/>
          <w:sz w:val="24"/>
          <w:szCs w:val="24"/>
          <w:highlight w:val="white"/>
        </w:rPr>
        <w:t>et al.</w:t>
      </w:r>
      <w:r>
        <w:rPr>
          <w:color w:val="262626"/>
          <w:sz w:val="24"/>
          <w:szCs w:val="24"/>
          <w:highlight w:val="white"/>
        </w:rPr>
        <w:t xml:space="preserve"> 2011). Redundant contigs were identified and removed with hierarchical clustering in Corset (Davidson and </w:t>
      </w:r>
      <w:proofErr w:type="spellStart"/>
      <w:r>
        <w:rPr>
          <w:color w:val="262626"/>
          <w:sz w:val="24"/>
          <w:szCs w:val="24"/>
          <w:highlight w:val="white"/>
        </w:rPr>
        <w:t>Oshlack</w:t>
      </w:r>
      <w:proofErr w:type="spellEnd"/>
      <w:r>
        <w:rPr>
          <w:color w:val="262626"/>
          <w:sz w:val="24"/>
          <w:szCs w:val="24"/>
          <w:highlight w:val="white"/>
        </w:rPr>
        <w:t xml:space="preserve">, 2014). </w:t>
      </w:r>
      <w:proofErr w:type="spellStart"/>
      <w:r>
        <w:rPr>
          <w:color w:val="262626"/>
          <w:sz w:val="24"/>
          <w:szCs w:val="24"/>
          <w:highlight w:val="white"/>
        </w:rPr>
        <w:t>Unigenes</w:t>
      </w:r>
      <w:proofErr w:type="spellEnd"/>
      <w:r>
        <w:rPr>
          <w:color w:val="262626"/>
          <w:sz w:val="24"/>
          <w:szCs w:val="24"/>
          <w:highlight w:val="white"/>
        </w:rPr>
        <w:t xml:space="preserve"> were then selected as the longest transcript for each cluster.</w:t>
      </w:r>
    </w:p>
    <w:p w14:paraId="0677CBE1" w14:textId="569BEFC8" w:rsidR="00D44044" w:rsidRDefault="0021510F">
      <w:pPr>
        <w:ind w:firstLine="720"/>
        <w:jc w:val="both"/>
        <w:rPr>
          <w:ins w:id="148" w:author="Wheeler, David Linnard" w:date="2021-03-30T11:13:00Z"/>
          <w:color w:val="333333"/>
          <w:sz w:val="24"/>
          <w:szCs w:val="24"/>
          <w:highlight w:val="white"/>
        </w:rPr>
      </w:pPr>
      <w:r>
        <w:rPr>
          <w:color w:val="202020"/>
          <w:sz w:val="24"/>
          <w:szCs w:val="24"/>
          <w:highlight w:val="white"/>
        </w:rPr>
        <w:t xml:space="preserve">Gene expression levels were determined and </w:t>
      </w:r>
      <w:r>
        <w:rPr>
          <w:color w:val="333333"/>
          <w:sz w:val="24"/>
          <w:szCs w:val="24"/>
          <w:highlight w:val="white"/>
        </w:rPr>
        <w:t xml:space="preserve">DEGs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Reads with fewer than 1 count across samples were removed to expedite analysis. Contrasts between hosts within an isolate </w:t>
      </w:r>
      <w:r w:rsidR="00241485">
        <w:rPr>
          <w:color w:val="333333"/>
          <w:sz w:val="24"/>
          <w:szCs w:val="24"/>
          <w:highlight w:val="white"/>
        </w:rPr>
        <w:t>of V.</w:t>
      </w:r>
      <w:r>
        <w:rPr>
          <w:i/>
          <w:color w:val="333333"/>
          <w:sz w:val="24"/>
          <w:szCs w:val="24"/>
          <w:highlight w:val="white"/>
        </w:rPr>
        <w:t xml:space="preserve"> </w:t>
      </w:r>
      <w:proofErr w:type="spellStart"/>
      <w:r>
        <w:rPr>
          <w:i/>
          <w:color w:val="333333"/>
          <w:sz w:val="24"/>
          <w:szCs w:val="24"/>
          <w:highlight w:val="white"/>
        </w:rPr>
        <w:t>dahliae</w:t>
      </w:r>
      <w:proofErr w:type="spellEnd"/>
      <w:r>
        <w:rPr>
          <w:i/>
          <w:color w:val="333333"/>
          <w:sz w:val="24"/>
          <w:szCs w:val="24"/>
          <w:highlight w:val="white"/>
        </w:rPr>
        <w:t xml:space="preserve"> </w:t>
      </w:r>
      <w:r>
        <w:rPr>
          <w:color w:val="333333"/>
          <w:sz w:val="24"/>
          <w:szCs w:val="24"/>
          <w:highlight w:val="white"/>
        </w:rPr>
        <w:t xml:space="preserve">and between isolates within a host were calculated after log fold change shrinkage (LFC) with the </w:t>
      </w:r>
      <w:proofErr w:type="spellStart"/>
      <w:proofErr w:type="gramStart"/>
      <w:r>
        <w:rPr>
          <w:color w:val="333333"/>
          <w:sz w:val="24"/>
          <w:szCs w:val="24"/>
          <w:highlight w:val="white"/>
        </w:rPr>
        <w:t>lfcShrink</w:t>
      </w:r>
      <w:proofErr w:type="spellEnd"/>
      <w:r>
        <w:rPr>
          <w:color w:val="333333"/>
          <w:sz w:val="24"/>
          <w:szCs w:val="24"/>
          <w:highlight w:val="white"/>
        </w:rPr>
        <w:t>(</w:t>
      </w:r>
      <w:proofErr w:type="gramEnd"/>
      <w:r>
        <w:rPr>
          <w:color w:val="333333"/>
          <w:sz w:val="24"/>
          <w:szCs w:val="24"/>
          <w:highlight w:val="white"/>
        </w:rPr>
        <w:t xml:space="preserve">) function in R. </w:t>
      </w:r>
      <w:r>
        <w:rPr>
          <w:i/>
          <w:color w:val="333333"/>
          <w:sz w:val="24"/>
          <w:szCs w:val="24"/>
          <w:highlight w:val="white"/>
        </w:rPr>
        <w:t>P-</w:t>
      </w:r>
      <w:r>
        <w:rPr>
          <w:color w:val="333333"/>
          <w:sz w:val="24"/>
          <w:szCs w:val="24"/>
          <w:highlight w:val="white"/>
        </w:rPr>
        <w:t xml:space="preserve">values were adjusted to </w:t>
      </w:r>
      <w:r>
        <w:rPr>
          <w:i/>
          <w:color w:val="333333"/>
          <w:sz w:val="24"/>
          <w:szCs w:val="24"/>
          <w:highlight w:val="white"/>
        </w:rPr>
        <w:t>q</w:t>
      </w:r>
      <w:r>
        <w:rPr>
          <w:color w:val="333333"/>
          <w:sz w:val="24"/>
          <w:szCs w:val="24"/>
          <w:highlight w:val="white"/>
        </w:rPr>
        <w:t xml:space="preserve">-values = 0.001 to control for the False-Discovery Rate (FDR). </w:t>
      </w:r>
    </w:p>
    <w:p w14:paraId="460C4730" w14:textId="77777777" w:rsidR="00927059" w:rsidRDefault="00927059" w:rsidP="00927059">
      <w:pPr>
        <w:ind w:firstLine="720"/>
        <w:jc w:val="both"/>
        <w:rPr>
          <w:moveTo w:id="149" w:author="Wheeler, David Linnard" w:date="2021-03-30T11:13:00Z"/>
          <w:color w:val="333333"/>
          <w:sz w:val="24"/>
          <w:szCs w:val="24"/>
        </w:rPr>
      </w:pPr>
      <w:moveToRangeStart w:id="150" w:author="Wheeler, David Linnard" w:date="2021-03-30T11:13:00Z" w:name="move67995199"/>
      <w:moveTo w:id="151" w:author="Wheeler, David Linnard" w:date="2021-03-30T11:13:00Z">
        <w:r>
          <w:rPr>
            <w:color w:val="202020"/>
            <w:sz w:val="24"/>
            <w:szCs w:val="24"/>
            <w:highlight w:val="white"/>
          </w:rPr>
          <w:t xml:space="preserve">Gene expression levels 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were determined with the expected </w:t>
        </w:r>
        <w:r>
          <w:rPr>
            <w:color w:val="222222"/>
            <w:sz w:val="24"/>
            <w:szCs w:val="24"/>
            <w:highlight w:val="white"/>
          </w:rPr>
          <w:t>fragments per kilobase of transcript per million fragments mapped (FPKM) (</w:t>
        </w:r>
        <w:proofErr w:type="spellStart"/>
        <w:r>
          <w:rPr>
            <w:color w:val="222222"/>
            <w:sz w:val="24"/>
            <w:szCs w:val="24"/>
            <w:highlight w:val="white"/>
          </w:rPr>
          <w:t>Trapnell</w:t>
        </w:r>
        <w:proofErr w:type="spellEnd"/>
        <w:r>
          <w:rPr>
            <w:color w:val="222222"/>
            <w:sz w:val="24"/>
            <w:szCs w:val="24"/>
            <w:highlight w:val="white"/>
          </w:rPr>
          <w:t xml:space="preserve"> </w:t>
        </w:r>
        <w:r>
          <w:rPr>
            <w:i/>
            <w:color w:val="222222"/>
            <w:sz w:val="24"/>
            <w:szCs w:val="24"/>
            <w:highlight w:val="white"/>
          </w:rPr>
          <w:t xml:space="preserve">et al. </w:t>
        </w:r>
        <w:r>
          <w:rPr>
            <w:color w:val="222222"/>
            <w:sz w:val="24"/>
            <w:szCs w:val="24"/>
            <w:highlight w:val="white"/>
          </w:rPr>
          <w:t xml:space="preserve">2010). For peppermint and brown mustard, the abundance of reads </w:t>
        </w:r>
        <w:proofErr w:type="gramStart"/>
        <w:r>
          <w:rPr>
            <w:color w:val="222222"/>
            <w:sz w:val="24"/>
            <w:szCs w:val="24"/>
            <w:highlight w:val="white"/>
          </w:rPr>
          <w:t>were</w:t>
        </w:r>
        <w:proofErr w:type="gramEnd"/>
        <w:r>
          <w:rPr>
            <w:color w:val="222222"/>
            <w:sz w:val="24"/>
            <w:szCs w:val="24"/>
            <w:highlight w:val="white"/>
          </w:rPr>
          <w:t xml:space="preserve"> estimated with RNA-seq by Expectation-Maximization (RSEM) </w:t>
        </w:r>
        <w:r>
          <w:rPr>
            <w:color w:val="202020"/>
            <w:sz w:val="24"/>
            <w:szCs w:val="24"/>
            <w:highlight w:val="white"/>
          </w:rPr>
          <w:t>with Bowtie 2 (</w:t>
        </w:r>
        <w:r>
          <w:rPr>
            <w:color w:val="333333"/>
            <w:sz w:val="24"/>
            <w:szCs w:val="24"/>
            <w:highlight w:val="white"/>
          </w:rPr>
          <w:t xml:space="preserve">Langmead </w:t>
        </w:r>
        <w:r>
          <w:rPr>
            <w:i/>
            <w:color w:val="333333"/>
            <w:sz w:val="24"/>
            <w:szCs w:val="24"/>
            <w:highlight w:val="white"/>
          </w:rPr>
          <w:t xml:space="preserve">et al. </w:t>
        </w:r>
        <w:r>
          <w:rPr>
            <w:color w:val="333333"/>
            <w:sz w:val="24"/>
            <w:szCs w:val="24"/>
            <w:highlight w:val="white"/>
          </w:rPr>
          <w:t xml:space="preserve">2012). FPKM was then used to calculate expression gene expression levels. DEGs were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w:t>
        </w:r>
      </w:moveTo>
    </w:p>
    <w:moveToRangeEnd w:id="150"/>
    <w:p w14:paraId="374AA798" w14:textId="77777777" w:rsidR="00927059" w:rsidRDefault="00927059">
      <w:pPr>
        <w:ind w:firstLine="720"/>
        <w:jc w:val="both"/>
        <w:rPr>
          <w:color w:val="333333"/>
          <w:sz w:val="24"/>
          <w:szCs w:val="24"/>
          <w:highlight w:val="white"/>
        </w:rPr>
      </w:pPr>
    </w:p>
    <w:p w14:paraId="3CD52E56" w14:textId="77777777" w:rsidR="00D44044" w:rsidRDefault="0021510F">
      <w:pPr>
        <w:ind w:firstLine="720"/>
        <w:jc w:val="both"/>
        <w:rPr>
          <w:color w:val="333333"/>
          <w:sz w:val="24"/>
          <w:szCs w:val="24"/>
          <w:highlight w:val="white"/>
        </w:rPr>
      </w:pPr>
      <w:r>
        <w:rPr>
          <w:color w:val="202020"/>
          <w:sz w:val="24"/>
          <w:szCs w:val="24"/>
          <w:highlight w:val="white"/>
        </w:rPr>
        <w:lastRenderedPageBreak/>
        <w:t xml:space="preserve">Functional annotation of </w:t>
      </w:r>
      <w:proofErr w:type="spellStart"/>
      <w:r>
        <w:rPr>
          <w:color w:val="202020"/>
          <w:sz w:val="24"/>
          <w:szCs w:val="24"/>
          <w:highlight w:val="white"/>
        </w:rPr>
        <w:t>unigenes</w:t>
      </w:r>
      <w:proofErr w:type="spellEnd"/>
      <w:r>
        <w:rPr>
          <w:color w:val="202020"/>
          <w:sz w:val="24"/>
          <w:szCs w:val="24"/>
          <w:highlight w:val="white"/>
        </w:rPr>
        <w:t xml:space="preserve"> was completed with seven databases: NR, NT, </w:t>
      </w:r>
      <w:proofErr w:type="spellStart"/>
      <w:r>
        <w:rPr>
          <w:color w:val="202020"/>
          <w:sz w:val="24"/>
          <w:szCs w:val="24"/>
          <w:highlight w:val="white"/>
        </w:rPr>
        <w:t>Pfam</w:t>
      </w:r>
      <w:proofErr w:type="spellEnd"/>
      <w:r>
        <w:rPr>
          <w:color w:val="202020"/>
          <w:sz w:val="24"/>
          <w:szCs w:val="24"/>
          <w:highlight w:val="white"/>
        </w:rPr>
        <w:t>, KOG/COG, Swiss-</w:t>
      </w:r>
      <w:proofErr w:type="spellStart"/>
      <w:r>
        <w:rPr>
          <w:color w:val="202020"/>
          <w:sz w:val="24"/>
          <w:szCs w:val="24"/>
          <w:highlight w:val="white"/>
        </w:rPr>
        <w:t>Prot</w:t>
      </w:r>
      <w:proofErr w:type="spellEnd"/>
      <w:r>
        <w:rPr>
          <w:color w:val="202020"/>
          <w:sz w:val="24"/>
          <w:szCs w:val="24"/>
          <w:highlight w:val="white"/>
        </w:rPr>
        <w:t xml:space="preserve">, KEGG, and GO. Alignment of </w:t>
      </w:r>
      <w:proofErr w:type="spellStart"/>
      <w:r>
        <w:rPr>
          <w:color w:val="202020"/>
          <w:sz w:val="24"/>
          <w:szCs w:val="24"/>
          <w:highlight w:val="white"/>
        </w:rPr>
        <w:t>unigenes</w:t>
      </w:r>
      <w:proofErr w:type="spellEnd"/>
      <w:r>
        <w:rPr>
          <w:color w:val="202020"/>
          <w:sz w:val="24"/>
          <w:szCs w:val="24"/>
          <w:highlight w:val="white"/>
        </w:rPr>
        <w:t xml:space="preserve"> to protein databases was accomplished with several </w:t>
      </w:r>
      <w:proofErr w:type="spellStart"/>
      <w:r>
        <w:rPr>
          <w:color w:val="202020"/>
          <w:sz w:val="24"/>
          <w:szCs w:val="24"/>
          <w:highlight w:val="white"/>
        </w:rPr>
        <w:t>softwares</w:t>
      </w:r>
      <w:proofErr w:type="spellEnd"/>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NR, Swiss-</w:t>
      </w:r>
      <w:proofErr w:type="spellStart"/>
      <w:r>
        <w:rPr>
          <w:color w:val="202020"/>
          <w:sz w:val="24"/>
          <w:szCs w:val="24"/>
          <w:highlight w:val="white"/>
        </w:rPr>
        <w:t>Prot</w:t>
      </w:r>
      <w:proofErr w:type="spellEnd"/>
      <w:r>
        <w:rPr>
          <w:color w:val="202020"/>
          <w:sz w:val="24"/>
          <w:szCs w:val="24"/>
          <w:highlight w:val="white"/>
        </w:rPr>
        <w:t>, and KOG was completed with Diamond 0.8.22 (</w:t>
      </w:r>
      <w:proofErr w:type="spellStart"/>
      <w:r>
        <w:rPr>
          <w:color w:val="202020"/>
          <w:sz w:val="24"/>
          <w:szCs w:val="24"/>
          <w:highlight w:val="white"/>
        </w:rPr>
        <w:t>Buchfink</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 xml:space="preserve">2015) with </w:t>
      </w:r>
      <w:proofErr w:type="spellStart"/>
      <w:r>
        <w:rPr>
          <w:color w:val="262626"/>
          <w:sz w:val="24"/>
          <w:szCs w:val="24"/>
          <w:highlight w:val="white"/>
        </w:rPr>
        <w:t>evalue</w:t>
      </w:r>
      <w:proofErr w:type="spellEnd"/>
      <w:r>
        <w:rPr>
          <w:color w:val="262626"/>
          <w:sz w:val="24"/>
          <w:szCs w:val="24"/>
          <w:highlight w:val="white"/>
        </w:rPr>
        <w:t xml:space="preserve"> thresholds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5 </w:t>
      </w:r>
      <w:r w:rsidR="00241485">
        <w:rPr>
          <w:sz w:val="24"/>
          <w:szCs w:val="24"/>
        </w:rPr>
        <w:t>for</w:t>
      </w:r>
      <w:r>
        <w:rPr>
          <w:sz w:val="24"/>
          <w:szCs w:val="24"/>
        </w:rPr>
        <w:t xml:space="preserve"> NR and Swiss-</w:t>
      </w:r>
      <w:proofErr w:type="spellStart"/>
      <w:r>
        <w:rPr>
          <w:sz w:val="24"/>
          <w:szCs w:val="24"/>
        </w:rPr>
        <w:t>Prot</w:t>
      </w:r>
      <w:proofErr w:type="spellEnd"/>
      <w:r>
        <w:rPr>
          <w:sz w:val="24"/>
          <w:szCs w:val="24"/>
        </w:rPr>
        <w:t xml:space="preserve"> and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3 </w:t>
      </w:r>
      <w:r w:rsidR="00241485">
        <w:rPr>
          <w:sz w:val="24"/>
          <w:szCs w:val="24"/>
        </w:rPr>
        <w:t>for</w:t>
      </w:r>
      <w:r>
        <w:rPr>
          <w:sz w:val="24"/>
          <w:szCs w:val="24"/>
        </w:rPr>
        <w:t xml:space="preserve"> KOG. </w:t>
      </w:r>
      <w:r>
        <w:rPr>
          <w:color w:val="202020"/>
          <w:sz w:val="24"/>
          <w:szCs w:val="24"/>
          <w:highlight w:val="white"/>
        </w:rPr>
        <w:t xml:space="preserve">Alignment of </w:t>
      </w:r>
      <w:proofErr w:type="spellStart"/>
      <w:r>
        <w:rPr>
          <w:color w:val="202020"/>
          <w:sz w:val="24"/>
          <w:szCs w:val="24"/>
          <w:highlight w:val="white"/>
        </w:rPr>
        <w:t>unigenes</w:t>
      </w:r>
      <w:proofErr w:type="spellEnd"/>
      <w:r>
        <w:rPr>
          <w:color w:val="202020"/>
          <w:sz w:val="24"/>
          <w:szCs w:val="24"/>
          <w:highlight w:val="white"/>
        </w:rPr>
        <w:t xml:space="preserve"> in NT was completed with NCBI’s Blast 2.2.28+ (</w:t>
      </w:r>
      <w:proofErr w:type="spellStart"/>
      <w:r>
        <w:rPr>
          <w:color w:val="202020"/>
          <w:sz w:val="24"/>
          <w:szCs w:val="24"/>
          <w:highlight w:val="white"/>
        </w:rPr>
        <w:t>Altschul</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1990</w:t>
      </w:r>
      <w:r w:rsidR="00241485">
        <w:rPr>
          <w:color w:val="202020"/>
          <w:sz w:val="24"/>
          <w:szCs w:val="24"/>
          <w:highlight w:val="white"/>
        </w:rPr>
        <w:t>) with</w:t>
      </w:r>
      <w:r>
        <w:rPr>
          <w:color w:val="202020"/>
          <w:sz w:val="24"/>
          <w:szCs w:val="24"/>
          <w:highlight w:val="white"/>
        </w:rPr>
        <w:t xml:space="preserve">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−5</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w:t>
      </w:r>
      <w:proofErr w:type="spellStart"/>
      <w:r>
        <w:rPr>
          <w:color w:val="202020"/>
          <w:sz w:val="24"/>
          <w:szCs w:val="24"/>
          <w:highlight w:val="white"/>
        </w:rPr>
        <w:t>Pfam</w:t>
      </w:r>
      <w:proofErr w:type="spellEnd"/>
      <w:r>
        <w:rPr>
          <w:color w:val="202020"/>
          <w:sz w:val="24"/>
          <w:szCs w:val="24"/>
          <w:highlight w:val="white"/>
        </w:rPr>
        <w:t xml:space="preserve"> was completed </w:t>
      </w:r>
      <w:r w:rsidR="00241485">
        <w:rPr>
          <w:color w:val="202020"/>
          <w:sz w:val="24"/>
          <w:szCs w:val="24"/>
          <w:highlight w:val="white"/>
        </w:rPr>
        <w:t>in HMMER</w:t>
      </w:r>
      <w:r>
        <w:rPr>
          <w:color w:val="202020"/>
          <w:sz w:val="24"/>
          <w:szCs w:val="24"/>
          <w:highlight w:val="white"/>
        </w:rPr>
        <w:t xml:space="preserve"> (Eddy 2011) with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2</w:t>
      </w:r>
      <w:r w:rsidR="00241485">
        <w:rPr>
          <w:rFonts w:ascii="Arial Unicode MS" w:eastAsia="Arial Unicode MS" w:hAnsi="Arial Unicode MS" w:cs="Arial Unicode MS"/>
          <w:color w:val="242729"/>
          <w:sz w:val="24"/>
          <w:szCs w:val="24"/>
          <w:highlight w:val="white"/>
        </w:rPr>
        <w:t>.</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GO was completed with results from </w:t>
      </w:r>
      <w:proofErr w:type="spellStart"/>
      <w:r>
        <w:rPr>
          <w:color w:val="202020"/>
          <w:sz w:val="24"/>
          <w:szCs w:val="24"/>
          <w:highlight w:val="white"/>
        </w:rPr>
        <w:t>Pfam</w:t>
      </w:r>
      <w:proofErr w:type="spellEnd"/>
      <w:r>
        <w:rPr>
          <w:color w:val="202020"/>
          <w:sz w:val="24"/>
          <w:szCs w:val="24"/>
          <w:highlight w:val="white"/>
        </w:rPr>
        <w:t xml:space="preserve"> and NR in </w:t>
      </w:r>
      <w:r>
        <w:rPr>
          <w:color w:val="262626"/>
          <w:sz w:val="24"/>
          <w:szCs w:val="24"/>
          <w:highlight w:val="white"/>
        </w:rPr>
        <w:t>Blast2GO v2.5 (</w:t>
      </w:r>
      <w:proofErr w:type="spellStart"/>
      <w:r>
        <w:rPr>
          <w:color w:val="262626"/>
          <w:sz w:val="24"/>
          <w:szCs w:val="24"/>
          <w:highlight w:val="white"/>
        </w:rPr>
        <w:t>Götz</w:t>
      </w:r>
      <w:proofErr w:type="spellEnd"/>
      <w:r>
        <w:rPr>
          <w:color w:val="262626"/>
          <w:sz w:val="24"/>
          <w:szCs w:val="24"/>
          <w:highlight w:val="white"/>
        </w:rPr>
        <w:t xml:space="preserve"> et al., 2008) with 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−6</w:t>
      </w:r>
      <w:r>
        <w:rPr>
          <w:color w:val="202020"/>
          <w:sz w:val="24"/>
          <w:szCs w:val="24"/>
          <w:highlight w:val="white"/>
        </w:rPr>
        <w:t xml:space="preserve">. Finally, alignment of </w:t>
      </w:r>
      <w:proofErr w:type="spellStart"/>
      <w:r>
        <w:rPr>
          <w:color w:val="202020"/>
          <w:sz w:val="24"/>
          <w:szCs w:val="24"/>
          <w:highlight w:val="white"/>
        </w:rPr>
        <w:t>unigenes</w:t>
      </w:r>
      <w:proofErr w:type="spellEnd"/>
      <w:r>
        <w:rPr>
          <w:color w:val="202020"/>
          <w:sz w:val="24"/>
          <w:szCs w:val="24"/>
          <w:highlight w:val="white"/>
        </w:rPr>
        <w:t xml:space="preserve"> in KEGG was completed with the KAAS-KEGG Automatic Annotation Server with </w:t>
      </w:r>
      <w:r>
        <w:rPr>
          <w:color w:val="262626"/>
          <w:sz w:val="24"/>
          <w:szCs w:val="24"/>
          <w:highlight w:val="white"/>
        </w:rPr>
        <w:t xml:space="preserve">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 xml:space="preserve">−10 </w:t>
      </w:r>
      <w:r>
        <w:rPr>
          <w:color w:val="202020"/>
          <w:sz w:val="24"/>
          <w:szCs w:val="24"/>
          <w:highlight w:val="white"/>
        </w:rPr>
        <w:t xml:space="preserve">(Moriya </w:t>
      </w:r>
      <w:r>
        <w:rPr>
          <w:i/>
          <w:color w:val="202020"/>
          <w:sz w:val="24"/>
          <w:szCs w:val="24"/>
          <w:highlight w:val="white"/>
        </w:rPr>
        <w:t xml:space="preserve">et al. </w:t>
      </w:r>
      <w:r>
        <w:rPr>
          <w:color w:val="202020"/>
          <w:sz w:val="24"/>
          <w:szCs w:val="24"/>
          <w:highlight w:val="white"/>
        </w:rPr>
        <w:t>2007).</w:t>
      </w:r>
    </w:p>
    <w:p w14:paraId="595F6A8A" w14:textId="77777777" w:rsidR="00D44044" w:rsidRDefault="00D44044">
      <w:pPr>
        <w:jc w:val="both"/>
        <w:rPr>
          <w:color w:val="202020"/>
          <w:sz w:val="24"/>
          <w:szCs w:val="24"/>
          <w:highlight w:val="white"/>
        </w:rPr>
      </w:pPr>
    </w:p>
    <w:p w14:paraId="3C870D0B" w14:textId="77777777" w:rsidR="00241485" w:rsidRDefault="0021510F">
      <w:pPr>
        <w:rPr>
          <w:b/>
          <w:sz w:val="24"/>
          <w:szCs w:val="24"/>
        </w:rPr>
      </w:pPr>
      <w:r>
        <w:rPr>
          <w:b/>
          <w:sz w:val="24"/>
          <w:szCs w:val="24"/>
        </w:rPr>
        <w:t>Validation trial</w:t>
      </w:r>
    </w:p>
    <w:p w14:paraId="240C41D4" w14:textId="7930C923" w:rsidR="001421F5" w:rsidDel="00F21760" w:rsidRDefault="001421F5">
      <w:pPr>
        <w:spacing w:line="360" w:lineRule="auto"/>
        <w:rPr>
          <w:del w:id="152" w:author="Wheeler, David Linnard" w:date="2021-03-29T14:59:00Z"/>
          <w:b/>
          <w:sz w:val="24"/>
          <w:szCs w:val="24"/>
        </w:rPr>
        <w:pPrChange w:id="153" w:author="Wheeler, David Linnard" w:date="2021-03-29T15:00:00Z">
          <w:pPr/>
        </w:pPrChange>
      </w:pPr>
    </w:p>
    <w:p w14:paraId="05462BE6" w14:textId="4ECEEB00" w:rsidR="001421F5" w:rsidRPr="001421F5" w:rsidRDefault="00CC693D">
      <w:pPr>
        <w:pStyle w:val="NormalWeb"/>
        <w:spacing w:before="0" w:beforeAutospacing="0" w:after="160" w:afterAutospacing="0" w:line="360" w:lineRule="auto"/>
        <w:ind w:firstLine="720"/>
        <w:rPr>
          <w:ins w:id="154" w:author="G C Upadhaya, Sudha" w:date="2021-01-24T20:00:00Z"/>
          <w:rFonts w:ascii="Arial" w:hAnsi="Arial" w:cs="Arial"/>
        </w:rPr>
        <w:pPrChange w:id="155" w:author="Wheeler, David Linnard" w:date="2021-03-29T15:00:00Z">
          <w:pPr>
            <w:pStyle w:val="NormalWeb"/>
            <w:spacing w:before="0" w:beforeAutospacing="0" w:after="160" w:afterAutospacing="0"/>
            <w:ind w:firstLine="720"/>
          </w:pPr>
        </w:pPrChange>
      </w:pPr>
      <w:r w:rsidRPr="001421F5">
        <w:rPr>
          <w:rFonts w:ascii="Arial" w:hAnsi="Arial" w:cs="Arial"/>
        </w:rPr>
        <w:t> </w:t>
      </w:r>
      <w:ins w:id="156" w:author="Wheeler, David Linnard" w:date="2021-03-29T15:02:00Z">
        <w:r w:rsidR="00F21760">
          <w:rPr>
            <w:rFonts w:ascii="Arial" w:hAnsi="Arial" w:cs="Arial"/>
          </w:rPr>
          <w:t>A subset of the</w:t>
        </w:r>
      </w:ins>
      <w:ins w:id="157" w:author="Wheeler, David Linnard" w:date="2021-03-29T15:01:00Z">
        <w:r w:rsidR="00F21760">
          <w:rPr>
            <w:rFonts w:ascii="Arial" w:hAnsi="Arial" w:cs="Arial"/>
          </w:rPr>
          <w:t xml:space="preserve"> </w:t>
        </w:r>
      </w:ins>
      <w:ins w:id="158" w:author="Wheeler, David Linnard" w:date="2021-03-29T15:02:00Z">
        <w:r w:rsidR="00F21760">
          <w:rPr>
            <w:rFonts w:ascii="Arial" w:hAnsi="Arial" w:cs="Arial"/>
          </w:rPr>
          <w:t>DEGs identified</w:t>
        </w:r>
      </w:ins>
      <w:ins w:id="159" w:author="Wheeler, David Linnard" w:date="2021-03-29T15:01:00Z">
        <w:r w:rsidR="00F21760">
          <w:rPr>
            <w:rFonts w:ascii="Arial" w:hAnsi="Arial" w:cs="Arial"/>
          </w:rPr>
          <w:t xml:space="preserve"> </w:t>
        </w:r>
      </w:ins>
      <w:ins w:id="160" w:author="Wheeler, David Linnard" w:date="2021-03-29T15:02:00Z">
        <w:r w:rsidR="00F21760">
          <w:rPr>
            <w:rFonts w:ascii="Arial" w:hAnsi="Arial" w:cs="Arial"/>
          </w:rPr>
          <w:t>in</w:t>
        </w:r>
      </w:ins>
      <w:ins w:id="161" w:author="Wheeler, David Linnard" w:date="2021-03-29T15:01:00Z">
        <w:r w:rsidR="00F21760">
          <w:rPr>
            <w:rFonts w:ascii="Arial" w:hAnsi="Arial" w:cs="Arial"/>
          </w:rPr>
          <w:t xml:space="preserve"> the RNA-seq experiment described above were validated with a</w:t>
        </w:r>
      </w:ins>
      <w:ins w:id="162" w:author="Wheeler, David Linnard" w:date="2021-03-29T15:00:00Z">
        <w:r w:rsidR="00F21760">
          <w:rPr>
            <w:rFonts w:ascii="Arial" w:hAnsi="Arial" w:cs="Arial"/>
          </w:rPr>
          <w:t xml:space="preserve">n </w:t>
        </w:r>
      </w:ins>
      <w:ins w:id="163" w:author="G C Upadhaya, Sudha" w:date="2021-01-24T20:00:00Z">
        <w:del w:id="164" w:author="Wheeler, David Linnard" w:date="2021-03-29T15:00:00Z">
          <w:r w:rsidR="001421F5" w:rsidRPr="001421F5" w:rsidDel="00F21760">
            <w:rPr>
              <w:rFonts w:ascii="Arial" w:hAnsi="Arial" w:cs="Arial"/>
            </w:rPr>
            <w:delText>I</w:delText>
          </w:r>
        </w:del>
      </w:ins>
      <w:ins w:id="165" w:author="Wheeler, David Linnard" w:date="2021-03-29T15:00:00Z">
        <w:r w:rsidR="00F21760">
          <w:rPr>
            <w:rFonts w:ascii="Arial" w:hAnsi="Arial" w:cs="Arial"/>
          </w:rPr>
          <w:t>i</w:t>
        </w:r>
      </w:ins>
      <w:ins w:id="166" w:author="G C Upadhaya, Sudha" w:date="2021-01-24T20:00:00Z">
        <w:r w:rsidR="001421F5" w:rsidRPr="001421F5">
          <w:rPr>
            <w:rFonts w:ascii="Arial" w:hAnsi="Arial" w:cs="Arial"/>
          </w:rPr>
          <w:t>ndependent experiment</w:t>
        </w:r>
        <w:del w:id="167" w:author="Wheeler, David Linnard" w:date="2021-03-29T15:02:00Z">
          <w:r w:rsidR="001421F5" w:rsidRPr="001421F5" w:rsidDel="00F21760">
            <w:rPr>
              <w:rFonts w:ascii="Arial" w:hAnsi="Arial" w:cs="Arial"/>
            </w:rPr>
            <w:delText xml:space="preserve"> was conducted in </w:delText>
          </w:r>
        </w:del>
      </w:ins>
      <w:del w:id="168" w:author="Wheeler, David Linnard" w:date="2021-03-29T15:02:00Z">
        <w:r w:rsidR="00EB21E8" w:rsidDel="00F21760">
          <w:rPr>
            <w:rFonts w:ascii="Arial" w:hAnsi="Arial" w:cs="Arial"/>
          </w:rPr>
          <w:delText>the</w:delText>
        </w:r>
      </w:del>
      <w:del w:id="169" w:author="Wheeler, David Linnard" w:date="2021-03-29T15:01:00Z">
        <w:r w:rsidR="00EB21E8" w:rsidDel="00F21760">
          <w:rPr>
            <w:rFonts w:ascii="Arial" w:hAnsi="Arial" w:cs="Arial"/>
          </w:rPr>
          <w:delText xml:space="preserve"> </w:delText>
        </w:r>
      </w:del>
      <w:ins w:id="170" w:author="G C Upadhaya, Sudha" w:date="2021-01-24T20:00:00Z">
        <w:del w:id="171" w:author="Wheeler, David Linnard" w:date="2021-03-29T15:01:00Z">
          <w:r w:rsidR="001421F5" w:rsidRPr="001421F5" w:rsidDel="00F21760">
            <w:rPr>
              <w:rFonts w:ascii="Arial" w:hAnsi="Arial" w:cs="Arial"/>
            </w:rPr>
            <w:delText xml:space="preserve">greenhouse to validate the differentially expressed genes (DEGs) of brown mustard, potato, </w:delText>
          </w:r>
        </w:del>
      </w:ins>
      <w:ins w:id="172" w:author="G C Upadhaya, Sudha" w:date="2021-02-18T14:06:00Z">
        <w:del w:id="173" w:author="Wheeler, David Linnard" w:date="2021-03-29T15:01:00Z">
          <w:r w:rsidR="00EB21E8" w:rsidDel="00F21760">
            <w:rPr>
              <w:rFonts w:ascii="Arial" w:hAnsi="Arial" w:cs="Arial"/>
            </w:rPr>
            <w:delText>pepper</w:delText>
          </w:r>
        </w:del>
      </w:ins>
      <w:ins w:id="174" w:author="G C Upadhaya, Sudha" w:date="2021-01-24T20:00:00Z">
        <w:del w:id="175" w:author="Wheeler, David Linnard" w:date="2021-03-29T15:01:00Z">
          <w:r w:rsidR="001421F5" w:rsidRPr="001421F5" w:rsidDel="00F21760">
            <w:rPr>
              <w:rFonts w:ascii="Arial" w:hAnsi="Arial" w:cs="Arial"/>
            </w:rPr>
            <w:delText xml:space="preserve">mint and </w:delText>
          </w:r>
          <w:r w:rsidR="001421F5" w:rsidRPr="001421F5" w:rsidDel="00F21760">
            <w:rPr>
              <w:rFonts w:ascii="Arial" w:hAnsi="Arial" w:cs="Arial"/>
              <w:i/>
            </w:rPr>
            <w:delText>V. dahliae</w:delText>
          </w:r>
        </w:del>
        <w:r w:rsidR="001421F5" w:rsidRPr="001421F5">
          <w:rPr>
            <w:rFonts w:ascii="Arial" w:hAnsi="Arial" w:cs="Arial"/>
          </w:rPr>
          <w:t>.</w:t>
        </w:r>
      </w:ins>
      <w:ins w:id="176" w:author="Wheeler, David Linnard" w:date="2021-03-29T15:02:00Z">
        <w:r w:rsidR="00F21760">
          <w:rPr>
            <w:rFonts w:ascii="Arial" w:hAnsi="Arial" w:cs="Arial"/>
          </w:rPr>
          <w:t xml:space="preserve"> Plan</w:t>
        </w:r>
      </w:ins>
      <w:ins w:id="177" w:author="Wheeler, David Linnard" w:date="2021-03-29T15:03:00Z">
        <w:r w:rsidR="00F21760">
          <w:rPr>
            <w:rFonts w:ascii="Arial" w:hAnsi="Arial" w:cs="Arial"/>
          </w:rPr>
          <w:t xml:space="preserve">ts were grown, inoculated, and </w:t>
        </w:r>
      </w:ins>
      <w:ins w:id="178" w:author="G C Upadhaya, Sudha" w:date="2021-01-24T20:00:00Z">
        <w:del w:id="179" w:author="Wheeler, David Linnard" w:date="2021-03-29T15:03:00Z">
          <w:r w:rsidR="001421F5" w:rsidRPr="001421F5" w:rsidDel="00F21760">
            <w:rPr>
              <w:rFonts w:ascii="Arial" w:hAnsi="Arial" w:cs="Arial"/>
            </w:rPr>
            <w:delText xml:space="preserve"> </w:delText>
          </w:r>
        </w:del>
        <w:r w:rsidR="001421F5" w:rsidRPr="001421F5">
          <w:rPr>
            <w:rFonts w:ascii="Arial" w:hAnsi="Arial" w:cs="Arial"/>
          </w:rPr>
          <w:t>RNA</w:t>
        </w:r>
      </w:ins>
      <w:ins w:id="180" w:author="Wheeler, David Linnard" w:date="2021-03-29T15:04:00Z">
        <w:r w:rsidR="00F21760">
          <w:rPr>
            <w:rFonts w:ascii="Arial" w:hAnsi="Arial" w:cs="Arial"/>
          </w:rPr>
          <w:t xml:space="preserve"> was</w:t>
        </w:r>
      </w:ins>
      <w:ins w:id="181" w:author="G C Upadhaya, Sudha" w:date="2021-01-24T20:00:00Z">
        <w:r w:rsidR="001421F5" w:rsidRPr="001421F5">
          <w:rPr>
            <w:rFonts w:ascii="Arial" w:hAnsi="Arial" w:cs="Arial"/>
          </w:rPr>
          <w:t xml:space="preserve"> isolat</w:t>
        </w:r>
        <w:del w:id="182" w:author="Wheeler, David Linnard" w:date="2021-03-29T15:04:00Z">
          <w:r w:rsidR="001421F5" w:rsidRPr="001421F5" w:rsidDel="00F21760">
            <w:rPr>
              <w:rFonts w:ascii="Arial" w:hAnsi="Arial" w:cs="Arial"/>
            </w:rPr>
            <w:delText>ion</w:delText>
          </w:r>
        </w:del>
      </w:ins>
      <w:ins w:id="183" w:author="Wheeler, David Linnard" w:date="2021-03-29T15:04:00Z">
        <w:r w:rsidR="00F21760">
          <w:rPr>
            <w:rFonts w:ascii="Arial" w:hAnsi="Arial" w:cs="Arial"/>
          </w:rPr>
          <w:t>ed</w:t>
        </w:r>
      </w:ins>
      <w:ins w:id="184" w:author="G C Upadhaya, Sudha" w:date="2021-01-24T20:00:00Z">
        <w:r w:rsidR="001421F5" w:rsidRPr="001421F5">
          <w:rPr>
            <w:rFonts w:ascii="Arial" w:hAnsi="Arial" w:cs="Arial"/>
          </w:rPr>
          <w:t xml:space="preserve">, </w:t>
        </w:r>
        <w:del w:id="185" w:author="Wheeler, David Linnard" w:date="2021-03-29T15:04:00Z">
          <w:r w:rsidR="001421F5" w:rsidRPr="001421F5" w:rsidDel="00F21760">
            <w:rPr>
              <w:rFonts w:ascii="Arial" w:hAnsi="Arial" w:cs="Arial"/>
            </w:rPr>
            <w:delText xml:space="preserve">RNA </w:delText>
          </w:r>
        </w:del>
        <w:r w:rsidR="001421F5" w:rsidRPr="001421F5">
          <w:rPr>
            <w:rFonts w:ascii="Arial" w:hAnsi="Arial" w:cs="Arial"/>
          </w:rPr>
          <w:t>quantifi</w:t>
        </w:r>
        <w:del w:id="186" w:author="Wheeler, David Linnard" w:date="2021-03-29T15:04:00Z">
          <w:r w:rsidR="001421F5" w:rsidRPr="001421F5" w:rsidDel="00F21760">
            <w:rPr>
              <w:rFonts w:ascii="Arial" w:hAnsi="Arial" w:cs="Arial"/>
            </w:rPr>
            <w:delText>cation</w:delText>
          </w:r>
        </w:del>
      </w:ins>
      <w:ins w:id="187" w:author="Wheeler, David Linnard" w:date="2021-03-29T15:04:00Z">
        <w:r w:rsidR="00F21760">
          <w:rPr>
            <w:rFonts w:ascii="Arial" w:hAnsi="Arial" w:cs="Arial"/>
          </w:rPr>
          <w:t>ed</w:t>
        </w:r>
      </w:ins>
      <w:ins w:id="188" w:author="G C Upadhaya, Sudha" w:date="2021-01-24T20:00:00Z">
        <w:r w:rsidR="001421F5" w:rsidRPr="001421F5">
          <w:rPr>
            <w:rFonts w:ascii="Arial" w:hAnsi="Arial" w:cs="Arial"/>
          </w:rPr>
          <w:t xml:space="preserve"> and qualifi</w:t>
        </w:r>
        <w:del w:id="189" w:author="Wheeler, David Linnard" w:date="2021-03-29T15:04:00Z">
          <w:r w:rsidR="001421F5" w:rsidRPr="001421F5" w:rsidDel="00F21760">
            <w:rPr>
              <w:rFonts w:ascii="Arial" w:hAnsi="Arial" w:cs="Arial"/>
            </w:rPr>
            <w:delText>cation</w:delText>
          </w:r>
        </w:del>
      </w:ins>
      <w:ins w:id="190" w:author="Wheeler, David Linnard" w:date="2021-03-29T15:04:00Z">
        <w:r w:rsidR="00F21760">
          <w:rPr>
            <w:rFonts w:ascii="Arial" w:hAnsi="Arial" w:cs="Arial"/>
          </w:rPr>
          <w:t>ed</w:t>
        </w:r>
      </w:ins>
      <w:ins w:id="191" w:author="G C Upadhaya, Sudha" w:date="2021-01-24T20:00:00Z">
        <w:r w:rsidR="001421F5" w:rsidRPr="001421F5">
          <w:rPr>
            <w:rFonts w:ascii="Arial" w:hAnsi="Arial" w:cs="Arial"/>
          </w:rPr>
          <w:t xml:space="preserve"> </w:t>
        </w:r>
        <w:del w:id="192" w:author="Wheeler, David Linnard" w:date="2021-03-29T15:04:00Z">
          <w:r w:rsidR="001421F5" w:rsidRPr="001421F5" w:rsidDel="00F21760">
            <w:rPr>
              <w:rFonts w:ascii="Arial" w:hAnsi="Arial" w:cs="Arial"/>
            </w:rPr>
            <w:delText xml:space="preserve">of all treatments was performed </w:delText>
          </w:r>
        </w:del>
        <w:r w:rsidR="001421F5" w:rsidRPr="001421F5">
          <w:rPr>
            <w:rFonts w:ascii="Arial" w:hAnsi="Arial" w:cs="Arial"/>
          </w:rPr>
          <w:t>as described</w:t>
        </w:r>
      </w:ins>
      <w:ins w:id="193" w:author="Wheeler, David Linnard" w:date="2021-03-29T15:04:00Z">
        <w:r w:rsidR="00F21760">
          <w:rPr>
            <w:rFonts w:ascii="Arial" w:hAnsi="Arial" w:cs="Arial"/>
          </w:rPr>
          <w:t xml:space="preserve"> above</w:t>
        </w:r>
      </w:ins>
      <w:ins w:id="194" w:author="G C Upadhaya, Sudha" w:date="2021-01-24T20:00:00Z">
        <w:del w:id="195" w:author="Wheeler, David Linnard" w:date="2021-03-29T15:03:00Z">
          <w:r w:rsidR="001421F5" w:rsidRPr="001421F5" w:rsidDel="00F21760">
            <w:rPr>
              <w:rFonts w:ascii="Arial" w:hAnsi="Arial" w:cs="Arial"/>
            </w:rPr>
            <w:delText xml:space="preserve"> above</w:delText>
          </w:r>
        </w:del>
        <w:r w:rsidR="001421F5" w:rsidRPr="001421F5">
          <w:rPr>
            <w:rFonts w:ascii="Arial" w:hAnsi="Arial" w:cs="Arial"/>
          </w:rPr>
          <w:t xml:space="preserve">. cDNA was synthesized from 1 µg of total RNA in 20µl reaction volume using </w:t>
        </w:r>
        <w:proofErr w:type="spellStart"/>
        <w:r w:rsidR="001421F5" w:rsidRPr="001421F5">
          <w:rPr>
            <w:rFonts w:ascii="Arial" w:hAnsi="Arial" w:cs="Arial"/>
          </w:rPr>
          <w:t>qScriptTM</w:t>
        </w:r>
        <w:proofErr w:type="spellEnd"/>
        <w:r w:rsidR="001421F5" w:rsidRPr="001421F5">
          <w:rPr>
            <w:rFonts w:ascii="Arial" w:hAnsi="Arial" w:cs="Arial"/>
          </w:rPr>
          <w:t xml:space="preserve"> cDNA </w:t>
        </w:r>
        <w:proofErr w:type="spellStart"/>
        <w:r w:rsidR="001421F5" w:rsidRPr="001421F5">
          <w:rPr>
            <w:rFonts w:ascii="Arial" w:hAnsi="Arial" w:cs="Arial"/>
          </w:rPr>
          <w:t>SuperMIX</w:t>
        </w:r>
        <w:proofErr w:type="spellEnd"/>
        <w:r w:rsidR="001421F5" w:rsidRPr="001421F5">
          <w:rPr>
            <w:rFonts w:ascii="Arial" w:hAnsi="Arial" w:cs="Arial"/>
          </w:rPr>
          <w:t xml:space="preserve"> (</w:t>
        </w:r>
        <w:proofErr w:type="spellStart"/>
        <w:r w:rsidR="001421F5" w:rsidRPr="001421F5">
          <w:rPr>
            <w:rFonts w:ascii="Arial" w:hAnsi="Arial" w:cs="Arial"/>
          </w:rPr>
          <w:t>QuantaBio</w:t>
        </w:r>
        <w:proofErr w:type="spellEnd"/>
        <w:r w:rsidR="001421F5" w:rsidRPr="001421F5">
          <w:rPr>
            <w:rFonts w:ascii="Arial" w:hAnsi="Arial" w:cs="Arial"/>
          </w:rPr>
          <w:t xml:space="preserve">) following the manufacturer’s instructions. The cDNA was diluted to 1:5 in </w:t>
        </w:r>
        <w:proofErr w:type="spellStart"/>
        <w:r w:rsidR="001421F5" w:rsidRPr="001421F5">
          <w:rPr>
            <w:rFonts w:ascii="Arial" w:hAnsi="Arial" w:cs="Arial"/>
          </w:rPr>
          <w:t>DNAase</w:t>
        </w:r>
        <w:proofErr w:type="spellEnd"/>
        <w:r w:rsidR="001421F5" w:rsidRPr="001421F5">
          <w:rPr>
            <w:rFonts w:ascii="Arial" w:hAnsi="Arial" w:cs="Arial"/>
          </w:rPr>
          <w:t xml:space="preserve"> and </w:t>
        </w:r>
        <w:proofErr w:type="spellStart"/>
        <w:r w:rsidR="001421F5" w:rsidRPr="001421F5">
          <w:rPr>
            <w:rFonts w:ascii="Arial" w:hAnsi="Arial" w:cs="Arial"/>
          </w:rPr>
          <w:t>RNAase</w:t>
        </w:r>
        <w:proofErr w:type="spellEnd"/>
        <w:r w:rsidR="001421F5" w:rsidRPr="001421F5">
          <w:rPr>
            <w:rFonts w:ascii="Arial" w:hAnsi="Arial" w:cs="Arial"/>
          </w:rPr>
          <w:t xml:space="preserve"> free sterile water for brown mustard, potato, and </w:t>
        </w:r>
      </w:ins>
      <w:ins w:id="196" w:author="Wheeler, David Linnard" w:date="2021-03-29T15:04:00Z">
        <w:r w:rsidR="00F21760">
          <w:rPr>
            <w:rFonts w:ascii="Arial" w:hAnsi="Arial" w:cs="Arial"/>
          </w:rPr>
          <w:t>p</w:t>
        </w:r>
      </w:ins>
      <w:ins w:id="197" w:author="Wheeler, David Linnard" w:date="2021-03-29T15:05:00Z">
        <w:r w:rsidR="00F21760">
          <w:rPr>
            <w:rFonts w:ascii="Arial" w:hAnsi="Arial" w:cs="Arial"/>
          </w:rPr>
          <w:t>epper</w:t>
        </w:r>
      </w:ins>
      <w:ins w:id="198" w:author="G C Upadhaya, Sudha" w:date="2021-01-24T20:00:00Z">
        <w:r w:rsidR="001421F5" w:rsidRPr="001421F5">
          <w:rPr>
            <w:rFonts w:ascii="Arial" w:hAnsi="Arial" w:cs="Arial"/>
          </w:rPr>
          <w:t>mint gene validation</w:t>
        </w:r>
        <w:del w:id="199" w:author="Wheeler, David Linnard" w:date="2021-03-29T15:05:00Z">
          <w:r w:rsidR="001421F5" w:rsidRPr="001421F5" w:rsidDel="00F21760">
            <w:rPr>
              <w:rFonts w:ascii="Arial" w:hAnsi="Arial" w:cs="Arial"/>
            </w:rPr>
            <w:delText xml:space="preserve"> and</w:delText>
          </w:r>
        </w:del>
      </w:ins>
      <w:ins w:id="200" w:author="Wheeler, David Linnard" w:date="2021-03-29T15:05:00Z">
        <w:r w:rsidR="00F21760">
          <w:rPr>
            <w:rFonts w:ascii="Arial" w:hAnsi="Arial" w:cs="Arial"/>
          </w:rPr>
          <w:t>. For</w:t>
        </w:r>
      </w:ins>
      <w:ins w:id="201" w:author="G C Upadhaya, Sudha" w:date="2021-01-24T20:00:00Z">
        <w:r w:rsidR="001421F5" w:rsidRPr="001421F5">
          <w:rPr>
            <w:rFonts w:ascii="Arial" w:hAnsi="Arial" w:cs="Arial"/>
          </w:rPr>
          <w:t xml:space="preserve"> </w:t>
        </w:r>
        <w:del w:id="202" w:author="Wheeler, David Linnard" w:date="2021-03-29T15:05:00Z">
          <w:r w:rsidR="001421F5" w:rsidRPr="001421F5" w:rsidDel="00F21760">
            <w:rPr>
              <w:rFonts w:ascii="Arial" w:hAnsi="Arial" w:cs="Arial"/>
            </w:rPr>
            <w:delText>1:3 for </w:delText>
          </w:r>
        </w:del>
        <w:r w:rsidR="001421F5" w:rsidRPr="001421F5">
          <w:rPr>
            <w:rStyle w:val="Emphasis"/>
            <w:rFonts w:ascii="Arial" w:hAnsi="Arial" w:cs="Arial"/>
            <w:color w:val="0E101A"/>
          </w:rPr>
          <w:t xml:space="preserve">V. </w:t>
        </w:r>
        <w:proofErr w:type="spellStart"/>
        <w:r w:rsidR="001421F5" w:rsidRPr="001421F5">
          <w:rPr>
            <w:rStyle w:val="Emphasis"/>
            <w:rFonts w:ascii="Arial" w:hAnsi="Arial" w:cs="Arial"/>
            <w:color w:val="0E101A"/>
          </w:rPr>
          <w:t>dahliae</w:t>
        </w:r>
        <w:proofErr w:type="spellEnd"/>
        <w:r w:rsidR="001421F5" w:rsidRPr="001421F5">
          <w:rPr>
            <w:rFonts w:ascii="Arial" w:hAnsi="Arial" w:cs="Arial"/>
          </w:rPr>
          <w:t> gene validation</w:t>
        </w:r>
      </w:ins>
      <w:ins w:id="203" w:author="Wheeler, David Linnard" w:date="2021-03-29T15:05:00Z">
        <w:r w:rsidR="00F21760">
          <w:rPr>
            <w:rFonts w:ascii="Arial" w:hAnsi="Arial" w:cs="Arial"/>
          </w:rPr>
          <w:t>, cDNA was diluted to 1:3</w:t>
        </w:r>
      </w:ins>
      <w:ins w:id="204" w:author="G C Upadhaya, Sudha" w:date="2021-01-24T20:00:00Z">
        <w:r w:rsidR="001421F5" w:rsidRPr="001421F5">
          <w:rPr>
            <w:rFonts w:ascii="Arial" w:hAnsi="Arial" w:cs="Arial"/>
          </w:rPr>
          <w:t>.</w:t>
        </w:r>
      </w:ins>
      <w:ins w:id="205" w:author="Wheeler, David Linnard" w:date="2021-03-29T15:05:00Z">
        <w:r w:rsidR="00F21760">
          <w:rPr>
            <w:rFonts w:ascii="Arial" w:hAnsi="Arial" w:cs="Arial"/>
          </w:rPr>
          <w:t xml:space="preserve"> All</w:t>
        </w:r>
      </w:ins>
      <w:ins w:id="206" w:author="G C Upadhaya, Sudha" w:date="2021-01-24T20:00:00Z">
        <w:r w:rsidR="001421F5" w:rsidRPr="001421F5">
          <w:rPr>
            <w:rFonts w:ascii="Arial" w:hAnsi="Arial" w:cs="Arial"/>
          </w:rPr>
          <w:t xml:space="preserve"> cDNA was stored at -20°C prior to validation.</w:t>
        </w:r>
      </w:ins>
    </w:p>
    <w:p w14:paraId="700ECDC6" w14:textId="3585318C" w:rsidR="001421F5" w:rsidRPr="001421F5" w:rsidRDefault="001421F5">
      <w:pPr>
        <w:pStyle w:val="NormalWeb"/>
        <w:spacing w:before="0" w:beforeAutospacing="0" w:after="160" w:afterAutospacing="0" w:line="360" w:lineRule="auto"/>
        <w:ind w:firstLine="720"/>
        <w:rPr>
          <w:ins w:id="207" w:author="G C Upadhaya, Sudha" w:date="2021-01-24T20:00:00Z"/>
          <w:rFonts w:ascii="Arial" w:hAnsi="Arial" w:cs="Arial"/>
          <w:color w:val="0E101A"/>
        </w:rPr>
        <w:pPrChange w:id="208" w:author="Wheeler, David Linnard" w:date="2021-03-29T15:00:00Z">
          <w:pPr>
            <w:pStyle w:val="NormalWeb"/>
            <w:spacing w:before="0" w:beforeAutospacing="0" w:after="160" w:afterAutospacing="0"/>
            <w:ind w:firstLine="720"/>
          </w:pPr>
        </w:pPrChange>
      </w:pPr>
      <w:ins w:id="209" w:author="G C Upadhaya, Sudha" w:date="2021-01-24T20:00:00Z">
        <w:r w:rsidRPr="001421F5">
          <w:rPr>
            <w:rFonts w:ascii="Arial" w:hAnsi="Arial" w:cs="Arial"/>
          </w:rPr>
          <w:t xml:space="preserve">A total of </w:t>
        </w:r>
      </w:ins>
      <w:ins w:id="210" w:author="G C Upadhaya, Sudha" w:date="2021-01-24T21:02:00Z">
        <w:r w:rsidR="00742DA3">
          <w:rPr>
            <w:rFonts w:ascii="Arial" w:hAnsi="Arial" w:cs="Arial"/>
          </w:rPr>
          <w:t>28</w:t>
        </w:r>
      </w:ins>
      <w:ins w:id="211" w:author="G C Upadhaya, Sudha" w:date="2021-01-24T20:00:00Z">
        <w:r w:rsidRPr="001421F5">
          <w:rPr>
            <w:rFonts w:ascii="Arial" w:hAnsi="Arial" w:cs="Arial"/>
          </w:rPr>
          <w:t xml:space="preserve"> DEGs </w:t>
        </w:r>
      </w:ins>
      <w:ins w:id="212" w:author="G C Upadhaya, Sudha" w:date="2021-01-24T21:02:00Z">
        <w:del w:id="213" w:author="Wheeler, David Linnard" w:date="2021-03-29T15:12:00Z">
          <w:r w:rsidR="00742DA3" w:rsidDel="00E91A5E">
            <w:rPr>
              <w:rFonts w:ascii="Arial" w:hAnsi="Arial" w:cs="Arial"/>
            </w:rPr>
            <w:delText>and 43</w:delText>
          </w:r>
        </w:del>
      </w:ins>
      <w:ins w:id="214" w:author="G C Upadhaya, Sudha" w:date="2021-01-24T21:04:00Z">
        <w:del w:id="215" w:author="Wheeler, David Linnard" w:date="2021-03-29T15:12:00Z">
          <w:r w:rsidR="00742DA3" w:rsidDel="00E91A5E">
            <w:rPr>
              <w:rFonts w:ascii="Arial" w:hAnsi="Arial" w:cs="Arial"/>
            </w:rPr>
            <w:delText xml:space="preserve"> </w:delText>
          </w:r>
        </w:del>
      </w:ins>
      <w:ins w:id="216" w:author="G C Upadhaya, Sudha" w:date="2021-01-24T20:00:00Z">
        <w:del w:id="217" w:author="Wheeler, David Linnard" w:date="2021-03-29T15:12:00Z">
          <w:r w:rsidRPr="001421F5" w:rsidDel="00E91A5E">
            <w:rPr>
              <w:rFonts w:ascii="Arial" w:hAnsi="Arial" w:cs="Arial"/>
            </w:rPr>
            <w:delText xml:space="preserve">comparisons </w:delText>
          </w:r>
        </w:del>
      </w:ins>
      <w:ins w:id="218" w:author="G C Upadhaya, Sudha" w:date="2021-01-24T21:03:00Z">
        <w:del w:id="219" w:author="Wheeler, David Linnard" w:date="2021-03-29T15:12:00Z">
          <w:r w:rsidR="00742DA3" w:rsidDel="00E91A5E">
            <w:rPr>
              <w:rFonts w:ascii="Arial" w:hAnsi="Arial" w:cs="Arial"/>
            </w:rPr>
            <w:delText xml:space="preserve">of those genes </w:delText>
          </w:r>
        </w:del>
        <w:r w:rsidR="00742DA3">
          <w:rPr>
            <w:rFonts w:ascii="Arial" w:hAnsi="Arial" w:cs="Arial"/>
          </w:rPr>
          <w:t xml:space="preserve">were selected for validation </w:t>
        </w:r>
      </w:ins>
      <w:ins w:id="220" w:author="G C Upadhaya, Sudha" w:date="2021-01-24T20:00:00Z">
        <w:r w:rsidRPr="001421F5">
          <w:rPr>
            <w:rFonts w:ascii="Arial" w:hAnsi="Arial" w:cs="Arial"/>
          </w:rPr>
          <w:t xml:space="preserve">from RNA-seq results. DEGs were selected for each host if they exhibited the highest fold change values or represented putative pathogenicity or virulence-related genes. Primers were designed for each gene using NCBI Primer-BLAST. Primers with 19-23 bp size, 40-60% GC content, amplicon size </w:t>
        </w:r>
        <w:r w:rsidRPr="001421F5">
          <w:rPr>
            <w:rFonts w:ascii="Arial" w:hAnsi="Arial" w:cs="Arial"/>
            <w:highlight w:val="yellow"/>
          </w:rPr>
          <w:t>of 70-180</w:t>
        </w:r>
        <w:r w:rsidRPr="001421F5">
          <w:rPr>
            <w:rFonts w:ascii="Arial" w:hAnsi="Arial" w:cs="Arial"/>
          </w:rPr>
          <w:t xml:space="preserve"> bp with no self-annealing and primer dimer formation were used. Primer sequences and amplicon lengths are presented in </w:t>
        </w:r>
        <w:commentRangeStart w:id="221"/>
        <w:r w:rsidRPr="00742DA3">
          <w:rPr>
            <w:rFonts w:ascii="Arial" w:hAnsi="Arial" w:cs="Arial"/>
            <w:b/>
            <w:rPrChange w:id="222" w:author="G C Upadhaya, Sudha" w:date="2021-01-24T21:04:00Z">
              <w:rPr>
                <w:rFonts w:ascii="Arial" w:hAnsi="Arial" w:cs="Arial"/>
              </w:rPr>
            </w:rPrChange>
          </w:rPr>
          <w:t>Supplementary Table 1</w:t>
        </w:r>
        <w:r w:rsidRPr="001421F5">
          <w:rPr>
            <w:rFonts w:ascii="Arial" w:hAnsi="Arial" w:cs="Arial"/>
          </w:rPr>
          <w:t>.</w:t>
        </w:r>
      </w:ins>
      <w:commentRangeEnd w:id="221"/>
      <w:r w:rsidR="00E91A5E">
        <w:rPr>
          <w:rStyle w:val="CommentReference"/>
          <w:rFonts w:ascii="Arial" w:eastAsia="Arial" w:hAnsi="Arial" w:cs="Arial"/>
          <w:lang w:val="en"/>
        </w:rPr>
        <w:commentReference w:id="221"/>
      </w:r>
    </w:p>
    <w:p w14:paraId="02F9201E" w14:textId="56B936F0" w:rsidR="00CC693D" w:rsidRPr="00E918F4" w:rsidRDefault="001421F5">
      <w:pPr>
        <w:pStyle w:val="NormalWeb"/>
        <w:spacing w:before="0" w:beforeAutospacing="0" w:after="160" w:afterAutospacing="0" w:line="360" w:lineRule="auto"/>
        <w:ind w:firstLine="720"/>
        <w:rPr>
          <w:rFonts w:ascii="Arial" w:hAnsi="Arial" w:cs="Arial"/>
        </w:rPr>
        <w:pPrChange w:id="223" w:author="Wheeler, David Linnard" w:date="2021-03-29T15:00:00Z">
          <w:pPr>
            <w:pStyle w:val="NormalWeb"/>
            <w:spacing w:before="0" w:beforeAutospacing="0" w:after="160" w:afterAutospacing="0"/>
            <w:ind w:firstLine="720"/>
          </w:pPr>
        </w:pPrChange>
      </w:pPr>
      <w:ins w:id="224" w:author="G C Upadhaya, Sudha" w:date="2021-01-24T20:00:00Z">
        <w:r w:rsidRPr="00E918F4">
          <w:rPr>
            <w:rFonts w:ascii="Arial" w:hAnsi="Arial" w:cs="Arial"/>
          </w:rPr>
          <w:t>RT-</w:t>
        </w:r>
      </w:ins>
      <w:r w:rsidR="00682880">
        <w:rPr>
          <w:rFonts w:ascii="Arial" w:hAnsi="Arial" w:cs="Arial"/>
        </w:rPr>
        <w:t>q</w:t>
      </w:r>
      <w:ins w:id="225" w:author="G C Upadhaya, Sudha" w:date="2021-01-24T20:00:00Z">
        <w:r w:rsidRPr="00E918F4">
          <w:rPr>
            <w:rFonts w:ascii="Arial" w:hAnsi="Arial" w:cs="Arial"/>
          </w:rPr>
          <w:t xml:space="preserve">PCR was performed in a </w:t>
        </w:r>
        <w:proofErr w:type="spellStart"/>
        <w:r w:rsidRPr="00E918F4">
          <w:rPr>
            <w:rFonts w:ascii="Arial" w:hAnsi="Arial" w:cs="Arial"/>
          </w:rPr>
          <w:t>QuantStudio</w:t>
        </w:r>
        <w:r w:rsidRPr="00E918F4">
          <w:rPr>
            <w:rFonts w:ascii="Arial" w:hAnsi="Arial" w:cs="Arial"/>
            <w:vertAlign w:val="superscript"/>
          </w:rPr>
          <w:t>TM</w:t>
        </w:r>
        <w:proofErr w:type="spellEnd"/>
        <w:r w:rsidRPr="00E918F4">
          <w:rPr>
            <w:rFonts w:ascii="Arial" w:hAnsi="Arial" w:cs="Arial"/>
          </w:rPr>
          <w:t xml:space="preserve"> Real-Time PCR System (Applied Biosystems) using SYBR</w:t>
        </w:r>
        <w:r w:rsidRPr="00E918F4">
          <w:rPr>
            <w:rFonts w:ascii="Arial" w:hAnsi="Arial" w:cs="Arial"/>
            <w:vertAlign w:val="superscript"/>
          </w:rPr>
          <w:t>TM</w:t>
        </w:r>
        <w:r w:rsidRPr="00E918F4">
          <w:rPr>
            <w:rFonts w:ascii="Arial" w:hAnsi="Arial" w:cs="Arial"/>
          </w:rPr>
          <w:t xml:space="preserve"> Select Master Mix (2X) (Applied Biosystems) </w:t>
        </w:r>
        <w:del w:id="226" w:author="Wheeler, David Linnard" w:date="2021-03-29T15:14:00Z">
          <w:r w:rsidRPr="00E918F4" w:rsidDel="00E91A5E">
            <w:rPr>
              <w:rFonts w:ascii="Arial" w:hAnsi="Arial" w:cs="Arial"/>
            </w:rPr>
            <w:delText>in</w:delText>
          </w:r>
        </w:del>
      </w:ins>
      <w:proofErr w:type="spellStart"/>
      <w:ins w:id="227" w:author="Wheeler, David Linnard" w:date="2021-03-29T15:14:00Z">
        <w:r w:rsidR="00E91A5E">
          <w:rPr>
            <w:rFonts w:ascii="Arial" w:hAnsi="Arial" w:cs="Arial"/>
          </w:rPr>
          <w:t>ands</w:t>
        </w:r>
      </w:ins>
      <w:proofErr w:type="spellEnd"/>
      <w:ins w:id="228" w:author="G C Upadhaya, Sudha" w:date="2021-01-24T20:00:00Z">
        <w:r w:rsidRPr="00E918F4">
          <w:rPr>
            <w:rFonts w:ascii="Arial" w:hAnsi="Arial" w:cs="Arial"/>
          </w:rPr>
          <w:t xml:space="preserve"> 10µl reaction volume</w:t>
        </w:r>
      </w:ins>
      <w:ins w:id="229" w:author="Wheeler, David Linnard" w:date="2021-03-29T15:14:00Z">
        <w:r w:rsidR="00E91A5E">
          <w:rPr>
            <w:rFonts w:ascii="Arial" w:hAnsi="Arial" w:cs="Arial"/>
          </w:rPr>
          <w:t>s</w:t>
        </w:r>
      </w:ins>
      <w:ins w:id="230" w:author="G C Upadhaya, Sudha" w:date="2021-01-24T20:00:00Z">
        <w:r w:rsidRPr="00E918F4">
          <w:rPr>
            <w:rFonts w:ascii="Arial" w:hAnsi="Arial" w:cs="Arial"/>
          </w:rPr>
          <w:t xml:space="preserve">. The reaction mixture consisted of 5µl SYBR Select Master Mix(2X), </w:t>
        </w:r>
        <w:r w:rsidRPr="00E918F4">
          <w:rPr>
            <w:rFonts w:ascii="Arial" w:hAnsi="Arial" w:cs="Arial"/>
          </w:rPr>
          <w:lastRenderedPageBreak/>
          <w:t>0.5µl of each forward and reverse primers (10µM), 1µl diluted cDNA and 3µl sterile water. The cycling conditions for RT-</w:t>
        </w:r>
      </w:ins>
      <w:ins w:id="231" w:author="G C Upadhaya, Sudha" w:date="2021-03-11T14:54:00Z">
        <w:r w:rsidR="00020C9B">
          <w:rPr>
            <w:rFonts w:ascii="Arial" w:hAnsi="Arial" w:cs="Arial"/>
          </w:rPr>
          <w:t>q</w:t>
        </w:r>
      </w:ins>
      <w:ins w:id="232" w:author="G C Upadhaya, Sudha" w:date="2021-01-24T20:00:00Z">
        <w:r w:rsidRPr="00E918F4">
          <w:rPr>
            <w:rFonts w:ascii="Arial" w:hAnsi="Arial" w:cs="Arial"/>
          </w:rPr>
          <w:t xml:space="preserve">PCR were 95°C for 10 minutes, followed by 40 cycles of 95°C for 15s and 60°C for 1 min. Melting curve analysis was performed from 60°C to 95°C with fluorescence reading acquired at 0.5°C increments per cycle to confirm the presence of a single amplified product. Three biological and technical replications were used for all DEGs. Negative controls consisted of samples without cDNA. Primer efficiency and </w:t>
        </w:r>
      </w:ins>
      <w:ins w:id="233" w:author="G C Upadhaya, Sudha" w:date="2021-02-18T14:08:00Z">
        <w:r w:rsidR="00E918F4" w:rsidRPr="00E918F4">
          <w:rPr>
            <w:rFonts w:ascii="Arial" w:hAnsi="Arial" w:cs="Arial"/>
          </w:rPr>
          <w:t>Cycle threshold (</w:t>
        </w:r>
      </w:ins>
      <w:ins w:id="234" w:author="G C Upadhaya, Sudha" w:date="2021-01-24T20:00:00Z">
        <w:r w:rsidRPr="00E918F4">
          <w:rPr>
            <w:rFonts w:ascii="Arial" w:hAnsi="Arial" w:cs="Arial"/>
          </w:rPr>
          <w:t>Ct</w:t>
        </w:r>
      </w:ins>
      <w:ins w:id="235" w:author="G C Upadhaya, Sudha" w:date="2021-02-18T14:08:00Z">
        <w:r w:rsidR="00E918F4" w:rsidRPr="00E918F4">
          <w:rPr>
            <w:rFonts w:ascii="Arial" w:hAnsi="Arial" w:cs="Arial"/>
          </w:rPr>
          <w:t>)</w:t>
        </w:r>
      </w:ins>
      <w:ins w:id="236" w:author="G C Upadhaya, Sudha" w:date="2021-01-24T20:00:00Z">
        <w:r w:rsidRPr="00E918F4">
          <w:rPr>
            <w:rFonts w:ascii="Arial" w:hAnsi="Arial" w:cs="Arial"/>
          </w:rPr>
          <w:t xml:space="preserve"> values were calculated using </w:t>
        </w:r>
        <w:proofErr w:type="spellStart"/>
        <w:r w:rsidRPr="00E918F4">
          <w:rPr>
            <w:rFonts w:ascii="Arial" w:hAnsi="Arial" w:cs="Arial"/>
          </w:rPr>
          <w:t>LinRegPCR</w:t>
        </w:r>
        <w:proofErr w:type="spellEnd"/>
        <w:r w:rsidRPr="00E918F4">
          <w:rPr>
            <w:rFonts w:ascii="Arial" w:hAnsi="Arial" w:cs="Arial"/>
          </w:rPr>
          <w:t xml:space="preserve"> program (</w:t>
        </w:r>
        <w:proofErr w:type="spellStart"/>
        <w:r w:rsidRPr="00E918F4">
          <w:rPr>
            <w:rFonts w:ascii="Arial" w:hAnsi="Arial" w:cs="Arial"/>
          </w:rPr>
          <w:t>Ruijter</w:t>
        </w:r>
        <w:proofErr w:type="spellEnd"/>
        <w:r w:rsidRPr="00E918F4">
          <w:rPr>
            <w:rFonts w:ascii="Arial" w:hAnsi="Arial" w:cs="Arial"/>
          </w:rPr>
          <w:t xml:space="preserve"> </w:t>
        </w:r>
        <w:r w:rsidRPr="00E918F4">
          <w:rPr>
            <w:rFonts w:ascii="Arial" w:hAnsi="Arial" w:cs="Arial"/>
            <w:i/>
          </w:rPr>
          <w:t>et al</w:t>
        </w:r>
        <w:r w:rsidRPr="00E918F4">
          <w:rPr>
            <w:rFonts w:ascii="Arial" w:hAnsi="Arial" w:cs="Arial"/>
          </w:rPr>
          <w:t xml:space="preserve">. 2009). Primer efficiencies </w:t>
        </w:r>
      </w:ins>
      <w:ins w:id="237" w:author="G C Upadhaya, Sudha" w:date="2021-01-25T18:27:00Z">
        <w:r w:rsidR="004F3F51" w:rsidRPr="00E918F4">
          <w:rPr>
            <w:rFonts w:ascii="Arial" w:hAnsi="Arial" w:cs="Arial"/>
          </w:rPr>
          <w:t xml:space="preserve">of DEGs </w:t>
        </w:r>
      </w:ins>
      <w:ins w:id="238" w:author="G C Upadhaya, Sudha" w:date="2021-01-24T20:00:00Z">
        <w:r w:rsidRPr="00E918F4">
          <w:rPr>
            <w:rFonts w:ascii="Arial" w:hAnsi="Arial" w:cs="Arial"/>
          </w:rPr>
          <w:t>ranged between 72 to 97%.</w:t>
        </w:r>
      </w:ins>
      <w:r w:rsidR="007B03DB" w:rsidRPr="00E918F4">
        <w:rPr>
          <w:rFonts w:ascii="Arial" w:hAnsi="Arial" w:cs="Arial"/>
        </w:rPr>
        <w:t xml:space="preserve"> </w:t>
      </w:r>
      <w:ins w:id="239" w:author="G C Upadhaya, Sudha" w:date="2021-02-18T14:09:00Z">
        <w:r w:rsidR="00E918F4" w:rsidRPr="00E918F4">
          <w:rPr>
            <w:rFonts w:ascii="Arial" w:hAnsi="Arial" w:cs="Arial"/>
            <w:rPrChange w:id="240" w:author="G C Upadhaya, Sudha" w:date="2021-02-18T14:11:00Z">
              <w:rPr>
                <w:rFonts w:ascii="Times" w:hAnsi="Times" w:cstheme="minorHAnsi"/>
              </w:rPr>
            </w:rPrChange>
          </w:rPr>
          <w:t>The log</w:t>
        </w:r>
        <w:r w:rsidR="00E918F4" w:rsidRPr="00E918F4">
          <w:rPr>
            <w:rFonts w:ascii="Arial" w:hAnsi="Arial" w:cs="Arial"/>
            <w:vertAlign w:val="subscript"/>
            <w:rPrChange w:id="241" w:author="G C Upadhaya, Sudha" w:date="2021-02-18T14:11:00Z">
              <w:rPr>
                <w:rFonts w:ascii="Times" w:hAnsi="Times" w:cstheme="minorHAnsi"/>
                <w:vertAlign w:val="subscript"/>
              </w:rPr>
            </w:rPrChange>
          </w:rPr>
          <w:t>2</w:t>
        </w:r>
        <w:r w:rsidR="00E918F4" w:rsidRPr="00E918F4">
          <w:rPr>
            <w:rFonts w:ascii="Arial" w:hAnsi="Arial" w:cs="Arial"/>
            <w:rPrChange w:id="242" w:author="G C Upadhaya, Sudha" w:date="2021-02-18T14:11:00Z">
              <w:rPr>
                <w:rFonts w:ascii="Times" w:hAnsi="Times" w:cstheme="minorHAnsi"/>
              </w:rPr>
            </w:rPrChange>
          </w:rPr>
          <w:t xml:space="preserve"> fold change value was derived using the delta-delta Ct method for each comparison (</w:t>
        </w:r>
        <w:proofErr w:type="spellStart"/>
        <w:r w:rsidR="00E918F4" w:rsidRPr="00E918F4">
          <w:rPr>
            <w:rFonts w:ascii="Arial" w:hAnsi="Arial" w:cs="Arial"/>
            <w:rPrChange w:id="243" w:author="G C Upadhaya, Sudha" w:date="2021-02-18T14:11:00Z">
              <w:rPr>
                <w:rFonts w:ascii="Times" w:hAnsi="Times" w:cstheme="minorHAnsi"/>
              </w:rPr>
            </w:rPrChange>
          </w:rPr>
          <w:t>Livak</w:t>
        </w:r>
        <w:proofErr w:type="spellEnd"/>
        <w:r w:rsidR="00E918F4" w:rsidRPr="00E918F4">
          <w:rPr>
            <w:rFonts w:ascii="Arial" w:hAnsi="Arial" w:cs="Arial"/>
            <w:rPrChange w:id="244" w:author="G C Upadhaya, Sudha" w:date="2021-02-18T14:11:00Z">
              <w:rPr>
                <w:rFonts w:ascii="Times" w:hAnsi="Times" w:cstheme="minorHAnsi"/>
              </w:rPr>
            </w:rPrChange>
          </w:rPr>
          <w:t xml:space="preserve"> and </w:t>
        </w:r>
        <w:proofErr w:type="spellStart"/>
        <w:r w:rsidR="00E918F4" w:rsidRPr="00E918F4">
          <w:rPr>
            <w:rFonts w:ascii="Arial" w:hAnsi="Arial" w:cs="Arial"/>
            <w:rPrChange w:id="245" w:author="G C Upadhaya, Sudha" w:date="2021-02-18T14:11:00Z">
              <w:rPr>
                <w:rFonts w:ascii="Times" w:hAnsi="Times" w:cstheme="minorHAnsi"/>
              </w:rPr>
            </w:rPrChange>
          </w:rPr>
          <w:t>Schmittgen</w:t>
        </w:r>
        <w:proofErr w:type="spellEnd"/>
        <w:r w:rsidR="00E918F4" w:rsidRPr="00E918F4">
          <w:rPr>
            <w:rFonts w:ascii="Arial" w:hAnsi="Arial" w:cs="Arial"/>
            <w:rPrChange w:id="246" w:author="G C Upadhaya, Sudha" w:date="2021-02-18T14:11:00Z">
              <w:rPr>
                <w:rFonts w:ascii="Times" w:hAnsi="Times" w:cstheme="minorHAnsi"/>
              </w:rPr>
            </w:rPrChange>
          </w:rPr>
          <w:t xml:space="preserve"> 2001). </w:t>
        </w:r>
      </w:ins>
      <w:ins w:id="247" w:author="G C Upadhaya, Sudha" w:date="2021-02-18T14:10:00Z">
        <w:r w:rsidR="00E918F4" w:rsidRPr="00E918F4">
          <w:rPr>
            <w:rFonts w:ascii="Arial" w:hAnsi="Arial" w:cs="Arial"/>
            <w:rPrChange w:id="248" w:author="G C Upadhaya, Sudha" w:date="2021-02-18T14:11:00Z">
              <w:rPr>
                <w:rFonts w:ascii="Times" w:hAnsi="Times" w:cstheme="minorHAnsi"/>
              </w:rPr>
            </w:rPrChange>
          </w:rPr>
          <w:t>Normalization of the DEGs for potato was completed with the house-keeping gene elongation factor 1-α (</w:t>
        </w:r>
        <w:r w:rsidR="00E918F4" w:rsidRPr="00E918F4">
          <w:rPr>
            <w:rStyle w:val="Emphasis"/>
            <w:rFonts w:ascii="Arial" w:hAnsi="Arial" w:cs="Arial"/>
            <w:color w:val="0E101A"/>
            <w:rPrChange w:id="249" w:author="G C Upadhaya, Sudha" w:date="2021-02-18T14:11:00Z">
              <w:rPr>
                <w:rStyle w:val="Emphasis"/>
                <w:rFonts w:ascii="Times" w:hAnsi="Times" w:cstheme="minorHAnsi"/>
                <w:color w:val="0E101A"/>
              </w:rPr>
            </w:rPrChange>
          </w:rPr>
          <w:t>EF1α</w:t>
        </w:r>
        <w:r w:rsidR="00E918F4" w:rsidRPr="00E918F4">
          <w:rPr>
            <w:rFonts w:ascii="Arial" w:hAnsi="Arial" w:cs="Arial"/>
            <w:rPrChange w:id="250" w:author="G C Upadhaya, Sudha" w:date="2021-02-18T14:11:00Z">
              <w:rPr>
                <w:rFonts w:ascii="Times" w:hAnsi="Times" w:cstheme="minorHAnsi"/>
              </w:rPr>
            </w:rPrChange>
          </w:rPr>
          <w:t>), and with the actin gene (</w:t>
        </w:r>
        <w:r w:rsidR="00E918F4" w:rsidRPr="00E918F4">
          <w:rPr>
            <w:rStyle w:val="Emphasis"/>
            <w:rFonts w:ascii="Arial" w:hAnsi="Arial" w:cs="Arial"/>
            <w:color w:val="0E101A"/>
            <w:rPrChange w:id="251" w:author="G C Upadhaya, Sudha" w:date="2021-02-18T14:11:00Z">
              <w:rPr>
                <w:rStyle w:val="Emphasis"/>
                <w:rFonts w:ascii="Times" w:hAnsi="Times" w:cstheme="minorHAnsi"/>
                <w:color w:val="0E101A"/>
              </w:rPr>
            </w:rPrChange>
          </w:rPr>
          <w:t>ACT</w:t>
        </w:r>
        <w:r w:rsidR="00E918F4" w:rsidRPr="00E918F4">
          <w:rPr>
            <w:rFonts w:ascii="Arial" w:hAnsi="Arial" w:cs="Arial"/>
            <w:i/>
            <w:rPrChange w:id="252" w:author="G C Upadhaya, Sudha" w:date="2021-02-18T14:11:00Z">
              <w:rPr>
                <w:rFonts w:ascii="Times" w:hAnsi="Times" w:cstheme="minorHAnsi"/>
                <w:i/>
              </w:rPr>
            </w:rPrChange>
          </w:rPr>
          <w:t>)</w:t>
        </w:r>
        <w:r w:rsidR="00E918F4" w:rsidRPr="00E918F4" w:rsidDel="00F84C41">
          <w:rPr>
            <w:rStyle w:val="Emphasis"/>
            <w:rFonts w:ascii="Arial" w:hAnsi="Arial" w:cs="Arial"/>
            <w:color w:val="0E101A"/>
            <w:rPrChange w:id="253" w:author="G C Upadhaya, Sudha" w:date="2021-02-18T14:11:00Z">
              <w:rPr>
                <w:rStyle w:val="Emphasis"/>
                <w:rFonts w:ascii="Times" w:hAnsi="Times" w:cstheme="minorHAnsi"/>
                <w:color w:val="0E101A"/>
              </w:rPr>
            </w:rPrChange>
          </w:rPr>
          <w:t xml:space="preserve"> </w:t>
        </w:r>
        <w:r w:rsidR="00E918F4" w:rsidRPr="00E918F4">
          <w:rPr>
            <w:rStyle w:val="Emphasis"/>
            <w:rFonts w:ascii="Arial" w:hAnsi="Arial" w:cs="Arial"/>
            <w:i w:val="0"/>
            <w:color w:val="0E101A"/>
            <w:rPrChange w:id="254" w:author="G C Upadhaya, Sudha" w:date="2021-02-18T14:11:00Z">
              <w:rPr>
                <w:rStyle w:val="Emphasis"/>
                <w:rFonts w:ascii="Times" w:hAnsi="Times" w:cstheme="minorHAnsi"/>
                <w:color w:val="0E101A"/>
              </w:rPr>
            </w:rPrChange>
          </w:rPr>
          <w:t>for</w:t>
        </w:r>
        <w:r w:rsidR="00E918F4" w:rsidRPr="00E918F4">
          <w:rPr>
            <w:rStyle w:val="Emphasis"/>
            <w:rFonts w:ascii="Arial" w:hAnsi="Arial" w:cs="Arial"/>
            <w:color w:val="0E101A"/>
            <w:rPrChange w:id="255" w:author="G C Upadhaya, Sudha" w:date="2021-02-18T14:11:00Z">
              <w:rPr>
                <w:rStyle w:val="Emphasis"/>
                <w:rFonts w:ascii="Times" w:hAnsi="Times" w:cstheme="minorHAnsi"/>
                <w:color w:val="0E101A"/>
              </w:rPr>
            </w:rPrChange>
          </w:rPr>
          <w:t xml:space="preserve"> </w:t>
        </w:r>
        <w:r w:rsidR="00E918F4" w:rsidRPr="00E918F4">
          <w:rPr>
            <w:rStyle w:val="Emphasis"/>
            <w:rFonts w:ascii="Arial" w:hAnsi="Arial" w:cs="Arial"/>
            <w:i w:val="0"/>
            <w:color w:val="0E101A"/>
            <w:rPrChange w:id="256" w:author="G C Upadhaya, Sudha" w:date="2021-02-18T14:11:00Z">
              <w:rPr>
                <w:rStyle w:val="Emphasis"/>
                <w:rFonts w:ascii="Times" w:hAnsi="Times" w:cstheme="minorHAnsi"/>
                <w:color w:val="0E101A"/>
              </w:rPr>
            </w:rPrChange>
          </w:rPr>
          <w:t>brown mustard</w:t>
        </w:r>
        <w:r w:rsidR="00E918F4" w:rsidRPr="00E918F4">
          <w:rPr>
            <w:rStyle w:val="Emphasis"/>
            <w:rFonts w:ascii="Arial" w:hAnsi="Arial" w:cs="Arial"/>
            <w:i w:val="0"/>
            <w:color w:val="0E101A"/>
            <w:rPrChange w:id="257" w:author="G C Upadhaya, Sudha" w:date="2021-02-18T14:11:00Z">
              <w:rPr>
                <w:rStyle w:val="Emphasis"/>
                <w:rFonts w:ascii="Times" w:hAnsi="Times" w:cstheme="minorHAnsi"/>
                <w:i w:val="0"/>
                <w:color w:val="0E101A"/>
              </w:rPr>
            </w:rPrChange>
          </w:rPr>
          <w:t>, peppermint,</w:t>
        </w:r>
        <w:r w:rsidR="00E918F4" w:rsidRPr="00E918F4">
          <w:rPr>
            <w:rStyle w:val="Emphasis"/>
            <w:rFonts w:ascii="Arial" w:hAnsi="Arial" w:cs="Arial"/>
            <w:i w:val="0"/>
            <w:color w:val="0E101A"/>
            <w:rPrChange w:id="258" w:author="G C Upadhaya, Sudha" w:date="2021-02-18T14:11:00Z">
              <w:rPr>
                <w:rStyle w:val="Emphasis"/>
                <w:rFonts w:ascii="Times" w:hAnsi="Times" w:cstheme="minorHAnsi"/>
                <w:color w:val="0E101A"/>
              </w:rPr>
            </w:rPrChange>
          </w:rPr>
          <w:t xml:space="preserve"> </w:t>
        </w:r>
        <w:r w:rsidR="00E918F4" w:rsidRPr="00E918F4">
          <w:rPr>
            <w:rStyle w:val="Emphasis"/>
            <w:rFonts w:ascii="Arial" w:hAnsi="Arial" w:cs="Arial"/>
            <w:color w:val="0E101A"/>
            <w:rPrChange w:id="259" w:author="G C Upadhaya, Sudha" w:date="2021-02-18T14:11:00Z">
              <w:rPr>
                <w:rStyle w:val="Emphasis"/>
                <w:rFonts w:ascii="Times" w:hAnsi="Times" w:cstheme="minorHAnsi"/>
                <w:color w:val="0E101A"/>
              </w:rPr>
            </w:rPrChange>
          </w:rPr>
          <w:t>and V.</w:t>
        </w:r>
        <w:r w:rsidR="00E918F4" w:rsidRPr="00E918F4">
          <w:rPr>
            <w:rFonts w:ascii="Arial" w:hAnsi="Arial" w:cs="Arial"/>
            <w:i/>
            <w:rPrChange w:id="260" w:author="G C Upadhaya, Sudha" w:date="2021-02-18T14:11:00Z">
              <w:rPr>
                <w:rFonts w:ascii="Times" w:hAnsi="Times" w:cstheme="minorHAnsi"/>
                <w:i/>
              </w:rPr>
            </w:rPrChange>
          </w:rPr>
          <w:t xml:space="preserve"> </w:t>
        </w:r>
        <w:proofErr w:type="spellStart"/>
        <w:r w:rsidR="00E918F4" w:rsidRPr="00E918F4">
          <w:rPr>
            <w:rFonts w:ascii="Arial" w:hAnsi="Arial" w:cs="Arial"/>
            <w:i/>
            <w:rPrChange w:id="261" w:author="G C Upadhaya, Sudha" w:date="2021-02-18T14:11:00Z">
              <w:rPr>
                <w:rFonts w:ascii="Times" w:hAnsi="Times" w:cstheme="minorHAnsi"/>
                <w:i/>
              </w:rPr>
            </w:rPrChange>
          </w:rPr>
          <w:t>dahliae</w:t>
        </w:r>
        <w:proofErr w:type="spellEnd"/>
        <w:r w:rsidR="00E918F4" w:rsidRPr="00E918F4">
          <w:rPr>
            <w:rFonts w:ascii="Arial" w:hAnsi="Arial" w:cs="Arial"/>
            <w:rPrChange w:id="262" w:author="G C Upadhaya, Sudha" w:date="2021-02-18T14:11:00Z">
              <w:rPr>
                <w:rFonts w:ascii="Times" w:hAnsi="Times" w:cstheme="minorHAnsi"/>
              </w:rPr>
            </w:rPrChange>
          </w:rPr>
          <w:t xml:space="preserve"> </w:t>
        </w:r>
      </w:ins>
      <w:ins w:id="263" w:author="G C Upadhaya, Sudha" w:date="2021-01-24T20:00:00Z">
        <w:r w:rsidRPr="00E918F4">
          <w:rPr>
            <w:rFonts w:ascii="Arial" w:hAnsi="Arial" w:cs="Arial"/>
          </w:rPr>
          <w:t>(</w:t>
        </w:r>
        <w:r w:rsidRPr="00E918F4">
          <w:rPr>
            <w:rFonts w:ascii="Arial" w:hAnsi="Arial" w:cs="Arial"/>
            <w:b/>
            <w:rPrChange w:id="264" w:author="G C Upadhaya, Sudha" w:date="2021-02-18T14:11:00Z">
              <w:rPr>
                <w:rFonts w:ascii="Arial" w:hAnsi="Arial" w:cs="Arial"/>
              </w:rPr>
            </w:rPrChange>
          </w:rPr>
          <w:t>Supplementary Table 1</w:t>
        </w:r>
        <w:r w:rsidRPr="00E918F4">
          <w:rPr>
            <w:rFonts w:ascii="Arial" w:hAnsi="Arial" w:cs="Arial"/>
          </w:rPr>
          <w:t xml:space="preserve">). </w:t>
        </w:r>
      </w:ins>
      <w:ins w:id="265" w:author="G C Upadhaya, Sudha" w:date="2021-02-18T14:11:00Z">
        <w:r w:rsidR="00E918F4" w:rsidRPr="00E918F4">
          <w:rPr>
            <w:rFonts w:ascii="Arial" w:hAnsi="Arial" w:cs="Arial"/>
            <w:rPrChange w:id="266" w:author="G C Upadhaya, Sudha" w:date="2021-02-18T14:11:00Z">
              <w:rPr>
                <w:rFonts w:ascii="Times" w:hAnsi="Times" w:cstheme="minorHAnsi"/>
              </w:rPr>
            </w:rPrChange>
          </w:rPr>
          <w:t>To confirm the direction of fold change values RT-</w:t>
        </w:r>
      </w:ins>
      <w:r w:rsidR="00682880">
        <w:rPr>
          <w:rFonts w:ascii="Arial" w:hAnsi="Arial" w:cs="Arial"/>
        </w:rPr>
        <w:t>q</w:t>
      </w:r>
      <w:ins w:id="267" w:author="G C Upadhaya, Sudha" w:date="2021-02-18T14:11:00Z">
        <w:r w:rsidR="00E918F4" w:rsidRPr="00E918F4">
          <w:rPr>
            <w:rFonts w:ascii="Arial" w:hAnsi="Arial" w:cs="Arial"/>
            <w:rPrChange w:id="268" w:author="G C Upadhaya, Sudha" w:date="2021-02-18T14:11:00Z">
              <w:rPr>
                <w:rFonts w:ascii="Times" w:hAnsi="Times" w:cstheme="minorHAnsi"/>
              </w:rPr>
            </w:rPrChange>
          </w:rPr>
          <w:t>PCR data were compared with fold changes obtained from RNA-sequencing. Correlations between fold change estimates from these methods were calculated for each host. </w:t>
        </w:r>
      </w:ins>
    </w:p>
    <w:p w14:paraId="2A51C3B1" w14:textId="77777777" w:rsidR="00D44044" w:rsidDel="00E91A5E" w:rsidRDefault="00D44044" w:rsidP="00634FFD">
      <w:pPr>
        <w:rPr>
          <w:del w:id="269" w:author="Wheeler, David Linnard" w:date="2021-03-29T15:16:00Z"/>
          <w:b/>
          <w:sz w:val="24"/>
          <w:szCs w:val="24"/>
        </w:rPr>
      </w:pPr>
    </w:p>
    <w:p w14:paraId="1DCD17E6" w14:textId="77777777" w:rsidR="00D44044" w:rsidRDefault="0021510F">
      <w:pPr>
        <w:rPr>
          <w:b/>
          <w:sz w:val="24"/>
          <w:szCs w:val="24"/>
        </w:rPr>
        <w:pPrChange w:id="270" w:author="Wheeler, David Linnard" w:date="2021-03-29T15:16:00Z">
          <w:pPr>
            <w:jc w:val="center"/>
          </w:pPr>
        </w:pPrChange>
      </w:pPr>
      <w:r>
        <w:rPr>
          <w:b/>
          <w:sz w:val="24"/>
          <w:szCs w:val="24"/>
        </w:rPr>
        <w:t xml:space="preserve"> </w:t>
      </w:r>
    </w:p>
    <w:p w14:paraId="601A9EAE" w14:textId="77777777" w:rsidR="00D44044" w:rsidRDefault="0021510F">
      <w:pPr>
        <w:rPr>
          <w:b/>
          <w:sz w:val="28"/>
          <w:szCs w:val="28"/>
        </w:rPr>
      </w:pPr>
      <w:r>
        <w:rPr>
          <w:b/>
          <w:sz w:val="28"/>
          <w:szCs w:val="28"/>
        </w:rPr>
        <w:t>Results</w:t>
      </w:r>
    </w:p>
    <w:p w14:paraId="78466807" w14:textId="77777777" w:rsidR="00D44044" w:rsidRDefault="00D44044">
      <w:pPr>
        <w:rPr>
          <w:b/>
          <w:sz w:val="28"/>
          <w:szCs w:val="28"/>
        </w:rPr>
      </w:pPr>
    </w:p>
    <w:p w14:paraId="4011C72F" w14:textId="77777777" w:rsidR="00D44044" w:rsidRDefault="0021510F">
      <w:pPr>
        <w:rPr>
          <w:b/>
          <w:sz w:val="24"/>
          <w:szCs w:val="24"/>
        </w:rPr>
      </w:pPr>
      <w:r>
        <w:rPr>
          <w:b/>
          <w:sz w:val="24"/>
          <w:szCs w:val="24"/>
        </w:rPr>
        <w:t>RNA seq trial</w:t>
      </w:r>
    </w:p>
    <w:p w14:paraId="05132C9F" w14:textId="77777777" w:rsidR="00D44044" w:rsidRDefault="0021510F">
      <w:pPr>
        <w:ind w:firstLine="720"/>
        <w:jc w:val="both"/>
        <w:rPr>
          <w:sz w:val="24"/>
          <w:szCs w:val="24"/>
        </w:rPr>
      </w:pPr>
      <w:r>
        <w:rPr>
          <w:sz w:val="24"/>
          <w:szCs w:val="24"/>
        </w:rPr>
        <w:t xml:space="preserve">Summary statistics for reference-based transcriptome assemblies for potato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are presented in </w:t>
      </w:r>
      <w:r>
        <w:rPr>
          <w:b/>
          <w:sz w:val="24"/>
          <w:szCs w:val="24"/>
        </w:rPr>
        <w:t>Tables 1</w:t>
      </w:r>
      <w:r>
        <w:rPr>
          <w:sz w:val="24"/>
          <w:szCs w:val="24"/>
        </w:rPr>
        <w:t xml:space="preserve">. For potato, an average of 68% of total reads mapped back to the reference genome across all samples.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an average </w:t>
      </w:r>
      <w:r w:rsidR="00241485">
        <w:rPr>
          <w:sz w:val="24"/>
          <w:szCs w:val="24"/>
        </w:rPr>
        <w:t>of 0.1</w:t>
      </w:r>
      <w:r>
        <w:rPr>
          <w:sz w:val="24"/>
          <w:szCs w:val="24"/>
        </w:rPr>
        <w:t xml:space="preserve">% of total reads mapped back to the reference genome across all samples. </w:t>
      </w:r>
    </w:p>
    <w:p w14:paraId="4BA37B5F" w14:textId="77777777" w:rsidR="00D44044" w:rsidRDefault="0021510F">
      <w:pPr>
        <w:ind w:firstLine="720"/>
        <w:jc w:val="both"/>
        <w:rPr>
          <w:sz w:val="24"/>
          <w:szCs w:val="24"/>
        </w:rPr>
      </w:pPr>
      <w:r>
        <w:rPr>
          <w:sz w:val="24"/>
          <w:szCs w:val="24"/>
        </w:rPr>
        <w:t xml:space="preserve">Summary statistics for </w:t>
      </w:r>
      <w:r>
        <w:rPr>
          <w:i/>
          <w:sz w:val="24"/>
          <w:szCs w:val="24"/>
        </w:rPr>
        <w:t xml:space="preserve">de </w:t>
      </w:r>
      <w:r w:rsidR="00241485">
        <w:rPr>
          <w:i/>
          <w:sz w:val="24"/>
          <w:szCs w:val="24"/>
        </w:rPr>
        <w:t>novo-based</w:t>
      </w:r>
      <w:r>
        <w:rPr>
          <w:sz w:val="24"/>
          <w:szCs w:val="24"/>
        </w:rPr>
        <w:t xml:space="preserve"> transcriptome assemblies for peppermint and brown mustard are presented in </w:t>
      </w:r>
      <w:r>
        <w:rPr>
          <w:b/>
          <w:sz w:val="24"/>
          <w:szCs w:val="24"/>
        </w:rPr>
        <w:t>Table 2</w:t>
      </w:r>
      <w:r>
        <w:rPr>
          <w:sz w:val="24"/>
          <w:szCs w:val="24"/>
        </w:rPr>
        <w:t xml:space="preserve">. For both peppermint and brown mustard, an average of 98% of raw reads were retained after read cleaning. Similarly, for both peppermint and brown mustard, 99% of total transcripts were identified as unique </w:t>
      </w:r>
      <w:proofErr w:type="spellStart"/>
      <w:r>
        <w:rPr>
          <w:sz w:val="24"/>
          <w:szCs w:val="24"/>
        </w:rPr>
        <w:t>unigenes</w:t>
      </w:r>
      <w:proofErr w:type="spellEnd"/>
      <w:r>
        <w:rPr>
          <w:sz w:val="24"/>
          <w:szCs w:val="24"/>
        </w:rPr>
        <w:t>.</w:t>
      </w:r>
    </w:p>
    <w:p w14:paraId="59C0BA69" w14:textId="38CB90DB" w:rsidR="00D44044" w:rsidRDefault="0021510F">
      <w:pPr>
        <w:ind w:firstLine="720"/>
        <w:jc w:val="both"/>
        <w:rPr>
          <w:sz w:val="24"/>
          <w:szCs w:val="24"/>
          <w:highlight w:val="white"/>
        </w:rPr>
      </w:pPr>
      <w:r>
        <w:rPr>
          <w:sz w:val="24"/>
          <w:szCs w:val="24"/>
          <w:highlight w:val="white"/>
        </w:rPr>
        <w:t xml:space="preserve">The number of DEGs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del w:id="271" w:author="Wheeler, David Linnard" w:date="2021-03-29T15:44:00Z">
        <w:r w:rsidDel="00013ABF">
          <w:rPr>
            <w:sz w:val="24"/>
            <w:szCs w:val="24"/>
            <w:highlight w:val="white"/>
          </w:rPr>
          <w:delText>strains</w:delText>
        </w:r>
      </w:del>
      <w:ins w:id="272" w:author="Wheeler, David Linnard" w:date="2021-03-29T15:44:00Z">
        <w:r w:rsidR="00013ABF">
          <w:rPr>
            <w:sz w:val="24"/>
            <w:szCs w:val="24"/>
            <w:highlight w:val="white"/>
          </w:rPr>
          <w:t>isolates</w:t>
        </w:r>
      </w:ins>
      <w:r>
        <w:rPr>
          <w:sz w:val="24"/>
          <w:szCs w:val="24"/>
          <w:highlight w:val="white"/>
        </w:rPr>
        <w:t xml:space="preserve">. Tables with samples of up to 10 DEGs for each contrast within each host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are provided as supplementary files (</w:t>
      </w:r>
      <w:r>
        <w:rPr>
          <w:b/>
          <w:sz w:val="24"/>
          <w:szCs w:val="24"/>
          <w:highlight w:val="white"/>
        </w:rPr>
        <w:t xml:space="preserve">Supplementary Tables </w:t>
      </w:r>
      <w:del w:id="273" w:author="Wheeler, David Linnard" w:date="2021-03-29T15:40:00Z">
        <w:r w:rsidDel="0081659D">
          <w:rPr>
            <w:b/>
            <w:sz w:val="24"/>
            <w:szCs w:val="24"/>
            <w:highlight w:val="white"/>
          </w:rPr>
          <w:delText>1</w:delText>
        </w:r>
      </w:del>
      <w:ins w:id="274" w:author="Wheeler, David Linnard" w:date="2021-03-29T15:40:00Z">
        <w:r w:rsidR="0081659D">
          <w:rPr>
            <w:b/>
            <w:sz w:val="24"/>
            <w:szCs w:val="24"/>
            <w:highlight w:val="white"/>
          </w:rPr>
          <w:t>2</w:t>
        </w:r>
      </w:ins>
      <w:r>
        <w:rPr>
          <w:b/>
          <w:sz w:val="24"/>
          <w:szCs w:val="24"/>
          <w:highlight w:val="white"/>
        </w:rPr>
        <w:t>-</w:t>
      </w:r>
      <w:del w:id="275" w:author="Wheeler, David Linnard" w:date="2021-03-29T15:40:00Z">
        <w:r w:rsidDel="0081659D">
          <w:rPr>
            <w:b/>
            <w:sz w:val="24"/>
            <w:szCs w:val="24"/>
            <w:highlight w:val="white"/>
          </w:rPr>
          <w:delText>4</w:delText>
        </w:r>
      </w:del>
      <w:ins w:id="276" w:author="Wheeler, David Linnard" w:date="2021-03-29T15:40:00Z">
        <w:r w:rsidR="0081659D">
          <w:rPr>
            <w:b/>
            <w:sz w:val="24"/>
            <w:szCs w:val="24"/>
            <w:highlight w:val="white"/>
          </w:rPr>
          <w:t>5</w:t>
        </w:r>
      </w:ins>
      <w:r>
        <w:rPr>
          <w:sz w:val="24"/>
          <w:szCs w:val="24"/>
          <w:highlight w:val="white"/>
        </w:rPr>
        <w:t xml:space="preserve">). </w:t>
      </w:r>
    </w:p>
    <w:p w14:paraId="51BC323F" w14:textId="77777777" w:rsidR="00D44044" w:rsidRDefault="0021510F">
      <w:pPr>
        <w:ind w:firstLine="720"/>
        <w:jc w:val="both"/>
        <w:rPr>
          <w:sz w:val="24"/>
          <w:szCs w:val="24"/>
          <w:highlight w:val="white"/>
        </w:rPr>
      </w:pPr>
      <w:r>
        <w:rPr>
          <w:sz w:val="24"/>
          <w:szCs w:val="24"/>
          <w:highlight w:val="white"/>
        </w:rPr>
        <w:t>Differences in the total number of detected DEGs varied among treatments (</w:t>
      </w:r>
      <w:r>
        <w:rPr>
          <w:b/>
          <w:sz w:val="24"/>
          <w:szCs w:val="24"/>
          <w:highlight w:val="white"/>
        </w:rPr>
        <w:t>Figure 2</w:t>
      </w:r>
      <w:r>
        <w:rPr>
          <w:sz w:val="24"/>
          <w:szCs w:val="24"/>
          <w:highlight w:val="white"/>
        </w:rPr>
        <w:t xml:space="preserve">). </w:t>
      </w:r>
      <w:commentRangeStart w:id="277"/>
      <w:r>
        <w:rPr>
          <w:sz w:val="24"/>
          <w:szCs w:val="24"/>
          <w:highlight w:val="white"/>
        </w:rPr>
        <w:t>For brown mustard, a total of 2,079 DEGs were detected (</w:t>
      </w:r>
      <w:r>
        <w:rPr>
          <w:b/>
          <w:sz w:val="24"/>
          <w:szCs w:val="24"/>
          <w:highlight w:val="white"/>
        </w:rPr>
        <w:t>Figure 2Aa</w:t>
      </w:r>
      <w:r>
        <w:rPr>
          <w:sz w:val="24"/>
          <w:szCs w:val="24"/>
          <w:highlight w:val="white"/>
        </w:rPr>
        <w:t xml:space="preserve">). Approximately 40%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653 and the non-inoculated control. Conversely, only about </w:t>
      </w:r>
      <w:r>
        <w:rPr>
          <w:sz w:val="24"/>
          <w:szCs w:val="24"/>
          <w:highlight w:val="white"/>
        </w:rPr>
        <w:lastRenderedPageBreak/>
        <w:t xml:space="preserve">23%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111 and the non-inoculated control. Comparatively fewer DEGs, about 1%, were identified from the contrast between plants infected with different strains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no shared DEGs were detected in any of the contrasts for brown mustard (</w:t>
      </w:r>
      <w:r>
        <w:rPr>
          <w:b/>
          <w:sz w:val="24"/>
          <w:szCs w:val="24"/>
          <w:highlight w:val="white"/>
        </w:rPr>
        <w:t>Figure 2Aa</w:t>
      </w:r>
      <w:r>
        <w:rPr>
          <w:sz w:val="24"/>
          <w:szCs w:val="24"/>
          <w:highlight w:val="white"/>
        </w:rPr>
        <w:t>).</w:t>
      </w:r>
    </w:p>
    <w:p w14:paraId="3BE08E80" w14:textId="77777777" w:rsidR="00D44044" w:rsidRDefault="0021510F">
      <w:pPr>
        <w:ind w:firstLine="720"/>
        <w:jc w:val="both"/>
        <w:rPr>
          <w:sz w:val="24"/>
          <w:szCs w:val="24"/>
          <w:highlight w:val="white"/>
        </w:rPr>
      </w:pPr>
      <w:r>
        <w:rPr>
          <w:sz w:val="24"/>
          <w:szCs w:val="24"/>
          <w:highlight w:val="white"/>
        </w:rPr>
        <w:t>For potato, a total of 2,214 DEGs were detected (</w:t>
      </w:r>
      <w:r>
        <w:rPr>
          <w:b/>
          <w:sz w:val="24"/>
          <w:szCs w:val="24"/>
          <w:highlight w:val="white"/>
        </w:rPr>
        <w:t>Figure 2Ab</w:t>
      </w:r>
      <w:r>
        <w:rPr>
          <w:sz w:val="24"/>
          <w:szCs w:val="24"/>
          <w:highlight w:val="white"/>
        </w:rPr>
        <w:t xml:space="preserve">). As above, approximately, 47%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653 and the non-inoculated control. Further, about 19% of the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111 and the non-inoculated control. Like mustard, about 1% of DEGs were identified from the contrast between plants infected with different strains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0.1% of DEGs were shared among all of the contrasts for potato (</w:t>
      </w:r>
      <w:r>
        <w:rPr>
          <w:b/>
          <w:sz w:val="24"/>
          <w:szCs w:val="24"/>
          <w:highlight w:val="white"/>
        </w:rPr>
        <w:t>Figure 2Ab</w:t>
      </w:r>
      <w:r>
        <w:rPr>
          <w:sz w:val="24"/>
          <w:szCs w:val="24"/>
          <w:highlight w:val="white"/>
        </w:rPr>
        <w:t>).</w:t>
      </w:r>
    </w:p>
    <w:p w14:paraId="30C7A8C1" w14:textId="77777777" w:rsidR="00D44044" w:rsidRDefault="0021510F">
      <w:pPr>
        <w:ind w:firstLine="720"/>
        <w:jc w:val="both"/>
        <w:rPr>
          <w:sz w:val="24"/>
          <w:szCs w:val="24"/>
          <w:highlight w:val="white"/>
        </w:rPr>
      </w:pPr>
      <w:r>
        <w:rPr>
          <w:sz w:val="24"/>
          <w:szCs w:val="24"/>
          <w:highlight w:val="white"/>
        </w:rPr>
        <w:t>For mint, a total of 1,588 DEGs were detected. (</w:t>
      </w:r>
      <w:r>
        <w:rPr>
          <w:b/>
          <w:sz w:val="24"/>
          <w:szCs w:val="24"/>
          <w:highlight w:val="white"/>
        </w:rPr>
        <w:t>Figure 2A</w:t>
      </w:r>
      <w:r>
        <w:rPr>
          <w:sz w:val="24"/>
          <w:szCs w:val="24"/>
          <w:highlight w:val="white"/>
        </w:rPr>
        <w:t xml:space="preserve">). Approximately 83%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111 and the non-inoculated control. Conversely, only about 1%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653 and the non-inoculated control. Still fewer DEGs, about 0.5%, were identified from the contrast between plants infected with different strains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0.25% of DEGs were shared among all of the contrasts for brown mint (</w:t>
      </w:r>
      <w:r>
        <w:rPr>
          <w:b/>
          <w:sz w:val="24"/>
          <w:szCs w:val="24"/>
          <w:highlight w:val="white"/>
        </w:rPr>
        <w:t>Figure 2Ac</w:t>
      </w:r>
      <w:r>
        <w:rPr>
          <w:sz w:val="24"/>
          <w:szCs w:val="24"/>
          <w:highlight w:val="white"/>
        </w:rPr>
        <w:t>).</w:t>
      </w:r>
      <w:commentRangeEnd w:id="277"/>
      <w:r>
        <w:commentReference w:id="277"/>
      </w:r>
    </w:p>
    <w:p w14:paraId="76A1CF4C" w14:textId="61B302E1" w:rsidR="00D44044" w:rsidRDefault="0021510F">
      <w:pPr>
        <w:ind w:firstLine="720"/>
        <w:jc w:val="both"/>
        <w:rPr>
          <w:sz w:val="24"/>
          <w:szCs w:val="24"/>
          <w:highlight w:val="white"/>
        </w:rPr>
      </w:pPr>
      <w:r>
        <w:rPr>
          <w:sz w:val="24"/>
          <w:szCs w:val="24"/>
          <w:highlight w:val="white"/>
        </w:rPr>
        <w:t xml:space="preserve">Like the differences in total DEGs detected among treatments, gene expression patterns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del w:id="278" w:author="Wheeler, David Linnard" w:date="2021-03-30T10:17:00Z">
        <w:r w:rsidDel="00180EA5">
          <w:rPr>
            <w:sz w:val="24"/>
            <w:szCs w:val="24"/>
            <w:highlight w:val="white"/>
          </w:rPr>
          <w:delText xml:space="preserve">strains </w:delText>
        </w:r>
      </w:del>
      <w:ins w:id="279" w:author="Wheeler, David Linnard" w:date="2021-03-30T10:17:00Z">
        <w:r w:rsidR="00180EA5">
          <w:rPr>
            <w:sz w:val="24"/>
            <w:szCs w:val="24"/>
            <w:highlight w:val="white"/>
          </w:rPr>
          <w:t xml:space="preserve">isolates </w:t>
        </w:r>
      </w:ins>
      <w:r>
        <w:rPr>
          <w:sz w:val="24"/>
          <w:szCs w:val="24"/>
          <w:highlight w:val="white"/>
        </w:rPr>
        <w:t>(</w:t>
      </w:r>
      <w:r>
        <w:rPr>
          <w:b/>
          <w:sz w:val="24"/>
          <w:szCs w:val="24"/>
          <w:highlight w:val="white"/>
        </w:rPr>
        <w:t>Figure 3</w:t>
      </w:r>
      <w:r>
        <w:rPr>
          <w:sz w:val="24"/>
          <w:szCs w:val="24"/>
          <w:highlight w:val="white"/>
        </w:rPr>
        <w:t xml:space="preserve">). In general, patterns in gene expression </w:t>
      </w:r>
      <w:del w:id="280" w:author="Wheeler, David Linnard" w:date="2021-03-30T10:21:00Z">
        <w:r w:rsidDel="00180EA5">
          <w:rPr>
            <w:sz w:val="24"/>
            <w:szCs w:val="24"/>
            <w:highlight w:val="white"/>
          </w:rPr>
          <w:delText xml:space="preserve">were not systematic but </w:delText>
        </w:r>
      </w:del>
      <w:r>
        <w:rPr>
          <w:sz w:val="24"/>
          <w:szCs w:val="24"/>
          <w:highlight w:val="white"/>
        </w:rPr>
        <w:t>were patchy within each host and</w:t>
      </w:r>
      <w:ins w:id="281" w:author="Wheeler, David Linnard" w:date="2021-03-30T10:21:00Z">
        <w:r w:rsidR="00180EA5">
          <w:rPr>
            <w:sz w:val="24"/>
            <w:szCs w:val="24"/>
            <w:highlight w:val="white"/>
          </w:rPr>
          <w:t xml:space="preserve"> between</w:t>
        </w:r>
      </w:ins>
      <w:r>
        <w:rPr>
          <w:sz w:val="24"/>
          <w:szCs w:val="24"/>
          <w:highlight w:val="white"/>
        </w:rPr>
        <w:t xml:space="preserve"> </w:t>
      </w:r>
      <w:r>
        <w:rPr>
          <w:i/>
          <w:sz w:val="24"/>
          <w:szCs w:val="24"/>
          <w:highlight w:val="white"/>
        </w:rPr>
        <w:t xml:space="preserve">V. </w:t>
      </w:r>
      <w:proofErr w:type="spellStart"/>
      <w:r>
        <w:rPr>
          <w:i/>
          <w:sz w:val="24"/>
          <w:szCs w:val="24"/>
          <w:highlight w:val="white"/>
        </w:rPr>
        <w:t>dahliae</w:t>
      </w:r>
      <w:proofErr w:type="spellEnd"/>
      <w:ins w:id="282" w:author="Wheeler, David Linnard" w:date="2021-03-29T15:49:00Z">
        <w:r w:rsidR="00013ABF">
          <w:rPr>
            <w:i/>
            <w:sz w:val="24"/>
            <w:szCs w:val="24"/>
            <w:highlight w:val="white"/>
          </w:rPr>
          <w:t xml:space="preserve"> </w:t>
        </w:r>
        <w:r w:rsidR="00013ABF">
          <w:rPr>
            <w:iCs/>
            <w:sz w:val="24"/>
            <w:szCs w:val="24"/>
            <w:highlight w:val="white"/>
          </w:rPr>
          <w:t>isolate</w:t>
        </w:r>
      </w:ins>
      <w:ins w:id="283" w:author="Wheeler, David Linnard" w:date="2021-03-30T10:21:00Z">
        <w:r w:rsidR="00180EA5">
          <w:rPr>
            <w:iCs/>
            <w:sz w:val="24"/>
            <w:szCs w:val="24"/>
            <w:highlight w:val="white"/>
          </w:rPr>
          <w:t>s</w:t>
        </w:r>
      </w:ins>
      <w:r>
        <w:rPr>
          <w:i/>
          <w:sz w:val="24"/>
          <w:szCs w:val="24"/>
          <w:highlight w:val="white"/>
        </w:rPr>
        <w:t xml:space="preserve">. </w:t>
      </w:r>
      <w:r>
        <w:rPr>
          <w:sz w:val="24"/>
          <w:szCs w:val="24"/>
          <w:highlight w:val="white"/>
        </w:rPr>
        <w:t xml:space="preserve">For example, brown mustard genes expressed in response to infection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del w:id="284" w:author="Wheeler, David Linnard" w:date="2021-03-29T15:49:00Z">
        <w:r w:rsidDel="00013ABF">
          <w:rPr>
            <w:sz w:val="24"/>
            <w:szCs w:val="24"/>
            <w:highlight w:val="white"/>
          </w:rPr>
          <w:delText xml:space="preserve">strains </w:delText>
        </w:r>
      </w:del>
      <w:ins w:id="285" w:author="Wheeler, David Linnard" w:date="2021-03-29T15:49:00Z">
        <w:r w:rsidR="00013ABF">
          <w:rPr>
            <w:sz w:val="24"/>
            <w:szCs w:val="24"/>
            <w:highlight w:val="white"/>
          </w:rPr>
          <w:t xml:space="preserve">isolates </w:t>
        </w:r>
      </w:ins>
      <w:r>
        <w:rPr>
          <w:sz w:val="24"/>
          <w:szCs w:val="24"/>
          <w:highlight w:val="white"/>
        </w:rPr>
        <w:t>varied from each other as much as each did from plants that were not inoculated (</w:t>
      </w:r>
      <w:r>
        <w:rPr>
          <w:b/>
          <w:sz w:val="24"/>
          <w:szCs w:val="24"/>
          <w:highlight w:val="white"/>
        </w:rPr>
        <w:t>Figure 3a</w:t>
      </w:r>
      <w:r>
        <w:rPr>
          <w:sz w:val="24"/>
          <w:szCs w:val="24"/>
          <w:highlight w:val="white"/>
        </w:rPr>
        <w:t xml:space="preserve">). Similarly, for potato, overt differences in gene expression between non-inoculated plants and those inoculated with either </w:t>
      </w:r>
      <w:del w:id="286" w:author="Wheeler, David Linnard" w:date="2021-03-30T10:24:00Z">
        <w:r w:rsidDel="00221812">
          <w:rPr>
            <w:sz w:val="24"/>
            <w:szCs w:val="24"/>
            <w:highlight w:val="white"/>
          </w:rPr>
          <w:delText xml:space="preserve">strain </w:delText>
        </w:r>
      </w:del>
      <w:ins w:id="287" w:author="Wheeler, David Linnard" w:date="2021-03-30T10:24:00Z">
        <w:r w:rsidR="00221812">
          <w:rPr>
            <w:sz w:val="24"/>
            <w:szCs w:val="24"/>
            <w:highlight w:val="white"/>
          </w:rPr>
          <w:t xml:space="preserve">isolate </w:t>
        </w:r>
      </w:ins>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represented only a subset of the total genes</w:t>
      </w:r>
      <w:ins w:id="288" w:author="Wheeler, David Linnard" w:date="2021-03-30T10:24:00Z">
        <w:r w:rsidR="00221812">
          <w:rPr>
            <w:sz w:val="24"/>
            <w:szCs w:val="24"/>
            <w:highlight w:val="white"/>
          </w:rPr>
          <w:t xml:space="preserve"> (</w:t>
        </w:r>
        <w:proofErr w:type="gramStart"/>
        <w:r w:rsidR="00221812">
          <w:rPr>
            <w:sz w:val="24"/>
            <w:szCs w:val="24"/>
            <w:highlight w:val="white"/>
          </w:rPr>
          <w:t>e.g.</w:t>
        </w:r>
        <w:proofErr w:type="gramEnd"/>
        <w:r w:rsidR="00221812">
          <w:rPr>
            <w:sz w:val="24"/>
            <w:szCs w:val="24"/>
            <w:highlight w:val="white"/>
          </w:rPr>
          <w:t xml:space="preserve"> </w:t>
        </w:r>
        <w:r w:rsidR="00221812" w:rsidRPr="00221812">
          <w:rPr>
            <w:i/>
            <w:iCs/>
            <w:sz w:val="24"/>
            <w:szCs w:val="24"/>
            <w:highlight w:val="white"/>
            <w:rPrChange w:id="289" w:author="Wheeler, David Linnard" w:date="2021-03-30T10:24:00Z">
              <w:rPr>
                <w:sz w:val="24"/>
                <w:szCs w:val="24"/>
                <w:highlight w:val="white"/>
              </w:rPr>
            </w:rPrChange>
          </w:rPr>
          <w:t>LOX12_SOLTU</w:t>
        </w:r>
        <w:r w:rsidR="00221812">
          <w:rPr>
            <w:sz w:val="24"/>
            <w:szCs w:val="24"/>
            <w:highlight w:val="white"/>
          </w:rPr>
          <w:t>)</w:t>
        </w:r>
      </w:ins>
      <w:r>
        <w:rPr>
          <w:sz w:val="24"/>
          <w:szCs w:val="24"/>
          <w:highlight w:val="white"/>
        </w:rPr>
        <w:t xml:space="preserve"> (</w:t>
      </w:r>
      <w:r>
        <w:rPr>
          <w:b/>
          <w:sz w:val="24"/>
          <w:szCs w:val="24"/>
          <w:highlight w:val="white"/>
        </w:rPr>
        <w:t>Figure 3b</w:t>
      </w:r>
      <w:r>
        <w:rPr>
          <w:sz w:val="24"/>
          <w:szCs w:val="24"/>
          <w:highlight w:val="white"/>
        </w:rPr>
        <w:t xml:space="preserve">).  Exceptions to this observation are present, however. For example, potato plants inoculated with either </w:t>
      </w:r>
      <w:del w:id="290" w:author="Wheeler, David Linnard" w:date="2021-03-30T10:24:00Z">
        <w:r w:rsidDel="00221812">
          <w:rPr>
            <w:sz w:val="24"/>
            <w:szCs w:val="24"/>
            <w:highlight w:val="white"/>
          </w:rPr>
          <w:delText xml:space="preserve">strain </w:delText>
        </w:r>
      </w:del>
      <w:ins w:id="291" w:author="Wheeler, David Linnard" w:date="2021-03-30T10:24:00Z">
        <w:r w:rsidR="00221812">
          <w:rPr>
            <w:sz w:val="24"/>
            <w:szCs w:val="24"/>
            <w:highlight w:val="white"/>
          </w:rPr>
          <w:t xml:space="preserve">isolate </w:t>
        </w:r>
      </w:ins>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expressed lower levels of several genes (top rows of </w:t>
      </w:r>
      <w:r>
        <w:rPr>
          <w:b/>
          <w:sz w:val="24"/>
          <w:szCs w:val="24"/>
          <w:highlight w:val="white"/>
        </w:rPr>
        <w:t>Figure 3b</w:t>
      </w:r>
      <w:r>
        <w:rPr>
          <w:sz w:val="24"/>
          <w:szCs w:val="24"/>
          <w:highlight w:val="white"/>
        </w:rPr>
        <w:t xml:space="preserve">) compared to non-inoculated plants. Likewise for peppermint, there are several cases where plants inoculated with either of the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del w:id="292" w:author="Wheeler, David Linnard" w:date="2021-03-30T10:24:00Z">
        <w:r w:rsidDel="00221812">
          <w:rPr>
            <w:sz w:val="24"/>
            <w:szCs w:val="24"/>
            <w:highlight w:val="white"/>
          </w:rPr>
          <w:delText xml:space="preserve">strains </w:delText>
        </w:r>
      </w:del>
      <w:ins w:id="293" w:author="Wheeler, David Linnard" w:date="2021-03-30T10:24:00Z">
        <w:r w:rsidR="00221812">
          <w:rPr>
            <w:sz w:val="24"/>
            <w:szCs w:val="24"/>
            <w:highlight w:val="white"/>
          </w:rPr>
          <w:t>isolat</w:t>
        </w:r>
      </w:ins>
      <w:ins w:id="294" w:author="Wheeler, David Linnard" w:date="2021-03-30T10:25:00Z">
        <w:r w:rsidR="00221812">
          <w:rPr>
            <w:sz w:val="24"/>
            <w:szCs w:val="24"/>
            <w:highlight w:val="white"/>
          </w:rPr>
          <w:t>es</w:t>
        </w:r>
      </w:ins>
      <w:ins w:id="295" w:author="Wheeler, David Linnard" w:date="2021-03-30T10:24:00Z">
        <w:r w:rsidR="00221812">
          <w:rPr>
            <w:sz w:val="24"/>
            <w:szCs w:val="24"/>
            <w:highlight w:val="white"/>
          </w:rPr>
          <w:t xml:space="preserve"> </w:t>
        </w:r>
      </w:ins>
      <w:r>
        <w:rPr>
          <w:sz w:val="24"/>
          <w:szCs w:val="24"/>
          <w:highlight w:val="white"/>
        </w:rPr>
        <w:t xml:space="preserve">exhibit gene expression patterns that are more similar to the non-inoculated plants than to </w:t>
      </w:r>
      <w:ins w:id="296" w:author="Wheeler, David Linnard" w:date="2021-03-30T10:25:00Z">
        <w:r w:rsidR="00221812">
          <w:rPr>
            <w:sz w:val="24"/>
            <w:szCs w:val="24"/>
            <w:highlight w:val="white"/>
          </w:rPr>
          <w:t xml:space="preserve">plants </w:t>
        </w:r>
        <w:proofErr w:type="gramStart"/>
        <w:r w:rsidR="00221812">
          <w:rPr>
            <w:sz w:val="24"/>
            <w:szCs w:val="24"/>
            <w:highlight w:val="white"/>
          </w:rPr>
          <w:t>inoculated  with</w:t>
        </w:r>
        <w:proofErr w:type="gramEnd"/>
        <w:r w:rsidR="00221812">
          <w:rPr>
            <w:sz w:val="24"/>
            <w:szCs w:val="24"/>
            <w:highlight w:val="white"/>
          </w:rPr>
          <w:t xml:space="preserve"> the </w:t>
        </w:r>
      </w:ins>
      <w:del w:id="297" w:author="Wheeler, David Linnard" w:date="2021-03-30T10:25:00Z">
        <w:r w:rsidDel="00221812">
          <w:rPr>
            <w:sz w:val="24"/>
            <w:szCs w:val="24"/>
            <w:highlight w:val="white"/>
          </w:rPr>
          <w:delText xml:space="preserve">the </w:delText>
        </w:r>
      </w:del>
      <w:r>
        <w:rPr>
          <w:sz w:val="24"/>
          <w:szCs w:val="24"/>
          <w:highlight w:val="white"/>
        </w:rPr>
        <w:t xml:space="preserve">other </w:t>
      </w:r>
      <w:del w:id="298" w:author="Wheeler, David Linnard" w:date="2021-03-30T10:25:00Z">
        <w:r w:rsidDel="00221812">
          <w:rPr>
            <w:sz w:val="24"/>
            <w:szCs w:val="24"/>
            <w:highlight w:val="white"/>
          </w:rPr>
          <w:delText xml:space="preserve">strain </w:delText>
        </w:r>
      </w:del>
      <w:ins w:id="299" w:author="Wheeler, David Linnard" w:date="2021-03-30T10:25:00Z">
        <w:r w:rsidR="00221812">
          <w:rPr>
            <w:sz w:val="24"/>
            <w:szCs w:val="24"/>
            <w:highlight w:val="white"/>
          </w:rPr>
          <w:t xml:space="preserve">isolate </w:t>
        </w:r>
      </w:ins>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Finally, for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the differences in gene expression between </w:t>
      </w:r>
      <w:del w:id="300" w:author="Wheeler, David Linnard" w:date="2021-03-30T10:26:00Z">
        <w:r w:rsidDel="00221812">
          <w:rPr>
            <w:sz w:val="24"/>
            <w:szCs w:val="24"/>
            <w:highlight w:val="white"/>
          </w:rPr>
          <w:delText xml:space="preserve">strains </w:delText>
        </w:r>
      </w:del>
      <w:ins w:id="301" w:author="Wheeler, David Linnard" w:date="2021-03-30T10:26:00Z">
        <w:r w:rsidR="00221812">
          <w:rPr>
            <w:sz w:val="24"/>
            <w:szCs w:val="24"/>
            <w:highlight w:val="white"/>
          </w:rPr>
          <w:t xml:space="preserve">isolates </w:t>
        </w:r>
      </w:ins>
      <w:r>
        <w:rPr>
          <w:sz w:val="24"/>
          <w:szCs w:val="24"/>
          <w:highlight w:val="white"/>
        </w:rPr>
        <w:t xml:space="preserve">are </w:t>
      </w:r>
      <w:ins w:id="302" w:author="Wheeler, David Linnard" w:date="2021-03-30T10:26:00Z">
        <w:r w:rsidR="00221812">
          <w:rPr>
            <w:sz w:val="24"/>
            <w:szCs w:val="24"/>
            <w:highlight w:val="white"/>
          </w:rPr>
          <w:t xml:space="preserve">largely </w:t>
        </w:r>
      </w:ins>
      <w:r>
        <w:rPr>
          <w:sz w:val="24"/>
          <w:szCs w:val="24"/>
          <w:highlight w:val="white"/>
        </w:rPr>
        <w:t xml:space="preserve">eclipsed in magnitude by the differences observed between hosts. In other words, the strong vertical patterns in </w:t>
      </w:r>
      <w:r>
        <w:rPr>
          <w:b/>
          <w:sz w:val="24"/>
          <w:szCs w:val="24"/>
          <w:highlight w:val="white"/>
        </w:rPr>
        <w:t xml:space="preserve">Figure 3d </w:t>
      </w:r>
      <w:r>
        <w:rPr>
          <w:sz w:val="24"/>
          <w:szCs w:val="24"/>
          <w:highlight w:val="white"/>
        </w:rPr>
        <w:t xml:space="preserve">separate hosts, not </w:t>
      </w:r>
      <w:del w:id="303" w:author="Wheeler, David Linnard" w:date="2021-03-30T10:26:00Z">
        <w:r w:rsidDel="00221812">
          <w:rPr>
            <w:sz w:val="24"/>
            <w:szCs w:val="24"/>
            <w:highlight w:val="white"/>
          </w:rPr>
          <w:delText xml:space="preserve">strain </w:delText>
        </w:r>
      </w:del>
      <w:ins w:id="304" w:author="Wheeler, David Linnard" w:date="2021-03-30T10:26:00Z">
        <w:r w:rsidR="00221812">
          <w:rPr>
            <w:sz w:val="24"/>
            <w:szCs w:val="24"/>
            <w:highlight w:val="white"/>
          </w:rPr>
          <w:t xml:space="preserve">isolate </w:t>
        </w:r>
      </w:ins>
      <w:r>
        <w:rPr>
          <w:sz w:val="24"/>
          <w:szCs w:val="24"/>
          <w:highlight w:val="white"/>
        </w:rPr>
        <w:t>differences within a host.</w:t>
      </w:r>
    </w:p>
    <w:p w14:paraId="389A98FC" w14:textId="42C8B237" w:rsidR="00D44044" w:rsidRDefault="0021510F">
      <w:pPr>
        <w:ind w:firstLine="720"/>
        <w:jc w:val="both"/>
        <w:rPr>
          <w:sz w:val="24"/>
          <w:szCs w:val="24"/>
          <w:highlight w:val="white"/>
        </w:rPr>
      </w:pPr>
      <w:r>
        <w:rPr>
          <w:sz w:val="24"/>
          <w:szCs w:val="24"/>
          <w:highlight w:val="white"/>
        </w:rPr>
        <w:t>Patterns in DEGs were further investigated with volcano plots (</w:t>
      </w:r>
      <w:r>
        <w:rPr>
          <w:b/>
          <w:sz w:val="24"/>
          <w:szCs w:val="24"/>
          <w:highlight w:val="white"/>
        </w:rPr>
        <w:t>Figure 4A</w:t>
      </w:r>
      <w:r>
        <w:rPr>
          <w:sz w:val="24"/>
          <w:szCs w:val="24"/>
          <w:highlight w:val="white"/>
        </w:rPr>
        <w:t xml:space="preserve">). For the DEGs from host plants, the largest consistent differences in the magnitude of gene expression were observed in asymptomatic brown mustard plants. However, the single largest change in relative expression was detected in peppermint plants infected with </w:t>
      </w:r>
      <w:r>
        <w:rPr>
          <w:i/>
          <w:sz w:val="24"/>
          <w:szCs w:val="24"/>
          <w:highlight w:val="white"/>
        </w:rPr>
        <w:t xml:space="preserve">V. </w:t>
      </w:r>
      <w:proofErr w:type="spellStart"/>
      <w:r>
        <w:rPr>
          <w:i/>
          <w:sz w:val="24"/>
          <w:szCs w:val="24"/>
          <w:highlight w:val="white"/>
        </w:rPr>
        <w:lastRenderedPageBreak/>
        <w:t>dahliae</w:t>
      </w:r>
      <w:proofErr w:type="spellEnd"/>
      <w:r>
        <w:rPr>
          <w:i/>
          <w:sz w:val="24"/>
          <w:szCs w:val="24"/>
          <w:highlight w:val="white"/>
        </w:rPr>
        <w:t xml:space="preserve"> </w:t>
      </w:r>
      <w:del w:id="305" w:author="Wheeler, David Linnard" w:date="2021-03-30T10:27:00Z">
        <w:r w:rsidDel="00221812">
          <w:rPr>
            <w:sz w:val="24"/>
            <w:szCs w:val="24"/>
            <w:highlight w:val="white"/>
          </w:rPr>
          <w:delText xml:space="preserve">strain </w:delText>
        </w:r>
      </w:del>
      <w:ins w:id="306" w:author="Wheeler, David Linnard" w:date="2021-03-30T10:27:00Z">
        <w:r w:rsidR="00221812">
          <w:rPr>
            <w:sz w:val="24"/>
            <w:szCs w:val="24"/>
            <w:highlight w:val="white"/>
          </w:rPr>
          <w:t xml:space="preserve">isolate </w:t>
        </w:r>
      </w:ins>
      <w:r>
        <w:rPr>
          <w:sz w:val="24"/>
          <w:szCs w:val="24"/>
          <w:highlight w:val="white"/>
        </w:rPr>
        <w:t xml:space="preserve">111 compared to inoculated plants. Further, the most statistically significant changes associated with the smallest </w:t>
      </w:r>
      <w:r>
        <w:rPr>
          <w:i/>
          <w:sz w:val="24"/>
          <w:szCs w:val="24"/>
          <w:highlight w:val="white"/>
        </w:rPr>
        <w:t>q</w:t>
      </w:r>
      <w:r>
        <w:rPr>
          <w:sz w:val="24"/>
          <w:szCs w:val="24"/>
          <w:highlight w:val="white"/>
        </w:rPr>
        <w:t xml:space="preserve">-values occurred in potato and peppermint plants inoculated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del w:id="307" w:author="Wheeler, David Linnard" w:date="2021-03-30T10:27:00Z">
        <w:r w:rsidDel="00221812">
          <w:rPr>
            <w:sz w:val="24"/>
            <w:szCs w:val="24"/>
            <w:highlight w:val="white"/>
          </w:rPr>
          <w:delText xml:space="preserve">strain </w:delText>
        </w:r>
      </w:del>
      <w:ins w:id="308" w:author="Wheeler, David Linnard" w:date="2021-03-30T10:27:00Z">
        <w:r w:rsidR="00221812">
          <w:rPr>
            <w:sz w:val="24"/>
            <w:szCs w:val="24"/>
            <w:highlight w:val="white"/>
          </w:rPr>
          <w:t xml:space="preserve">isolate </w:t>
        </w:r>
      </w:ins>
      <w:r>
        <w:rPr>
          <w:sz w:val="24"/>
          <w:szCs w:val="24"/>
          <w:highlight w:val="white"/>
        </w:rPr>
        <w:t>111 compared to inoculated plants (</w:t>
      </w:r>
      <w:r>
        <w:rPr>
          <w:b/>
          <w:sz w:val="24"/>
          <w:szCs w:val="24"/>
          <w:highlight w:val="white"/>
        </w:rPr>
        <w:t>Figure 4A</w:t>
      </w:r>
      <w:r>
        <w:rPr>
          <w:sz w:val="24"/>
          <w:szCs w:val="24"/>
          <w:highlight w:val="white"/>
        </w:rPr>
        <w:t xml:space="preserve">). </w:t>
      </w:r>
    </w:p>
    <w:p w14:paraId="1DEBD77C" w14:textId="51AE7C2B" w:rsidR="00D44044" w:rsidRDefault="0021510F">
      <w:pPr>
        <w:ind w:firstLine="720"/>
        <w:jc w:val="both"/>
        <w:rPr>
          <w:sz w:val="24"/>
          <w:szCs w:val="24"/>
          <w:highlight w:val="white"/>
        </w:rPr>
      </w:pPr>
      <w:r>
        <w:rPr>
          <w:sz w:val="24"/>
          <w:szCs w:val="24"/>
          <w:highlight w:val="white"/>
        </w:rPr>
        <w:t xml:space="preserve">For DEGs from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del w:id="309" w:author="Wheeler, David Linnard" w:date="2021-03-30T10:27:00Z">
        <w:r w:rsidDel="00221812">
          <w:rPr>
            <w:sz w:val="24"/>
            <w:szCs w:val="24"/>
            <w:highlight w:val="white"/>
          </w:rPr>
          <w:delText>strains</w:delText>
        </w:r>
      </w:del>
      <w:ins w:id="310" w:author="Wheeler, David Linnard" w:date="2021-03-30T10:27:00Z">
        <w:r w:rsidR="00221812">
          <w:rPr>
            <w:sz w:val="24"/>
            <w:szCs w:val="24"/>
            <w:highlight w:val="white"/>
          </w:rPr>
          <w:t>isolate</w:t>
        </w:r>
      </w:ins>
      <w:ins w:id="311" w:author="Wheeler, David Linnard" w:date="2021-03-30T10:28:00Z">
        <w:r w:rsidR="00221812">
          <w:rPr>
            <w:sz w:val="24"/>
            <w:szCs w:val="24"/>
            <w:highlight w:val="white"/>
          </w:rPr>
          <w:t>s</w:t>
        </w:r>
      </w:ins>
      <w:r>
        <w:rPr>
          <w:sz w:val="24"/>
          <w:szCs w:val="24"/>
          <w:highlight w:val="white"/>
        </w:rPr>
        <w:t xml:space="preserve">, the largest differences in the magnitude of gene expression were observed in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del w:id="312" w:author="Wheeler, David Linnard" w:date="2021-03-30T10:27:00Z">
        <w:r w:rsidDel="00221812">
          <w:rPr>
            <w:sz w:val="24"/>
            <w:szCs w:val="24"/>
            <w:highlight w:val="white"/>
          </w:rPr>
          <w:delText xml:space="preserve">strain </w:delText>
        </w:r>
      </w:del>
      <w:ins w:id="313" w:author="Wheeler, David Linnard" w:date="2021-03-30T10:27:00Z">
        <w:r w:rsidR="00221812">
          <w:rPr>
            <w:sz w:val="24"/>
            <w:szCs w:val="24"/>
            <w:highlight w:val="white"/>
          </w:rPr>
          <w:t>isolate</w:t>
        </w:r>
      </w:ins>
      <w:r>
        <w:rPr>
          <w:sz w:val="24"/>
          <w:szCs w:val="24"/>
          <w:highlight w:val="white"/>
        </w:rPr>
        <w:t>111 recovered from peppermint and compared to mustard or potato (</w:t>
      </w:r>
      <w:r>
        <w:rPr>
          <w:b/>
          <w:sz w:val="24"/>
          <w:szCs w:val="24"/>
          <w:highlight w:val="white"/>
        </w:rPr>
        <w:t>Figure 4B</w:t>
      </w:r>
      <w:r>
        <w:rPr>
          <w:sz w:val="24"/>
          <w:szCs w:val="24"/>
          <w:highlight w:val="white"/>
        </w:rPr>
        <w:t xml:space="preserve">). Small but statistically significant differences in the magnitude of gene expression were detected within potato and peppermint, each inoculated with different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del w:id="314" w:author="Wheeler, David Linnard" w:date="2021-03-30T10:28:00Z">
        <w:r w:rsidDel="00221812">
          <w:rPr>
            <w:sz w:val="24"/>
            <w:szCs w:val="24"/>
            <w:highlight w:val="white"/>
          </w:rPr>
          <w:delText>strains</w:delText>
        </w:r>
      </w:del>
      <w:ins w:id="315" w:author="Wheeler, David Linnard" w:date="2021-03-30T10:28:00Z">
        <w:r w:rsidR="00221812">
          <w:rPr>
            <w:sz w:val="24"/>
            <w:szCs w:val="24"/>
            <w:highlight w:val="white"/>
          </w:rPr>
          <w:t>isolates</w:t>
        </w:r>
      </w:ins>
      <w:r>
        <w:rPr>
          <w:sz w:val="24"/>
          <w:szCs w:val="24"/>
          <w:highlight w:val="white"/>
        </w:rPr>
        <w:t xml:space="preserve">. Moreover, the most statistically significant changes associated with the smallest </w:t>
      </w:r>
      <w:r>
        <w:rPr>
          <w:i/>
          <w:sz w:val="24"/>
          <w:szCs w:val="24"/>
          <w:highlight w:val="white"/>
        </w:rPr>
        <w:t>q</w:t>
      </w:r>
      <w:r>
        <w:rPr>
          <w:sz w:val="24"/>
          <w:szCs w:val="24"/>
          <w:highlight w:val="white"/>
        </w:rPr>
        <w:t xml:space="preserve">-values occurred in all comparisons between hosts and within a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del w:id="316" w:author="Wheeler, David Linnard" w:date="2021-03-30T10:28:00Z">
        <w:r w:rsidDel="00221812">
          <w:rPr>
            <w:sz w:val="24"/>
            <w:szCs w:val="24"/>
            <w:highlight w:val="white"/>
          </w:rPr>
          <w:delText xml:space="preserve">strain </w:delText>
        </w:r>
      </w:del>
      <w:ins w:id="317" w:author="Wheeler, David Linnard" w:date="2021-03-30T10:28:00Z">
        <w:r w:rsidR="00221812">
          <w:rPr>
            <w:sz w:val="24"/>
            <w:szCs w:val="24"/>
            <w:highlight w:val="white"/>
          </w:rPr>
          <w:t xml:space="preserve">isolate </w:t>
        </w:r>
      </w:ins>
      <w:r>
        <w:rPr>
          <w:sz w:val="24"/>
          <w:szCs w:val="24"/>
          <w:highlight w:val="white"/>
        </w:rPr>
        <w:t>(</w:t>
      </w:r>
      <w:r>
        <w:rPr>
          <w:b/>
          <w:sz w:val="24"/>
          <w:szCs w:val="24"/>
          <w:highlight w:val="white"/>
        </w:rPr>
        <w:t>Figure 4B</w:t>
      </w:r>
      <w:r>
        <w:rPr>
          <w:sz w:val="24"/>
          <w:szCs w:val="24"/>
          <w:highlight w:val="white"/>
        </w:rPr>
        <w:t>).</w:t>
      </w:r>
    </w:p>
    <w:p w14:paraId="7BB68503" w14:textId="77777777" w:rsidR="00D44044" w:rsidRDefault="0021510F">
      <w:pPr>
        <w:rPr>
          <w:sz w:val="24"/>
          <w:szCs w:val="24"/>
          <w:highlight w:val="white"/>
        </w:rPr>
      </w:pPr>
      <w:r>
        <w:rPr>
          <w:sz w:val="24"/>
          <w:szCs w:val="24"/>
          <w:highlight w:val="white"/>
        </w:rPr>
        <w:tab/>
      </w:r>
      <w:commentRangeStart w:id="318"/>
      <w:r>
        <w:rPr>
          <w:sz w:val="24"/>
          <w:szCs w:val="24"/>
          <w:highlight w:val="white"/>
        </w:rPr>
        <w:t xml:space="preserve">The biological functions assigned to genes were similar for all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w:t>
      </w:r>
      <w:r>
        <w:rPr>
          <w:b/>
          <w:sz w:val="24"/>
          <w:szCs w:val="24"/>
          <w:highlight w:val="white"/>
        </w:rPr>
        <w:t>Figure 5</w:t>
      </w:r>
      <w:r>
        <w:rPr>
          <w:sz w:val="24"/>
          <w:szCs w:val="24"/>
          <w:highlight w:val="white"/>
        </w:rPr>
        <w:t xml:space="preserve">). Most genes were involved in cellular and metabolic processes, binding and catalytic activity. </w:t>
      </w:r>
      <w:commentRangeEnd w:id="318"/>
      <w:r w:rsidR="00221812">
        <w:rPr>
          <w:rStyle w:val="CommentReference"/>
        </w:rPr>
        <w:commentReference w:id="318"/>
      </w:r>
    </w:p>
    <w:p w14:paraId="2419C38B" w14:textId="77777777" w:rsidR="00D44044" w:rsidRDefault="00D44044">
      <w:pPr>
        <w:rPr>
          <w:sz w:val="24"/>
          <w:szCs w:val="24"/>
          <w:highlight w:val="white"/>
        </w:rPr>
      </w:pPr>
    </w:p>
    <w:p w14:paraId="0B6F844A" w14:textId="65F8F22F" w:rsidR="00D44044" w:rsidRDefault="0021510F">
      <w:pPr>
        <w:rPr>
          <w:ins w:id="319" w:author="G C Upadhaya, Sudha" w:date="2021-01-24T23:45:00Z"/>
          <w:b/>
          <w:sz w:val="24"/>
          <w:szCs w:val="24"/>
        </w:rPr>
      </w:pPr>
      <w:r>
        <w:rPr>
          <w:b/>
          <w:sz w:val="24"/>
          <w:szCs w:val="24"/>
        </w:rPr>
        <w:t xml:space="preserve">Validation </w:t>
      </w:r>
      <w:r w:rsidR="008C49ED">
        <w:rPr>
          <w:b/>
          <w:sz w:val="24"/>
          <w:szCs w:val="24"/>
        </w:rPr>
        <w:t>of RNA-seq results using RT-</w:t>
      </w:r>
      <w:ins w:id="320" w:author="G C Upadhaya, Sudha" w:date="2021-03-11T14:46:00Z">
        <w:r w:rsidR="00682880">
          <w:rPr>
            <w:b/>
            <w:sz w:val="24"/>
            <w:szCs w:val="24"/>
          </w:rPr>
          <w:t>q</w:t>
        </w:r>
      </w:ins>
      <w:r w:rsidR="008C49ED">
        <w:rPr>
          <w:b/>
          <w:sz w:val="24"/>
          <w:szCs w:val="24"/>
        </w:rPr>
        <w:t>PCR</w:t>
      </w:r>
    </w:p>
    <w:p w14:paraId="0B3FEE0A" w14:textId="77777777" w:rsidR="003D6FC8" w:rsidRDefault="003D6FC8">
      <w:pPr>
        <w:rPr>
          <w:b/>
          <w:sz w:val="24"/>
          <w:szCs w:val="24"/>
        </w:rPr>
      </w:pPr>
    </w:p>
    <w:p w14:paraId="560AB6F1" w14:textId="2CF62631" w:rsidR="003D6FC8" w:rsidRPr="009C4E95" w:rsidRDefault="00221812" w:rsidP="003D6FC8">
      <w:pPr>
        <w:ind w:firstLine="720"/>
        <w:rPr>
          <w:ins w:id="321" w:author="G C Upadhaya, Sudha" w:date="2021-01-24T23:45:00Z"/>
          <w:b/>
          <w:color w:val="0E101A"/>
          <w:sz w:val="24"/>
          <w:szCs w:val="24"/>
        </w:rPr>
      </w:pPr>
      <w:ins w:id="322" w:author="Wheeler, David Linnard" w:date="2021-03-30T10:30:00Z">
        <w:r>
          <w:rPr>
            <w:color w:val="0E101A"/>
            <w:sz w:val="24"/>
            <w:szCs w:val="24"/>
          </w:rPr>
          <w:t xml:space="preserve">A subset of the DEGs identified </w:t>
        </w:r>
      </w:ins>
      <w:ins w:id="323" w:author="Wheeler, David Linnard" w:date="2021-03-30T10:31:00Z">
        <w:r>
          <w:rPr>
            <w:color w:val="0E101A"/>
            <w:sz w:val="24"/>
            <w:szCs w:val="24"/>
          </w:rPr>
          <w:t xml:space="preserve">with RNA-seq data </w:t>
        </w:r>
      </w:ins>
      <w:ins w:id="324" w:author="Wheeler, David Linnard" w:date="2021-03-30T10:30:00Z">
        <w:r>
          <w:rPr>
            <w:color w:val="0E101A"/>
            <w:sz w:val="24"/>
            <w:szCs w:val="24"/>
          </w:rPr>
          <w:t xml:space="preserve">above were </w:t>
        </w:r>
      </w:ins>
      <w:ins w:id="325" w:author="Wheeler, David Linnard" w:date="2021-03-30T10:31:00Z">
        <w:r>
          <w:rPr>
            <w:color w:val="0E101A"/>
            <w:sz w:val="24"/>
            <w:szCs w:val="24"/>
          </w:rPr>
          <w:t>validated with</w:t>
        </w:r>
      </w:ins>
      <w:ins w:id="326" w:author="G C Upadhaya, Sudha" w:date="2021-01-24T23:45:00Z">
        <w:del w:id="327" w:author="Wheeler, David Linnard" w:date="2021-03-30T10:31:00Z">
          <w:r w:rsidR="003D6FC8" w:rsidRPr="009C4E95" w:rsidDel="00221812">
            <w:rPr>
              <w:color w:val="0E101A"/>
              <w:sz w:val="24"/>
              <w:szCs w:val="24"/>
            </w:rPr>
            <w:delText>The</w:delText>
          </w:r>
        </w:del>
        <w:r w:rsidR="003D6FC8" w:rsidRPr="009C4E95">
          <w:rPr>
            <w:color w:val="0E101A"/>
            <w:sz w:val="24"/>
            <w:szCs w:val="24"/>
          </w:rPr>
          <w:t xml:space="preserve"> </w:t>
        </w:r>
        <w:commentRangeStart w:id="328"/>
        <w:r w:rsidR="003D6FC8" w:rsidRPr="009C4E95">
          <w:rPr>
            <w:color w:val="0E101A"/>
            <w:sz w:val="24"/>
            <w:szCs w:val="24"/>
          </w:rPr>
          <w:t>RT-</w:t>
        </w:r>
      </w:ins>
      <w:ins w:id="329" w:author="G C Upadhaya, Sudha" w:date="2021-03-11T14:46:00Z">
        <w:r w:rsidR="00682880">
          <w:rPr>
            <w:color w:val="0E101A"/>
            <w:sz w:val="24"/>
            <w:szCs w:val="24"/>
          </w:rPr>
          <w:t>q</w:t>
        </w:r>
      </w:ins>
      <w:ins w:id="330" w:author="G C Upadhaya, Sudha" w:date="2021-01-24T23:45:00Z">
        <w:r w:rsidR="003D6FC8" w:rsidRPr="009C4E95">
          <w:rPr>
            <w:color w:val="0E101A"/>
            <w:sz w:val="24"/>
            <w:szCs w:val="24"/>
          </w:rPr>
          <w:t>PCR</w:t>
        </w:r>
      </w:ins>
      <w:commentRangeEnd w:id="328"/>
      <w:r>
        <w:rPr>
          <w:rStyle w:val="CommentReference"/>
        </w:rPr>
        <w:commentReference w:id="328"/>
      </w:r>
      <w:ins w:id="331" w:author="G C Upadhaya, Sudha" w:date="2021-01-24T23:45:00Z">
        <w:del w:id="332" w:author="Wheeler, David Linnard" w:date="2021-03-30T10:31:00Z">
          <w:r w:rsidR="003D6FC8" w:rsidRPr="009C4E95" w:rsidDel="00221812">
            <w:rPr>
              <w:color w:val="0E101A"/>
              <w:sz w:val="24"/>
              <w:szCs w:val="24"/>
            </w:rPr>
            <w:delText xml:space="preserve"> method was utilized to confirm the differentially expressed genes from RNA-seq results</w:delText>
          </w:r>
        </w:del>
        <w:r w:rsidR="003D6FC8" w:rsidRPr="009C4E95">
          <w:rPr>
            <w:color w:val="0E101A"/>
            <w:sz w:val="24"/>
            <w:szCs w:val="24"/>
          </w:rPr>
          <w:t xml:space="preserve">. A total of 30 </w:t>
        </w:r>
        <w:del w:id="333" w:author="Wheeler, David Linnard" w:date="2021-03-30T10:33:00Z">
          <w:r w:rsidR="003D6FC8" w:rsidRPr="009C4E95" w:rsidDel="00221812">
            <w:rPr>
              <w:color w:val="0E101A"/>
              <w:sz w:val="24"/>
              <w:szCs w:val="24"/>
            </w:rPr>
            <w:delText xml:space="preserve">out </w:delText>
          </w:r>
        </w:del>
        <w:r w:rsidR="003D6FC8" w:rsidRPr="009C4E95">
          <w:rPr>
            <w:color w:val="0E101A"/>
            <w:sz w:val="24"/>
            <w:szCs w:val="24"/>
          </w:rPr>
          <w:t xml:space="preserve">of 43 comparisons of DEGs, including 10 for brown mustard, 12 for potato, </w:t>
        </w:r>
      </w:ins>
      <w:ins w:id="334" w:author="G C Upadhaya, Sudha" w:date="2021-02-18T14:14:00Z">
        <w:r w:rsidR="00E918F4">
          <w:rPr>
            <w:color w:val="0E101A"/>
            <w:sz w:val="24"/>
            <w:szCs w:val="24"/>
          </w:rPr>
          <w:t>4</w:t>
        </w:r>
      </w:ins>
      <w:ins w:id="335" w:author="G C Upadhaya, Sudha" w:date="2021-01-24T23:45:00Z">
        <w:r w:rsidR="003D6FC8" w:rsidRPr="009C4E95">
          <w:rPr>
            <w:color w:val="0E101A"/>
            <w:sz w:val="24"/>
            <w:szCs w:val="24"/>
          </w:rPr>
          <w:t xml:space="preserve"> for </w:t>
        </w:r>
      </w:ins>
      <w:ins w:id="336" w:author="G C Upadhaya, Sudha" w:date="2021-02-18T14:12:00Z">
        <w:r w:rsidR="00E918F4">
          <w:rPr>
            <w:color w:val="0E101A"/>
            <w:sz w:val="24"/>
            <w:szCs w:val="24"/>
          </w:rPr>
          <w:t>pepper</w:t>
        </w:r>
      </w:ins>
      <w:ins w:id="337" w:author="G C Upadhaya, Sudha" w:date="2021-01-24T23:45:00Z">
        <w:r w:rsidR="003D6FC8" w:rsidRPr="009C4E95">
          <w:rPr>
            <w:color w:val="0E101A"/>
            <w:sz w:val="24"/>
            <w:szCs w:val="24"/>
          </w:rPr>
          <w:t xml:space="preserve">mint, and </w:t>
        </w:r>
      </w:ins>
      <w:ins w:id="338" w:author="G C Upadhaya, Sudha" w:date="2021-02-18T14:14:00Z">
        <w:r w:rsidR="00E918F4">
          <w:rPr>
            <w:color w:val="0E101A"/>
            <w:sz w:val="24"/>
            <w:szCs w:val="24"/>
          </w:rPr>
          <w:t>4</w:t>
        </w:r>
      </w:ins>
      <w:ins w:id="339" w:author="G C Upadhaya, Sudha" w:date="2021-01-24T23:45:00Z">
        <w:r w:rsidR="003D6FC8" w:rsidRPr="009C4E95">
          <w:rPr>
            <w:color w:val="0E101A"/>
            <w:sz w:val="24"/>
            <w:szCs w:val="24"/>
          </w:rPr>
          <w:t xml:space="preserve"> </w:t>
        </w:r>
      </w:ins>
      <w:ins w:id="340" w:author="G C Upadhaya, Sudha" w:date="2021-02-18T14:14:00Z">
        <w:r w:rsidR="00E918F4">
          <w:rPr>
            <w:color w:val="0E101A"/>
            <w:sz w:val="24"/>
            <w:szCs w:val="24"/>
          </w:rPr>
          <w:t xml:space="preserve">for </w:t>
        </w:r>
      </w:ins>
      <w:ins w:id="341" w:author="G C Upadhaya, Sudha" w:date="2021-01-24T23:45:00Z">
        <w:r w:rsidR="003D6FC8" w:rsidRPr="009C4E95">
          <w:rPr>
            <w:i/>
            <w:color w:val="0E101A"/>
            <w:sz w:val="24"/>
            <w:szCs w:val="24"/>
          </w:rPr>
          <w:t xml:space="preserve">V. </w:t>
        </w:r>
        <w:proofErr w:type="spellStart"/>
        <w:r w:rsidR="003D6FC8" w:rsidRPr="009C4E95">
          <w:rPr>
            <w:i/>
            <w:color w:val="0E101A"/>
            <w:sz w:val="24"/>
            <w:szCs w:val="24"/>
          </w:rPr>
          <w:t>dahliae</w:t>
        </w:r>
      </w:ins>
      <w:proofErr w:type="spellEnd"/>
      <w:ins w:id="342" w:author="Wheeler, David Linnard" w:date="2021-03-30T10:33:00Z">
        <w:r>
          <w:rPr>
            <w:iCs/>
            <w:color w:val="0E101A"/>
            <w:sz w:val="24"/>
            <w:szCs w:val="24"/>
          </w:rPr>
          <w:t>,</w:t>
        </w:r>
      </w:ins>
      <w:ins w:id="343" w:author="G C Upadhaya, Sudha" w:date="2021-01-24T23:45:00Z">
        <w:r w:rsidR="003D6FC8" w:rsidRPr="009C4E95">
          <w:rPr>
            <w:color w:val="0E101A"/>
            <w:sz w:val="24"/>
            <w:szCs w:val="24"/>
          </w:rPr>
          <w:t xml:space="preserve"> were validated. These comparisons include expression changes of </w:t>
        </w:r>
      </w:ins>
      <w:commentRangeStart w:id="344"/>
      <w:ins w:id="345" w:author="G C Upadhaya, Sudha" w:date="2021-02-18T14:13:00Z">
        <w:del w:id="346" w:author="Wheeler, David Linnard" w:date="2021-03-30T10:34:00Z">
          <w:r w:rsidR="00E918F4" w:rsidDel="00221812">
            <w:rPr>
              <w:color w:val="0E101A"/>
              <w:sz w:val="24"/>
              <w:szCs w:val="24"/>
            </w:rPr>
            <w:delText>five</w:delText>
          </w:r>
        </w:del>
      </w:ins>
      <w:ins w:id="347" w:author="Wheeler, David Linnard" w:date="2021-03-30T10:34:00Z">
        <w:r>
          <w:rPr>
            <w:color w:val="0E101A"/>
            <w:sz w:val="24"/>
            <w:szCs w:val="24"/>
          </w:rPr>
          <w:t>5</w:t>
        </w:r>
      </w:ins>
      <w:ins w:id="348" w:author="G C Upadhaya, Sudha" w:date="2021-01-24T23:45:00Z">
        <w:r w:rsidR="003D6FC8" w:rsidRPr="009C4E95">
          <w:rPr>
            <w:color w:val="0E101A"/>
            <w:sz w:val="24"/>
            <w:szCs w:val="24"/>
          </w:rPr>
          <w:t xml:space="preserve">, </w:t>
        </w:r>
      </w:ins>
      <w:ins w:id="349" w:author="G C Upadhaya, Sudha" w:date="2021-02-18T14:13:00Z">
        <w:del w:id="350" w:author="Wheeler, David Linnard" w:date="2021-03-30T10:34:00Z">
          <w:r w:rsidR="00E918F4" w:rsidDel="00221812">
            <w:rPr>
              <w:color w:val="0E101A"/>
              <w:sz w:val="24"/>
              <w:szCs w:val="24"/>
            </w:rPr>
            <w:delText>n</w:delText>
          </w:r>
        </w:del>
      </w:ins>
      <w:ins w:id="351" w:author="G C Upadhaya, Sudha" w:date="2021-02-18T14:14:00Z">
        <w:del w:id="352" w:author="Wheeler, David Linnard" w:date="2021-03-30T10:34:00Z">
          <w:r w:rsidR="00E918F4" w:rsidDel="00221812">
            <w:rPr>
              <w:color w:val="0E101A"/>
              <w:sz w:val="24"/>
              <w:szCs w:val="24"/>
            </w:rPr>
            <w:delText>ine</w:delText>
          </w:r>
        </w:del>
      </w:ins>
      <w:ins w:id="353" w:author="Wheeler, David Linnard" w:date="2021-03-30T10:34:00Z">
        <w:r>
          <w:rPr>
            <w:color w:val="0E101A"/>
            <w:sz w:val="24"/>
            <w:szCs w:val="24"/>
          </w:rPr>
          <w:t>9</w:t>
        </w:r>
      </w:ins>
      <w:ins w:id="354" w:author="G C Upadhaya, Sudha" w:date="2021-01-24T23:45:00Z">
        <w:r w:rsidR="003D6FC8" w:rsidRPr="009C4E95">
          <w:rPr>
            <w:color w:val="0E101A"/>
            <w:sz w:val="24"/>
            <w:szCs w:val="24"/>
          </w:rPr>
          <w:t xml:space="preserve">, </w:t>
        </w:r>
      </w:ins>
      <w:ins w:id="355" w:author="G C Upadhaya, Sudha" w:date="2021-02-18T14:14:00Z">
        <w:del w:id="356" w:author="Wheeler, David Linnard" w:date="2021-03-30T10:34:00Z">
          <w:r w:rsidR="00E918F4" w:rsidDel="00221812">
            <w:rPr>
              <w:color w:val="0E101A"/>
              <w:sz w:val="24"/>
              <w:szCs w:val="24"/>
            </w:rPr>
            <w:delText>three</w:delText>
          </w:r>
        </w:del>
      </w:ins>
      <w:ins w:id="357" w:author="Wheeler, David Linnard" w:date="2021-03-30T10:34:00Z">
        <w:r>
          <w:rPr>
            <w:color w:val="0E101A"/>
            <w:sz w:val="24"/>
            <w:szCs w:val="24"/>
          </w:rPr>
          <w:t>3</w:t>
        </w:r>
      </w:ins>
      <w:ins w:id="358" w:author="G C Upadhaya, Sudha" w:date="2021-01-24T23:45:00Z">
        <w:r w:rsidR="003D6FC8" w:rsidRPr="009C4E95">
          <w:rPr>
            <w:color w:val="0E101A"/>
            <w:sz w:val="24"/>
            <w:szCs w:val="24"/>
          </w:rPr>
          <w:t xml:space="preserve"> and </w:t>
        </w:r>
      </w:ins>
      <w:ins w:id="359" w:author="G C Upadhaya, Sudha" w:date="2021-02-18T14:14:00Z">
        <w:del w:id="360" w:author="Wheeler, David Linnard" w:date="2021-03-30T10:34:00Z">
          <w:r w:rsidR="00E918F4" w:rsidDel="00221812">
            <w:rPr>
              <w:color w:val="0E101A"/>
              <w:sz w:val="24"/>
              <w:szCs w:val="24"/>
            </w:rPr>
            <w:delText>four</w:delText>
          </w:r>
        </w:del>
      </w:ins>
      <w:ins w:id="361" w:author="Wheeler, David Linnard" w:date="2021-03-30T10:34:00Z">
        <w:r>
          <w:rPr>
            <w:color w:val="0E101A"/>
            <w:sz w:val="24"/>
            <w:szCs w:val="24"/>
          </w:rPr>
          <w:t>4</w:t>
        </w:r>
      </w:ins>
      <w:ins w:id="362" w:author="G C Upadhaya, Sudha" w:date="2021-01-24T23:45:00Z">
        <w:r w:rsidR="003D6FC8" w:rsidRPr="009C4E95">
          <w:rPr>
            <w:color w:val="0E101A"/>
            <w:sz w:val="24"/>
            <w:szCs w:val="24"/>
          </w:rPr>
          <w:t xml:space="preserve"> </w:t>
        </w:r>
      </w:ins>
      <w:commentRangeEnd w:id="344"/>
      <w:r>
        <w:rPr>
          <w:rStyle w:val="CommentReference"/>
        </w:rPr>
        <w:commentReference w:id="344"/>
      </w:r>
      <w:ins w:id="363" w:author="G C Upadhaya, Sudha" w:date="2021-01-24T23:45:00Z">
        <w:r w:rsidR="003D6FC8" w:rsidRPr="009C4E95">
          <w:rPr>
            <w:color w:val="0E101A"/>
            <w:sz w:val="24"/>
            <w:szCs w:val="24"/>
          </w:rPr>
          <w:t xml:space="preserve">genes for brown mustard, potato, </w:t>
        </w:r>
      </w:ins>
      <w:ins w:id="364" w:author="G C Upadhaya, Sudha" w:date="2021-02-18T14:12:00Z">
        <w:r w:rsidR="00E918F4">
          <w:rPr>
            <w:color w:val="0E101A"/>
            <w:sz w:val="24"/>
            <w:szCs w:val="24"/>
          </w:rPr>
          <w:t>pepper</w:t>
        </w:r>
      </w:ins>
      <w:ins w:id="365" w:author="G C Upadhaya, Sudha" w:date="2021-01-24T23:45:00Z">
        <w:r w:rsidR="003D6FC8" w:rsidRPr="009C4E95">
          <w:rPr>
            <w:color w:val="0E101A"/>
            <w:sz w:val="24"/>
            <w:szCs w:val="24"/>
          </w:rPr>
          <w:t>mint</w:t>
        </w:r>
      </w:ins>
      <w:ins w:id="366" w:author="G C Upadhaya, Sudha" w:date="2021-02-18T14:14:00Z">
        <w:r w:rsidR="00E918F4">
          <w:rPr>
            <w:color w:val="0E101A"/>
            <w:sz w:val="24"/>
            <w:szCs w:val="24"/>
          </w:rPr>
          <w:t>,</w:t>
        </w:r>
      </w:ins>
      <w:ins w:id="367" w:author="G C Upadhaya, Sudha" w:date="2021-01-24T23:45:00Z">
        <w:r w:rsidR="003D6FC8" w:rsidRPr="009C4E95">
          <w:rPr>
            <w:color w:val="0E101A"/>
            <w:sz w:val="24"/>
            <w:szCs w:val="24"/>
          </w:rPr>
          <w:t xml:space="preserve"> and </w:t>
        </w:r>
        <w:r w:rsidR="003D6FC8" w:rsidRPr="009C4E95">
          <w:rPr>
            <w:i/>
            <w:color w:val="0E101A"/>
            <w:sz w:val="24"/>
            <w:szCs w:val="24"/>
          </w:rPr>
          <w:t xml:space="preserve">V. </w:t>
        </w:r>
        <w:proofErr w:type="spellStart"/>
        <w:r w:rsidR="003D6FC8" w:rsidRPr="009C4E95">
          <w:rPr>
            <w:i/>
            <w:color w:val="0E101A"/>
            <w:sz w:val="24"/>
            <w:szCs w:val="24"/>
          </w:rPr>
          <w:t>dahliae</w:t>
        </w:r>
        <w:proofErr w:type="spellEnd"/>
        <w:r w:rsidR="003D6FC8" w:rsidRPr="009C4E95">
          <w:rPr>
            <w:color w:val="0E101A"/>
            <w:sz w:val="24"/>
            <w:szCs w:val="24"/>
          </w:rPr>
          <w:t>, respectively. The DEGs with similar direction (up or down-regulation) of fold changes in both RT-</w:t>
        </w:r>
      </w:ins>
      <w:ins w:id="368" w:author="G C Upadhaya, Sudha" w:date="2021-03-11T14:54:00Z">
        <w:r w:rsidR="00020C9B">
          <w:rPr>
            <w:color w:val="0E101A"/>
            <w:sz w:val="24"/>
            <w:szCs w:val="24"/>
          </w:rPr>
          <w:t>q</w:t>
        </w:r>
      </w:ins>
      <w:ins w:id="369" w:author="G C Upadhaya, Sudha" w:date="2021-01-24T23:45:00Z">
        <w:r w:rsidR="003D6FC8" w:rsidRPr="009C4E95">
          <w:rPr>
            <w:color w:val="0E101A"/>
            <w:sz w:val="24"/>
            <w:szCs w:val="24"/>
          </w:rPr>
          <w:t xml:space="preserve">PCR and RNA-seq data are presented in </w:t>
        </w:r>
        <w:r w:rsidR="003D6FC8" w:rsidRPr="009C4E95">
          <w:rPr>
            <w:b/>
            <w:color w:val="0E101A"/>
            <w:sz w:val="24"/>
            <w:szCs w:val="24"/>
          </w:rPr>
          <w:t>Figure 6</w:t>
        </w:r>
        <w:r w:rsidR="003D6FC8" w:rsidRPr="009C4E95">
          <w:rPr>
            <w:color w:val="0E101A"/>
            <w:sz w:val="24"/>
            <w:szCs w:val="24"/>
          </w:rPr>
          <w:t>. The correlation coefficient</w:t>
        </w:r>
      </w:ins>
      <w:ins w:id="370" w:author="Wheeler, David Linnard" w:date="2021-03-30T10:35:00Z">
        <w:r w:rsidR="00A314C4">
          <w:rPr>
            <w:color w:val="0E101A"/>
            <w:sz w:val="24"/>
            <w:szCs w:val="24"/>
          </w:rPr>
          <w:t xml:space="preserve"> (</w:t>
        </w:r>
      </w:ins>
      <w:ins w:id="371" w:author="Wheeler, David Linnard" w:date="2021-03-30T10:36:00Z">
        <w:r w:rsidR="00A314C4">
          <w:rPr>
            <w:rFonts w:ascii="Rho" w:hAnsi="Rho"/>
            <w:i/>
            <w:iCs/>
            <w:color w:val="0E101A"/>
            <w:sz w:val="24"/>
            <w:szCs w:val="24"/>
          </w:rPr>
          <w:t>r</w:t>
        </w:r>
        <w:r w:rsidR="00A314C4" w:rsidRPr="00A314C4">
          <w:rPr>
            <w:color w:val="0E101A"/>
            <w:sz w:val="24"/>
            <w:szCs w:val="24"/>
            <w:rPrChange w:id="372" w:author="Wheeler, David Linnard" w:date="2021-03-30T10:36:00Z">
              <w:rPr>
                <w:rFonts w:ascii="Rho" w:hAnsi="Rho"/>
                <w:color w:val="0E101A"/>
                <w:sz w:val="24"/>
                <w:szCs w:val="24"/>
              </w:rPr>
            </w:rPrChange>
          </w:rPr>
          <w:t>)</w:t>
        </w:r>
      </w:ins>
      <w:ins w:id="373" w:author="G C Upadhaya, Sudha" w:date="2021-01-24T23:45:00Z">
        <w:r w:rsidR="003D6FC8" w:rsidRPr="009C4E95">
          <w:rPr>
            <w:color w:val="0E101A"/>
            <w:sz w:val="24"/>
            <w:szCs w:val="24"/>
          </w:rPr>
          <w:t xml:space="preserve"> of gene expression changes (log</w:t>
        </w:r>
        <w:r w:rsidR="003D6FC8" w:rsidRPr="009C4E95">
          <w:rPr>
            <w:color w:val="0E101A"/>
            <w:sz w:val="24"/>
            <w:szCs w:val="24"/>
            <w:vertAlign w:val="subscript"/>
          </w:rPr>
          <w:t>2</w:t>
        </w:r>
        <w:r w:rsidR="003D6FC8" w:rsidRPr="009C4E95">
          <w:rPr>
            <w:color w:val="0E101A"/>
            <w:sz w:val="24"/>
            <w:szCs w:val="24"/>
          </w:rPr>
          <w:t>fold change) between RT-</w:t>
        </w:r>
      </w:ins>
      <w:ins w:id="374" w:author="G C Upadhaya, Sudha" w:date="2021-03-11T14:46:00Z">
        <w:r w:rsidR="00682880">
          <w:rPr>
            <w:color w:val="0E101A"/>
            <w:sz w:val="24"/>
            <w:szCs w:val="24"/>
          </w:rPr>
          <w:t>q</w:t>
        </w:r>
      </w:ins>
      <w:ins w:id="375" w:author="G C Upadhaya, Sudha" w:date="2021-01-24T23:45:00Z">
        <w:r w:rsidR="003D6FC8" w:rsidRPr="009C4E95">
          <w:rPr>
            <w:color w:val="0E101A"/>
            <w:sz w:val="24"/>
            <w:szCs w:val="24"/>
          </w:rPr>
          <w:t>PCR and RNA seq were 0.97, 0.91, and 0.86, and 0.85 for</w:t>
        </w:r>
        <w:r w:rsidR="003D6FC8" w:rsidRPr="009C4E95">
          <w:rPr>
            <w:i/>
            <w:iCs/>
            <w:color w:val="0E101A"/>
            <w:sz w:val="24"/>
            <w:szCs w:val="24"/>
          </w:rPr>
          <w:t xml:space="preserve"> </w:t>
        </w:r>
        <w:r w:rsidR="003D6FC8" w:rsidRPr="009C4E95">
          <w:rPr>
            <w:color w:val="0E101A"/>
            <w:sz w:val="24"/>
            <w:szCs w:val="24"/>
          </w:rPr>
          <w:t xml:space="preserve">brown mustard, potato, </w:t>
        </w:r>
      </w:ins>
      <w:ins w:id="376" w:author="G C Upadhaya, Sudha" w:date="2021-02-18T14:12:00Z">
        <w:r w:rsidR="00E918F4">
          <w:rPr>
            <w:color w:val="0E101A"/>
            <w:sz w:val="24"/>
            <w:szCs w:val="24"/>
          </w:rPr>
          <w:t>pepper</w:t>
        </w:r>
      </w:ins>
      <w:ins w:id="377" w:author="G C Upadhaya, Sudha" w:date="2021-01-24T23:45:00Z">
        <w:r w:rsidR="003D6FC8" w:rsidRPr="009C4E95">
          <w:rPr>
            <w:color w:val="0E101A"/>
            <w:sz w:val="24"/>
            <w:szCs w:val="24"/>
          </w:rPr>
          <w:t xml:space="preserve">mint, and </w:t>
        </w:r>
        <w:r w:rsidR="003D6FC8" w:rsidRPr="009C4E95">
          <w:rPr>
            <w:i/>
            <w:iCs/>
            <w:color w:val="0E101A"/>
            <w:sz w:val="24"/>
            <w:szCs w:val="24"/>
          </w:rPr>
          <w:t xml:space="preserve">V. </w:t>
        </w:r>
        <w:proofErr w:type="spellStart"/>
        <w:r w:rsidR="003D6FC8" w:rsidRPr="009C4E95">
          <w:rPr>
            <w:i/>
            <w:iCs/>
            <w:color w:val="0E101A"/>
            <w:sz w:val="24"/>
            <w:szCs w:val="24"/>
          </w:rPr>
          <w:t>dahliae</w:t>
        </w:r>
        <w:proofErr w:type="spellEnd"/>
        <w:r w:rsidR="003D6FC8" w:rsidRPr="009C4E95">
          <w:rPr>
            <w:i/>
            <w:iCs/>
            <w:color w:val="0E101A"/>
            <w:sz w:val="24"/>
            <w:szCs w:val="24"/>
          </w:rPr>
          <w:t>,</w:t>
        </w:r>
        <w:r w:rsidR="003D6FC8" w:rsidRPr="009C4E95">
          <w:rPr>
            <w:color w:val="0E101A"/>
            <w:sz w:val="24"/>
            <w:szCs w:val="24"/>
          </w:rPr>
          <w:t xml:space="preserve"> respectively </w:t>
        </w:r>
        <w:r w:rsidR="003D6FC8" w:rsidRPr="009C4E95">
          <w:rPr>
            <w:b/>
            <w:color w:val="0E101A"/>
            <w:sz w:val="24"/>
            <w:szCs w:val="24"/>
          </w:rPr>
          <w:t>(Supplementary Figure 1).</w:t>
        </w:r>
      </w:ins>
    </w:p>
    <w:p w14:paraId="74192413" w14:textId="77777777" w:rsidR="003D6FC8" w:rsidRPr="009C4E95" w:rsidRDefault="003D6FC8" w:rsidP="003D6FC8">
      <w:pPr>
        <w:ind w:firstLine="720"/>
        <w:rPr>
          <w:ins w:id="378" w:author="G C Upadhaya, Sudha" w:date="2021-01-24T23:45:00Z"/>
          <w:color w:val="0E101A"/>
          <w:sz w:val="24"/>
          <w:szCs w:val="24"/>
        </w:rPr>
      </w:pPr>
    </w:p>
    <w:p w14:paraId="5032C7B9" w14:textId="36C7282F" w:rsidR="00866E00" w:rsidRDefault="003D6FC8" w:rsidP="003D6FC8">
      <w:pPr>
        <w:rPr>
          <w:b/>
          <w:sz w:val="24"/>
          <w:szCs w:val="24"/>
        </w:rPr>
      </w:pPr>
      <w:ins w:id="379" w:author="G C Upadhaya, Sudha" w:date="2021-01-24T23:45:00Z">
        <w:r w:rsidRPr="00C00CE8">
          <w:rPr>
            <w:rFonts w:eastAsia="Times New Roman"/>
            <w:color w:val="0E101A"/>
            <w:sz w:val="24"/>
            <w:szCs w:val="24"/>
            <w:lang w:val="en-US"/>
          </w:rPr>
          <w:tab/>
        </w:r>
        <w:commentRangeStart w:id="380"/>
        <w:r>
          <w:rPr>
            <w:color w:val="0E101A"/>
            <w:sz w:val="24"/>
            <w:szCs w:val="24"/>
          </w:rPr>
          <w:t>Generally, the magnitude of gene expression change was lower in RT-</w:t>
        </w:r>
      </w:ins>
      <w:ins w:id="381" w:author="G C Upadhaya, Sudha" w:date="2021-03-11T14:46:00Z">
        <w:r w:rsidR="00682880">
          <w:rPr>
            <w:color w:val="0E101A"/>
            <w:sz w:val="24"/>
            <w:szCs w:val="24"/>
          </w:rPr>
          <w:t>q</w:t>
        </w:r>
      </w:ins>
      <w:ins w:id="382" w:author="G C Upadhaya, Sudha" w:date="2021-01-24T23:45:00Z">
        <w:r>
          <w:rPr>
            <w:color w:val="0E101A"/>
            <w:sz w:val="24"/>
            <w:szCs w:val="24"/>
          </w:rPr>
          <w:t>PCR compared to RNA-seq</w:t>
        </w:r>
      </w:ins>
      <w:commentRangeEnd w:id="380"/>
      <w:r w:rsidR="00A314C4">
        <w:rPr>
          <w:rStyle w:val="CommentReference"/>
        </w:rPr>
        <w:commentReference w:id="380"/>
      </w:r>
      <w:ins w:id="383" w:author="G C Upadhaya, Sudha" w:date="2021-01-24T23:45:00Z">
        <w:r>
          <w:rPr>
            <w:color w:val="0E101A"/>
            <w:sz w:val="24"/>
            <w:szCs w:val="24"/>
          </w:rPr>
          <w:t xml:space="preserve">. </w:t>
        </w:r>
        <w:del w:id="384" w:author="Wheeler, David Linnard" w:date="2021-03-30T10:39:00Z">
          <w:r w:rsidDel="00A314C4">
            <w:rPr>
              <w:color w:val="0E101A"/>
              <w:sz w:val="24"/>
              <w:szCs w:val="24"/>
            </w:rPr>
            <w:delText xml:space="preserve">Different normalization method used in these two platforms for foldchange calculation might have </w:delText>
          </w:r>
        </w:del>
        <w:del w:id="385" w:author="Wheeler, David Linnard" w:date="2021-03-30T10:37:00Z">
          <w:r w:rsidDel="00A314C4">
            <w:rPr>
              <w:color w:val="0E101A"/>
              <w:sz w:val="24"/>
              <w:szCs w:val="24"/>
            </w:rPr>
            <w:delText>at</w:delText>
          </w:r>
        </w:del>
        <w:del w:id="386" w:author="Wheeler, David Linnard" w:date="2021-03-30T10:39:00Z">
          <w:r w:rsidDel="00A314C4">
            <w:rPr>
              <w:color w:val="0E101A"/>
              <w:sz w:val="24"/>
              <w:szCs w:val="24"/>
            </w:rPr>
            <w:delText xml:space="preserve">tributed towards </w:delText>
          </w:r>
        </w:del>
      </w:ins>
      <w:ins w:id="387" w:author="Wheeler, David Linnard" w:date="2021-03-30T10:38:00Z">
        <w:r w:rsidR="00A314C4">
          <w:rPr>
            <w:color w:val="0E101A"/>
            <w:sz w:val="24"/>
            <w:szCs w:val="24"/>
          </w:rPr>
          <w:t xml:space="preserve">Differences if the </w:t>
        </w:r>
      </w:ins>
      <w:ins w:id="388" w:author="G C Upadhaya, Sudha" w:date="2021-01-24T23:45:00Z">
        <w:del w:id="389" w:author="Wheeler, David Linnard" w:date="2021-03-30T10:38:00Z">
          <w:r w:rsidDel="00A314C4">
            <w:rPr>
              <w:color w:val="0E101A"/>
              <w:sz w:val="24"/>
              <w:szCs w:val="24"/>
            </w:rPr>
            <w:delText xml:space="preserve">differential </w:delText>
          </w:r>
        </w:del>
        <w:r>
          <w:rPr>
            <w:color w:val="0E101A"/>
            <w:sz w:val="24"/>
            <w:szCs w:val="24"/>
          </w:rPr>
          <w:t>magnitude of fold change</w:t>
        </w:r>
      </w:ins>
      <w:ins w:id="390" w:author="Wheeler, David Linnard" w:date="2021-03-30T10:38:00Z">
        <w:r w:rsidR="00A314C4">
          <w:rPr>
            <w:color w:val="0E101A"/>
            <w:sz w:val="24"/>
            <w:szCs w:val="24"/>
          </w:rPr>
          <w:t>s likely arose from the different normalization methods used for RNA-seq</w:t>
        </w:r>
      </w:ins>
      <w:ins w:id="391" w:author="Wheeler, David Linnard" w:date="2021-03-30T10:39:00Z">
        <w:r w:rsidR="00A314C4">
          <w:rPr>
            <w:color w:val="0E101A"/>
            <w:sz w:val="24"/>
            <w:szCs w:val="24"/>
          </w:rPr>
          <w:t xml:space="preserve"> and RT-qPCR</w:t>
        </w:r>
      </w:ins>
      <w:ins w:id="392" w:author="G C Upadhaya, Sudha" w:date="2021-01-24T23:45:00Z">
        <w:r>
          <w:rPr>
            <w:color w:val="0E101A"/>
            <w:sz w:val="24"/>
            <w:szCs w:val="24"/>
          </w:rPr>
          <w:t xml:space="preserve"> </w:t>
        </w:r>
        <w:r>
          <w:rPr>
            <w:color w:val="333333"/>
            <w:sz w:val="24"/>
            <w:szCs w:val="24"/>
            <w:highlight w:val="white"/>
          </w:rPr>
          <w:t xml:space="preserve">(Love </w:t>
        </w:r>
        <w:r>
          <w:rPr>
            <w:i/>
            <w:color w:val="333333"/>
            <w:sz w:val="24"/>
            <w:szCs w:val="24"/>
            <w:highlight w:val="white"/>
          </w:rPr>
          <w:t xml:space="preserve">et al. </w:t>
        </w:r>
        <w:r>
          <w:rPr>
            <w:color w:val="333333"/>
            <w:sz w:val="24"/>
            <w:szCs w:val="24"/>
            <w:highlight w:val="white"/>
          </w:rPr>
          <w:t>2014)</w:t>
        </w:r>
        <w:r>
          <w:rPr>
            <w:color w:val="0E101A"/>
            <w:sz w:val="24"/>
            <w:szCs w:val="24"/>
          </w:rPr>
          <w:t xml:space="preserve">. </w:t>
        </w:r>
        <w:commentRangeStart w:id="393"/>
        <w:r>
          <w:rPr>
            <w:rFonts w:eastAsia="Times New Roman"/>
            <w:color w:val="0E101A"/>
            <w:sz w:val="24"/>
            <w:szCs w:val="24"/>
            <w:lang w:val="en-US"/>
          </w:rPr>
          <w:t>In addition, t</w:t>
        </w:r>
        <w:r w:rsidRPr="00844957">
          <w:rPr>
            <w:rFonts w:eastAsia="Times New Roman"/>
            <w:color w:val="0E101A"/>
            <w:sz w:val="24"/>
            <w:szCs w:val="24"/>
            <w:lang w:val="en-US"/>
          </w:rPr>
          <w:t xml:space="preserve">wo genes of potato, </w:t>
        </w:r>
        <w:r w:rsidRPr="00844957">
          <w:rPr>
            <w:rFonts w:eastAsia="Times New Roman"/>
            <w:i/>
            <w:color w:val="0E101A"/>
            <w:sz w:val="24"/>
            <w:szCs w:val="24"/>
            <w:lang w:val="en-US"/>
          </w:rPr>
          <w:t>PRS2_SOLTU</w:t>
        </w:r>
        <w:r w:rsidRPr="00844957">
          <w:rPr>
            <w:rFonts w:eastAsia="Times New Roman"/>
            <w:color w:val="0E101A"/>
            <w:sz w:val="24"/>
            <w:szCs w:val="24"/>
            <w:lang w:val="en-US"/>
          </w:rPr>
          <w:t xml:space="preserve"> and </w:t>
        </w:r>
        <w:r w:rsidRPr="00844957">
          <w:rPr>
            <w:rFonts w:eastAsia="Times New Roman"/>
            <w:i/>
            <w:color w:val="0E101A"/>
            <w:sz w:val="24"/>
            <w:szCs w:val="24"/>
            <w:lang w:val="en-US"/>
          </w:rPr>
          <w:t>IER1_SOLLC</w:t>
        </w:r>
        <w:r w:rsidRPr="00C00CE8">
          <w:rPr>
            <w:rFonts w:eastAsia="Times New Roman"/>
            <w:color w:val="0E101A"/>
            <w:sz w:val="24"/>
            <w:szCs w:val="24"/>
            <w:lang w:val="en-US"/>
          </w:rPr>
          <w:t xml:space="preserve">, </w:t>
        </w:r>
        <w:r w:rsidRPr="00844957">
          <w:rPr>
            <w:rFonts w:eastAsia="Times New Roman"/>
            <w:color w:val="0E101A"/>
            <w:sz w:val="24"/>
            <w:szCs w:val="24"/>
            <w:lang w:val="en-US"/>
          </w:rPr>
          <w:t xml:space="preserve">four genes of brown mustard, </w:t>
        </w:r>
        <w:r w:rsidRPr="00844957">
          <w:rPr>
            <w:rFonts w:eastAsia="Times New Roman"/>
            <w:i/>
            <w:color w:val="0E101A"/>
            <w:sz w:val="24"/>
            <w:szCs w:val="24"/>
            <w:lang w:val="en-US"/>
          </w:rPr>
          <w:t>UVB31_ARATH</w:t>
        </w:r>
        <w:r w:rsidRPr="00844957">
          <w:rPr>
            <w:rFonts w:eastAsia="Times New Roman"/>
            <w:color w:val="0E101A"/>
            <w:sz w:val="24"/>
            <w:szCs w:val="24"/>
            <w:lang w:val="en-US"/>
          </w:rPr>
          <w:t xml:space="preserve">, </w:t>
        </w:r>
        <w:r w:rsidRPr="00844957">
          <w:rPr>
            <w:rFonts w:eastAsia="Times New Roman"/>
            <w:i/>
            <w:color w:val="0E101A"/>
            <w:sz w:val="24"/>
            <w:szCs w:val="24"/>
            <w:lang w:val="en-US"/>
          </w:rPr>
          <w:t>LUC7L3</w:t>
        </w:r>
        <w:r w:rsidRPr="00844957">
          <w:rPr>
            <w:rFonts w:eastAsia="Times New Roman"/>
            <w:color w:val="0E101A"/>
            <w:sz w:val="24"/>
            <w:szCs w:val="24"/>
            <w:lang w:val="en-US"/>
          </w:rPr>
          <w:t>, Cluster-15354.91015, and Cluster-15354.125147</w:t>
        </w:r>
        <w:r w:rsidRPr="00C00CE8">
          <w:rPr>
            <w:rFonts w:eastAsia="Times New Roman"/>
            <w:color w:val="0E101A"/>
            <w:sz w:val="24"/>
            <w:szCs w:val="24"/>
            <w:lang w:val="en-US"/>
          </w:rPr>
          <w:t xml:space="preserve">, two comparisons of </w:t>
        </w:r>
      </w:ins>
      <w:ins w:id="394" w:author="Wheeler, David Linnard" w:date="2021-03-30T10:40:00Z">
        <w:r w:rsidR="00A314C4">
          <w:rPr>
            <w:rFonts w:eastAsia="Times New Roman"/>
            <w:color w:val="0E101A"/>
            <w:sz w:val="24"/>
            <w:szCs w:val="24"/>
            <w:lang w:val="en-US"/>
          </w:rPr>
          <w:t>pepper</w:t>
        </w:r>
      </w:ins>
      <w:ins w:id="395" w:author="G C Upadhaya, Sudha" w:date="2021-01-24T23:45:00Z">
        <w:r w:rsidRPr="00C00CE8">
          <w:rPr>
            <w:rFonts w:eastAsia="Times New Roman"/>
            <w:color w:val="0E101A"/>
            <w:sz w:val="24"/>
            <w:szCs w:val="24"/>
            <w:lang w:val="en-US"/>
          </w:rPr>
          <w:t xml:space="preserve">mint, </w:t>
        </w:r>
        <w:r w:rsidRPr="003D6FC8">
          <w:rPr>
            <w:rFonts w:eastAsia="Times New Roman"/>
            <w:i/>
            <w:color w:val="0E101A"/>
            <w:sz w:val="24"/>
            <w:szCs w:val="24"/>
            <w:lang w:val="en-US"/>
            <w:rPrChange w:id="396" w:author="G C Upadhaya, Sudha" w:date="2021-01-24T23:45:00Z">
              <w:rPr>
                <w:rFonts w:eastAsia="Times New Roman"/>
                <w:color w:val="0E101A"/>
                <w:sz w:val="24"/>
                <w:szCs w:val="24"/>
                <w:lang w:val="en-US"/>
              </w:rPr>
            </w:rPrChange>
          </w:rPr>
          <w:t>EGL1_ARATH</w:t>
        </w:r>
        <w:r w:rsidRPr="00C00CE8">
          <w:rPr>
            <w:rFonts w:eastAsia="Times New Roman"/>
            <w:color w:val="0E101A"/>
            <w:sz w:val="24"/>
            <w:szCs w:val="24"/>
            <w:lang w:val="en-US"/>
          </w:rPr>
          <w:t xml:space="preserve"> (111 vs control) and </w:t>
        </w:r>
        <w:r w:rsidRPr="003D6FC8">
          <w:rPr>
            <w:rFonts w:eastAsia="Times New Roman"/>
            <w:i/>
            <w:color w:val="0E101A"/>
            <w:sz w:val="24"/>
            <w:szCs w:val="24"/>
            <w:lang w:val="en-US"/>
            <w:rPrChange w:id="397" w:author="G C Upadhaya, Sudha" w:date="2021-01-24T23:45:00Z">
              <w:rPr>
                <w:rFonts w:eastAsia="Times New Roman"/>
                <w:color w:val="0E101A"/>
                <w:sz w:val="24"/>
                <w:szCs w:val="24"/>
                <w:lang w:val="en-US"/>
              </w:rPr>
            </w:rPrChange>
          </w:rPr>
          <w:t>PMTK_ARATH</w:t>
        </w:r>
        <w:r w:rsidRPr="00C00CE8">
          <w:rPr>
            <w:rFonts w:eastAsia="Times New Roman"/>
            <w:color w:val="0E101A"/>
            <w:sz w:val="24"/>
            <w:szCs w:val="24"/>
            <w:lang w:val="en-US"/>
          </w:rPr>
          <w:t xml:space="preserve"> (111 vs control) and one gene of </w:t>
        </w:r>
        <w:r w:rsidRPr="00C00CE8">
          <w:rPr>
            <w:rFonts w:eastAsia="Times New Roman"/>
            <w:i/>
            <w:color w:val="0E101A"/>
            <w:sz w:val="24"/>
            <w:szCs w:val="24"/>
            <w:lang w:val="en-US"/>
          </w:rPr>
          <w:t xml:space="preserve">V. </w:t>
        </w:r>
        <w:proofErr w:type="spellStart"/>
        <w:r w:rsidRPr="00C00CE8">
          <w:rPr>
            <w:rFonts w:eastAsia="Times New Roman"/>
            <w:i/>
            <w:color w:val="0E101A"/>
            <w:sz w:val="24"/>
            <w:szCs w:val="24"/>
            <w:lang w:val="en-US"/>
          </w:rPr>
          <w:t>dahliae</w:t>
        </w:r>
        <w:proofErr w:type="spellEnd"/>
        <w:r w:rsidRPr="00C00CE8">
          <w:rPr>
            <w:rFonts w:eastAsia="Times New Roman"/>
            <w:color w:val="0E101A"/>
            <w:sz w:val="24"/>
            <w:szCs w:val="24"/>
            <w:lang w:val="en-US"/>
          </w:rPr>
          <w:t xml:space="preserve">, mRNA_8458 </w:t>
        </w:r>
        <w:r w:rsidRPr="00844957">
          <w:rPr>
            <w:rFonts w:eastAsia="Times New Roman"/>
            <w:color w:val="0E101A"/>
            <w:sz w:val="24"/>
            <w:szCs w:val="24"/>
            <w:lang w:val="en-US"/>
          </w:rPr>
          <w:t>did not show a similar expression pattern as RNA-seq</w:t>
        </w:r>
      </w:ins>
      <w:commentRangeEnd w:id="393"/>
      <w:r w:rsidR="00A314C4">
        <w:rPr>
          <w:rStyle w:val="CommentReference"/>
        </w:rPr>
        <w:commentReference w:id="393"/>
      </w:r>
      <w:ins w:id="398" w:author="G C Upadhaya, Sudha" w:date="2021-01-24T23:45:00Z">
        <w:r w:rsidRPr="00844957">
          <w:rPr>
            <w:rFonts w:eastAsia="Times New Roman"/>
            <w:color w:val="0E101A"/>
            <w:sz w:val="24"/>
            <w:szCs w:val="24"/>
            <w:lang w:val="en-US"/>
          </w:rPr>
          <w:t xml:space="preserve">. </w:t>
        </w:r>
      </w:ins>
      <w:ins w:id="399" w:author="Wheeler, David Linnard" w:date="2021-03-30T10:41:00Z">
        <w:r w:rsidR="00A314C4">
          <w:rPr>
            <w:rFonts w:eastAsia="Times New Roman"/>
            <w:color w:val="0E101A"/>
            <w:sz w:val="24"/>
            <w:szCs w:val="24"/>
            <w:lang w:val="en-US"/>
          </w:rPr>
          <w:t xml:space="preserve">Potential sources of these differences include </w:t>
        </w:r>
      </w:ins>
      <w:ins w:id="400" w:author="G C Upadhaya, Sudha" w:date="2021-01-24T23:45:00Z">
        <w:del w:id="401" w:author="Wheeler, David Linnard" w:date="2021-03-30T10:41:00Z">
          <w:r w:rsidDel="00A314C4">
            <w:rPr>
              <w:rFonts w:eastAsia="Times New Roman"/>
              <w:color w:val="0E101A"/>
              <w:sz w:val="24"/>
              <w:szCs w:val="24"/>
              <w:lang w:val="en-US"/>
            </w:rPr>
            <w:delText>D</w:delText>
          </w:r>
        </w:del>
      </w:ins>
      <w:ins w:id="402" w:author="Wheeler, David Linnard" w:date="2021-03-30T10:41:00Z">
        <w:r w:rsidR="00A314C4">
          <w:rPr>
            <w:rFonts w:eastAsia="Times New Roman"/>
            <w:color w:val="0E101A"/>
            <w:sz w:val="24"/>
            <w:szCs w:val="24"/>
            <w:lang w:val="en-US"/>
          </w:rPr>
          <w:t>d</w:t>
        </w:r>
      </w:ins>
      <w:ins w:id="403" w:author="G C Upadhaya, Sudha" w:date="2021-01-24T23:45:00Z">
        <w:r>
          <w:rPr>
            <w:rFonts w:eastAsia="Times New Roman"/>
            <w:color w:val="0E101A"/>
            <w:sz w:val="24"/>
            <w:szCs w:val="24"/>
            <w:lang w:val="en-US"/>
          </w:rPr>
          <w:t xml:space="preserve">ifferent </w:t>
        </w:r>
        <w:r w:rsidRPr="00844957">
          <w:rPr>
            <w:rFonts w:eastAsia="Times New Roman"/>
            <w:color w:val="0E101A"/>
            <w:sz w:val="24"/>
            <w:szCs w:val="24"/>
            <w:lang w:val="en-US"/>
          </w:rPr>
          <w:t>sensitivit</w:t>
        </w:r>
        <w:r>
          <w:rPr>
            <w:rFonts w:eastAsia="Times New Roman"/>
            <w:color w:val="0E101A"/>
            <w:sz w:val="24"/>
            <w:szCs w:val="24"/>
            <w:lang w:val="en-US"/>
          </w:rPr>
          <w:t>y</w:t>
        </w:r>
        <w:r w:rsidRPr="00844957">
          <w:rPr>
            <w:rFonts w:eastAsia="Times New Roman"/>
            <w:color w:val="0E101A"/>
            <w:sz w:val="24"/>
            <w:szCs w:val="24"/>
            <w:lang w:val="en-US"/>
          </w:rPr>
          <w:t xml:space="preserve"> of </w:t>
        </w:r>
        <w:del w:id="404" w:author="Wheeler, David Linnard" w:date="2021-03-30T10:41:00Z">
          <w:r w:rsidRPr="00844957" w:rsidDel="00A314C4">
            <w:rPr>
              <w:rFonts w:eastAsia="Times New Roman"/>
              <w:color w:val="0E101A"/>
              <w:sz w:val="24"/>
              <w:szCs w:val="24"/>
              <w:lang w:val="en-US"/>
            </w:rPr>
            <w:delText>two</w:delText>
          </w:r>
        </w:del>
      </w:ins>
      <w:ins w:id="405" w:author="Wheeler, David Linnard" w:date="2021-03-30T10:41:00Z">
        <w:r w:rsidR="00A314C4">
          <w:rPr>
            <w:rFonts w:eastAsia="Times New Roman"/>
            <w:color w:val="0E101A"/>
            <w:sz w:val="24"/>
            <w:szCs w:val="24"/>
            <w:lang w:val="en-US"/>
          </w:rPr>
          <w:t>each</w:t>
        </w:r>
      </w:ins>
      <w:ins w:id="406" w:author="G C Upadhaya, Sudha" w:date="2021-01-24T23:45:00Z">
        <w:r w:rsidRPr="00844957">
          <w:rPr>
            <w:rFonts w:eastAsia="Times New Roman"/>
            <w:color w:val="0E101A"/>
            <w:sz w:val="24"/>
            <w:szCs w:val="24"/>
            <w:lang w:val="en-US"/>
          </w:rPr>
          <w:t xml:space="preserve"> method</w:t>
        </w:r>
        <w:del w:id="407" w:author="Wheeler, David Linnard" w:date="2021-03-30T10:41:00Z">
          <w:r w:rsidRPr="00844957" w:rsidDel="00A314C4">
            <w:rPr>
              <w:rFonts w:eastAsia="Times New Roman"/>
              <w:color w:val="0E101A"/>
              <w:sz w:val="24"/>
              <w:szCs w:val="24"/>
              <w:lang w:val="en-US"/>
            </w:rPr>
            <w:delText>s</w:delText>
          </w:r>
        </w:del>
        <w:r w:rsidRPr="00844957">
          <w:rPr>
            <w:rFonts w:eastAsia="Times New Roman"/>
            <w:color w:val="0E101A"/>
            <w:sz w:val="24"/>
            <w:szCs w:val="24"/>
            <w:lang w:val="en-US"/>
          </w:rPr>
          <w:t>,</w:t>
        </w:r>
      </w:ins>
      <w:ins w:id="408" w:author="Wheeler, David Linnard" w:date="2021-03-30T10:41:00Z">
        <w:r w:rsidR="00A314C4">
          <w:rPr>
            <w:rFonts w:eastAsia="Times New Roman"/>
            <w:color w:val="0E101A"/>
            <w:sz w:val="24"/>
            <w:szCs w:val="24"/>
            <w:lang w:val="en-US"/>
          </w:rPr>
          <w:t xml:space="preserve"> the</w:t>
        </w:r>
      </w:ins>
      <w:ins w:id="409" w:author="G C Upadhaya, Sudha" w:date="2021-01-24T23:45:00Z">
        <w:r w:rsidRPr="00844957">
          <w:rPr>
            <w:rFonts w:eastAsia="Times New Roman"/>
            <w:color w:val="0E101A"/>
            <w:sz w:val="24"/>
            <w:szCs w:val="24"/>
            <w:lang w:val="en-US"/>
          </w:rPr>
          <w:t xml:space="preserve"> use of different template RNA for quantification</w:t>
        </w:r>
      </w:ins>
      <w:ins w:id="410" w:author="Wheeler, David Linnard" w:date="2021-03-30T10:41:00Z">
        <w:r w:rsidR="00A314C4">
          <w:rPr>
            <w:rFonts w:eastAsia="Times New Roman"/>
            <w:color w:val="0E101A"/>
            <w:sz w:val="24"/>
            <w:szCs w:val="24"/>
            <w:lang w:val="en-US"/>
          </w:rPr>
          <w:t>,</w:t>
        </w:r>
      </w:ins>
      <w:ins w:id="411" w:author="G C Upadhaya, Sudha" w:date="2021-01-24T23:45:00Z">
        <w:r w:rsidRPr="00844957">
          <w:rPr>
            <w:rFonts w:eastAsia="Times New Roman"/>
            <w:color w:val="0E101A"/>
            <w:sz w:val="24"/>
            <w:szCs w:val="24"/>
            <w:lang w:val="en-US"/>
          </w:rPr>
          <w:t xml:space="preserve"> and inconsistent expression of transcripts in some </w:t>
        </w:r>
        <w:del w:id="412" w:author="Wheeler, David Linnard" w:date="2021-03-30T10:41:00Z">
          <w:r w:rsidRPr="00844957" w:rsidDel="00A314C4">
            <w:rPr>
              <w:rFonts w:eastAsia="Times New Roman"/>
              <w:color w:val="0E101A"/>
              <w:sz w:val="24"/>
              <w:szCs w:val="24"/>
              <w:lang w:val="en-US"/>
            </w:rPr>
            <w:delText xml:space="preserve">treatments could be potential reasons for such differences in results </w:delText>
          </w:r>
        </w:del>
        <w:r w:rsidRPr="00844957">
          <w:rPr>
            <w:rFonts w:eastAsia="Times New Roman"/>
            <w:color w:val="0E101A"/>
            <w:sz w:val="24"/>
            <w:szCs w:val="24"/>
            <w:lang w:val="en-US"/>
          </w:rPr>
          <w:t xml:space="preserve">(Wang </w:t>
        </w:r>
        <w:r w:rsidRPr="00844957">
          <w:rPr>
            <w:rFonts w:eastAsia="Times New Roman"/>
            <w:i/>
            <w:color w:val="0E101A"/>
            <w:sz w:val="24"/>
            <w:szCs w:val="24"/>
            <w:lang w:val="en-US"/>
          </w:rPr>
          <w:t>et al</w:t>
        </w:r>
        <w:r w:rsidRPr="00844957">
          <w:rPr>
            <w:rFonts w:eastAsia="Times New Roman"/>
            <w:color w:val="0E101A"/>
            <w:sz w:val="24"/>
            <w:szCs w:val="24"/>
            <w:lang w:val="en-US"/>
          </w:rPr>
          <w:t>. 2016).</w:t>
        </w:r>
      </w:ins>
    </w:p>
    <w:p w14:paraId="5DF9FCBE" w14:textId="7D5236BC" w:rsidR="00D44044" w:rsidRPr="00FD6969" w:rsidRDefault="00844957" w:rsidP="00FD6969">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after="160" w:line="259" w:lineRule="auto"/>
        <w:rPr>
          <w:rFonts w:eastAsia="Times New Roman"/>
          <w:color w:val="000000"/>
          <w:sz w:val="24"/>
          <w:szCs w:val="24"/>
          <w:lang w:val="en-US"/>
        </w:rPr>
      </w:pPr>
      <w:r w:rsidRPr="00844957">
        <w:rPr>
          <w:rFonts w:eastAsia="Times New Roman"/>
          <w:color w:val="0E101A"/>
          <w:sz w:val="24"/>
          <w:szCs w:val="24"/>
          <w:lang w:val="en-US"/>
        </w:rPr>
        <w:t xml:space="preserve"> </w:t>
      </w:r>
    </w:p>
    <w:p w14:paraId="5A61E501" w14:textId="77777777" w:rsidR="00D44044" w:rsidRDefault="0021510F">
      <w:pPr>
        <w:rPr>
          <w:b/>
          <w:sz w:val="28"/>
          <w:szCs w:val="28"/>
        </w:rPr>
      </w:pPr>
      <w:r>
        <w:rPr>
          <w:b/>
          <w:sz w:val="28"/>
          <w:szCs w:val="28"/>
        </w:rPr>
        <w:t>Discussion</w:t>
      </w:r>
    </w:p>
    <w:p w14:paraId="789B4B59" w14:textId="77777777" w:rsidR="00D44044" w:rsidRDefault="0021510F">
      <w:pPr>
        <w:rPr>
          <w:sz w:val="28"/>
          <w:szCs w:val="28"/>
        </w:rPr>
      </w:pPr>
      <w:r>
        <w:rPr>
          <w:sz w:val="28"/>
          <w:szCs w:val="28"/>
        </w:rPr>
        <w:t xml:space="preserve"> </w:t>
      </w:r>
    </w:p>
    <w:p w14:paraId="78A69C6D" w14:textId="77777777" w:rsidR="00D44044" w:rsidRDefault="0021510F">
      <w:pPr>
        <w:rPr>
          <w:b/>
          <w:sz w:val="28"/>
          <w:szCs w:val="28"/>
        </w:rPr>
      </w:pPr>
      <w:r>
        <w:rPr>
          <w:b/>
          <w:sz w:val="28"/>
          <w:szCs w:val="28"/>
        </w:rPr>
        <w:lastRenderedPageBreak/>
        <w:t>Acknowledgements</w:t>
      </w:r>
    </w:p>
    <w:p w14:paraId="2ACBEE9F" w14:textId="77777777" w:rsidR="00D44044" w:rsidRDefault="0021510F">
      <w:pPr>
        <w:rPr>
          <w:b/>
          <w:sz w:val="28"/>
          <w:szCs w:val="28"/>
        </w:rPr>
      </w:pPr>
      <w:r>
        <w:rPr>
          <w:b/>
          <w:sz w:val="28"/>
          <w:szCs w:val="28"/>
        </w:rPr>
        <w:t xml:space="preserve"> </w:t>
      </w:r>
    </w:p>
    <w:p w14:paraId="6C8E0853" w14:textId="77777777" w:rsidR="00D44044" w:rsidRDefault="0021510F">
      <w:pPr>
        <w:rPr>
          <w:b/>
          <w:sz w:val="28"/>
          <w:szCs w:val="28"/>
        </w:rPr>
      </w:pPr>
      <w:r>
        <w:rPr>
          <w:b/>
          <w:sz w:val="24"/>
          <w:szCs w:val="24"/>
        </w:rPr>
        <w:t xml:space="preserve"> </w:t>
      </w:r>
      <w:r>
        <w:rPr>
          <w:b/>
          <w:sz w:val="28"/>
          <w:szCs w:val="28"/>
        </w:rPr>
        <w:t>Tables</w:t>
      </w:r>
    </w:p>
    <w:p w14:paraId="1FE24BB2" w14:textId="77777777" w:rsidR="00D44044" w:rsidRDefault="0021510F">
      <w:pPr>
        <w:rPr>
          <w:b/>
          <w:sz w:val="24"/>
          <w:szCs w:val="24"/>
        </w:rPr>
      </w:pPr>
      <w:r>
        <w:rPr>
          <w:b/>
          <w:sz w:val="24"/>
          <w:szCs w:val="24"/>
        </w:rPr>
        <w:t xml:space="preserve"> </w:t>
      </w:r>
    </w:p>
    <w:p w14:paraId="477EA2BC" w14:textId="77777777" w:rsidR="00D44044" w:rsidRDefault="0021510F">
      <w:pPr>
        <w:jc w:val="both"/>
        <w:rPr>
          <w:sz w:val="24"/>
          <w:szCs w:val="24"/>
        </w:rPr>
      </w:pPr>
      <w:r>
        <w:rPr>
          <w:b/>
          <w:sz w:val="24"/>
          <w:szCs w:val="24"/>
        </w:rPr>
        <w:t xml:space="preserve">Table 1. </w:t>
      </w:r>
      <w:r>
        <w:rPr>
          <w:sz w:val="24"/>
          <w:szCs w:val="24"/>
        </w:rPr>
        <w:t xml:space="preserve">Summary statistics for reference-based transcriptome assembly of </w:t>
      </w:r>
      <w:r>
        <w:rPr>
          <w:i/>
          <w:sz w:val="24"/>
          <w:szCs w:val="24"/>
        </w:rPr>
        <w:t xml:space="preserve">Solanum tuberosum </w:t>
      </w:r>
      <w:r>
        <w:rPr>
          <w:sz w:val="24"/>
          <w:szCs w:val="24"/>
        </w:rPr>
        <w:t xml:space="preserve">and </w:t>
      </w:r>
      <w:r>
        <w:rPr>
          <w:i/>
          <w:sz w:val="24"/>
          <w:szCs w:val="24"/>
        </w:rPr>
        <w:t xml:space="preserve">Verticillium </w:t>
      </w:r>
      <w:proofErr w:type="spellStart"/>
      <w:r>
        <w:rPr>
          <w:i/>
          <w:sz w:val="24"/>
          <w:szCs w:val="24"/>
        </w:rPr>
        <w:t>dahliae</w:t>
      </w:r>
      <w:proofErr w:type="spellEnd"/>
      <w:r>
        <w:rPr>
          <w:sz w:val="24"/>
          <w:szCs w:val="24"/>
        </w:rPr>
        <w:t>. Included are the total number of reads generated, reads mapped to the reference genomes, reads that mapped to multiple locations, reads that mapped to only one location, and reads that did not map to the respective reference genome.</w:t>
      </w:r>
    </w:p>
    <w:tbl>
      <w:tblPr>
        <w:tblStyle w:val="a0"/>
        <w:tblW w:w="7995" w:type="dxa"/>
        <w:tblBorders>
          <w:top w:val="nil"/>
          <w:left w:val="nil"/>
          <w:bottom w:val="nil"/>
          <w:right w:val="nil"/>
          <w:insideH w:val="nil"/>
          <w:insideV w:val="nil"/>
        </w:tblBorders>
        <w:tblLayout w:type="fixed"/>
        <w:tblLook w:val="0600" w:firstRow="0" w:lastRow="0" w:firstColumn="0" w:lastColumn="0" w:noHBand="1" w:noVBand="1"/>
      </w:tblPr>
      <w:tblGrid>
        <w:gridCol w:w="2775"/>
        <w:gridCol w:w="2670"/>
        <w:gridCol w:w="2550"/>
      </w:tblGrid>
      <w:tr w:rsidR="00D44044" w14:paraId="056418CE" w14:textId="77777777">
        <w:trPr>
          <w:trHeight w:val="500"/>
        </w:trPr>
        <w:tc>
          <w:tcPr>
            <w:tcW w:w="2775" w:type="dxa"/>
            <w:tcBorders>
              <w:top w:val="single" w:sz="8" w:space="0" w:color="000000"/>
              <w:left w:val="nil"/>
              <w:bottom w:val="single" w:sz="8" w:space="0" w:color="000000"/>
              <w:right w:val="nil"/>
            </w:tcBorders>
            <w:tcMar>
              <w:top w:w="100" w:type="dxa"/>
              <w:left w:w="100" w:type="dxa"/>
              <w:bottom w:w="100" w:type="dxa"/>
              <w:right w:w="100" w:type="dxa"/>
            </w:tcMar>
          </w:tcPr>
          <w:p w14:paraId="6035F38A" w14:textId="77777777" w:rsidR="00D44044" w:rsidRDefault="0021510F">
            <w:pPr>
              <w:jc w:val="center"/>
              <w:rPr>
                <w:b/>
              </w:rPr>
            </w:pPr>
            <w:r>
              <w:rPr>
                <w:b/>
              </w:rPr>
              <w:t>Source</w:t>
            </w:r>
          </w:p>
        </w:tc>
        <w:tc>
          <w:tcPr>
            <w:tcW w:w="2670" w:type="dxa"/>
            <w:tcBorders>
              <w:top w:val="single" w:sz="8" w:space="0" w:color="000000"/>
              <w:left w:val="nil"/>
              <w:bottom w:val="single" w:sz="8" w:space="0" w:color="000000"/>
              <w:right w:val="nil"/>
            </w:tcBorders>
            <w:tcMar>
              <w:top w:w="100" w:type="dxa"/>
              <w:left w:w="100" w:type="dxa"/>
              <w:bottom w:w="100" w:type="dxa"/>
              <w:right w:w="100" w:type="dxa"/>
            </w:tcMar>
          </w:tcPr>
          <w:p w14:paraId="10CCEEE5" w14:textId="77777777" w:rsidR="00D44044" w:rsidRDefault="0021510F">
            <w:pPr>
              <w:jc w:val="center"/>
              <w:rPr>
                <w:b/>
                <w:i/>
              </w:rPr>
            </w:pPr>
            <w:r>
              <w:rPr>
                <w:b/>
                <w:i/>
              </w:rPr>
              <w:t>Solanum tuberosum</w:t>
            </w:r>
          </w:p>
        </w:tc>
        <w:tc>
          <w:tcPr>
            <w:tcW w:w="2550" w:type="dxa"/>
            <w:tcBorders>
              <w:top w:val="single" w:sz="8" w:space="0" w:color="000000"/>
              <w:left w:val="nil"/>
              <w:bottom w:val="single" w:sz="8" w:space="0" w:color="000000"/>
              <w:right w:val="nil"/>
            </w:tcBorders>
            <w:tcMar>
              <w:top w:w="100" w:type="dxa"/>
              <w:left w:w="100" w:type="dxa"/>
              <w:bottom w:w="100" w:type="dxa"/>
              <w:right w:w="100" w:type="dxa"/>
            </w:tcMar>
          </w:tcPr>
          <w:p w14:paraId="20F5810A" w14:textId="77777777" w:rsidR="00D44044" w:rsidRDefault="0021510F">
            <w:pPr>
              <w:jc w:val="center"/>
              <w:rPr>
                <w:b/>
                <w:i/>
              </w:rPr>
            </w:pPr>
            <w:r>
              <w:rPr>
                <w:b/>
                <w:i/>
              </w:rPr>
              <w:t xml:space="preserve">Verticillium </w:t>
            </w:r>
            <w:proofErr w:type="spellStart"/>
            <w:r>
              <w:rPr>
                <w:b/>
                <w:i/>
              </w:rPr>
              <w:t>dahliae</w:t>
            </w:r>
            <w:proofErr w:type="spellEnd"/>
          </w:p>
        </w:tc>
      </w:tr>
      <w:tr w:rsidR="00D44044" w14:paraId="7BE5304E" w14:textId="77777777">
        <w:trPr>
          <w:trHeight w:val="560"/>
        </w:trPr>
        <w:tc>
          <w:tcPr>
            <w:tcW w:w="2775" w:type="dxa"/>
            <w:tcBorders>
              <w:top w:val="nil"/>
              <w:left w:val="nil"/>
              <w:bottom w:val="nil"/>
              <w:right w:val="nil"/>
            </w:tcBorders>
            <w:tcMar>
              <w:top w:w="100" w:type="dxa"/>
              <w:left w:w="100" w:type="dxa"/>
              <w:bottom w:w="100" w:type="dxa"/>
              <w:right w:w="100" w:type="dxa"/>
            </w:tcMar>
          </w:tcPr>
          <w:p w14:paraId="6C1844D7" w14:textId="77777777" w:rsidR="00D44044" w:rsidRDefault="0021510F">
            <w:pPr>
              <w:jc w:val="center"/>
            </w:pPr>
            <w:r>
              <w:t>Total reads</w:t>
            </w:r>
          </w:p>
        </w:tc>
        <w:tc>
          <w:tcPr>
            <w:tcW w:w="2670" w:type="dxa"/>
            <w:tcBorders>
              <w:top w:val="nil"/>
              <w:left w:val="nil"/>
              <w:bottom w:val="nil"/>
              <w:right w:val="nil"/>
            </w:tcBorders>
            <w:tcMar>
              <w:top w:w="100" w:type="dxa"/>
              <w:left w:w="100" w:type="dxa"/>
              <w:bottom w:w="100" w:type="dxa"/>
              <w:right w:w="100" w:type="dxa"/>
            </w:tcMar>
          </w:tcPr>
          <w:p w14:paraId="7A15DA2C" w14:textId="77777777" w:rsidR="00D44044" w:rsidRDefault="0021510F">
            <w:pPr>
              <w:jc w:val="center"/>
              <w:rPr>
                <w:sz w:val="21"/>
                <w:szCs w:val="21"/>
                <w:highlight w:val="white"/>
              </w:rPr>
            </w:pPr>
            <w:r>
              <w:rPr>
                <w:sz w:val="21"/>
                <w:szCs w:val="21"/>
                <w:highlight w:val="white"/>
              </w:rPr>
              <w:t>65,720,887 ± 16,583,820</w:t>
            </w:r>
          </w:p>
        </w:tc>
        <w:tc>
          <w:tcPr>
            <w:tcW w:w="2550" w:type="dxa"/>
            <w:tcBorders>
              <w:top w:val="nil"/>
              <w:left w:val="nil"/>
              <w:bottom w:val="nil"/>
              <w:right w:val="nil"/>
            </w:tcBorders>
            <w:tcMar>
              <w:top w:w="100" w:type="dxa"/>
              <w:left w:w="100" w:type="dxa"/>
              <w:bottom w:w="100" w:type="dxa"/>
              <w:right w:w="100" w:type="dxa"/>
            </w:tcMar>
          </w:tcPr>
          <w:p w14:paraId="335FC3BE" w14:textId="77777777" w:rsidR="00D44044" w:rsidRDefault="0021510F">
            <w:pPr>
              <w:jc w:val="center"/>
              <w:rPr>
                <w:sz w:val="21"/>
                <w:szCs w:val="21"/>
                <w:highlight w:val="white"/>
              </w:rPr>
            </w:pPr>
            <w:r>
              <w:rPr>
                <w:sz w:val="21"/>
                <w:szCs w:val="21"/>
                <w:highlight w:val="white"/>
              </w:rPr>
              <w:t>77,301,461 ± 6,069,398</w:t>
            </w:r>
          </w:p>
        </w:tc>
      </w:tr>
      <w:tr w:rsidR="00D44044" w14:paraId="166BC0DC" w14:textId="77777777">
        <w:trPr>
          <w:trHeight w:val="545"/>
        </w:trPr>
        <w:tc>
          <w:tcPr>
            <w:tcW w:w="2775" w:type="dxa"/>
            <w:tcBorders>
              <w:top w:val="nil"/>
              <w:left w:val="nil"/>
              <w:bottom w:val="nil"/>
              <w:right w:val="nil"/>
            </w:tcBorders>
            <w:tcMar>
              <w:top w:w="100" w:type="dxa"/>
              <w:left w:w="100" w:type="dxa"/>
              <w:bottom w:w="100" w:type="dxa"/>
              <w:right w:w="100" w:type="dxa"/>
            </w:tcMar>
          </w:tcPr>
          <w:p w14:paraId="227B09D6" w14:textId="77777777" w:rsidR="00D44044" w:rsidRDefault="0021510F">
            <w:pPr>
              <w:jc w:val="center"/>
            </w:pPr>
            <w:r>
              <w:t>Mapped reads</w:t>
            </w:r>
          </w:p>
        </w:tc>
        <w:tc>
          <w:tcPr>
            <w:tcW w:w="2670" w:type="dxa"/>
            <w:tcBorders>
              <w:top w:val="nil"/>
              <w:left w:val="nil"/>
              <w:bottom w:val="nil"/>
              <w:right w:val="nil"/>
            </w:tcBorders>
            <w:tcMar>
              <w:top w:w="100" w:type="dxa"/>
              <w:left w:w="100" w:type="dxa"/>
              <w:bottom w:w="100" w:type="dxa"/>
              <w:right w:w="100" w:type="dxa"/>
            </w:tcMar>
          </w:tcPr>
          <w:p w14:paraId="653526FD" w14:textId="77777777" w:rsidR="00D44044" w:rsidRDefault="0021510F">
            <w:pPr>
              <w:jc w:val="center"/>
              <w:rPr>
                <w:sz w:val="21"/>
                <w:szCs w:val="21"/>
                <w:highlight w:val="white"/>
              </w:rPr>
            </w:pPr>
            <w:r>
              <w:rPr>
                <w:sz w:val="21"/>
                <w:szCs w:val="21"/>
                <w:highlight w:val="white"/>
              </w:rPr>
              <w:t>44,601,321 ± 11,149,227</w:t>
            </w:r>
          </w:p>
        </w:tc>
        <w:tc>
          <w:tcPr>
            <w:tcW w:w="2550" w:type="dxa"/>
            <w:tcBorders>
              <w:top w:val="nil"/>
              <w:left w:val="nil"/>
              <w:bottom w:val="nil"/>
              <w:right w:val="nil"/>
            </w:tcBorders>
            <w:tcMar>
              <w:top w:w="100" w:type="dxa"/>
              <w:left w:w="100" w:type="dxa"/>
              <w:bottom w:w="100" w:type="dxa"/>
              <w:right w:w="100" w:type="dxa"/>
            </w:tcMar>
          </w:tcPr>
          <w:p w14:paraId="4325A65B" w14:textId="77777777" w:rsidR="00D44044" w:rsidRDefault="0021510F">
            <w:pPr>
              <w:jc w:val="center"/>
              <w:rPr>
                <w:sz w:val="21"/>
                <w:szCs w:val="21"/>
                <w:highlight w:val="white"/>
              </w:rPr>
            </w:pPr>
            <w:r>
              <w:rPr>
                <w:sz w:val="21"/>
                <w:szCs w:val="21"/>
                <w:highlight w:val="white"/>
              </w:rPr>
              <w:t>103,065</w:t>
            </w:r>
            <w:r>
              <w:rPr>
                <w:highlight w:val="white"/>
              </w:rPr>
              <w:t xml:space="preserve"> </w:t>
            </w:r>
            <w:r w:rsidR="00241485">
              <w:rPr>
                <w:sz w:val="21"/>
                <w:szCs w:val="21"/>
                <w:highlight w:val="white"/>
              </w:rPr>
              <w:t>± 66,259</w:t>
            </w:r>
          </w:p>
        </w:tc>
      </w:tr>
      <w:tr w:rsidR="00D44044" w14:paraId="3486C307" w14:textId="77777777">
        <w:trPr>
          <w:trHeight w:val="545"/>
        </w:trPr>
        <w:tc>
          <w:tcPr>
            <w:tcW w:w="2775" w:type="dxa"/>
            <w:tcBorders>
              <w:top w:val="nil"/>
              <w:left w:val="nil"/>
              <w:bottom w:val="nil"/>
              <w:right w:val="nil"/>
            </w:tcBorders>
            <w:tcMar>
              <w:top w:w="100" w:type="dxa"/>
              <w:left w:w="100" w:type="dxa"/>
              <w:bottom w:w="100" w:type="dxa"/>
              <w:right w:w="100" w:type="dxa"/>
            </w:tcMar>
          </w:tcPr>
          <w:p w14:paraId="3ED27C8E" w14:textId="77777777" w:rsidR="00D44044" w:rsidRDefault="0021510F">
            <w:pPr>
              <w:jc w:val="center"/>
            </w:pPr>
            <w:r>
              <w:t>Multiple mapped reads</w:t>
            </w:r>
          </w:p>
        </w:tc>
        <w:tc>
          <w:tcPr>
            <w:tcW w:w="2670" w:type="dxa"/>
            <w:tcBorders>
              <w:top w:val="nil"/>
              <w:left w:val="nil"/>
              <w:bottom w:val="nil"/>
              <w:right w:val="nil"/>
            </w:tcBorders>
            <w:tcMar>
              <w:top w:w="100" w:type="dxa"/>
              <w:left w:w="100" w:type="dxa"/>
              <w:bottom w:w="100" w:type="dxa"/>
              <w:right w:w="100" w:type="dxa"/>
            </w:tcMar>
          </w:tcPr>
          <w:p w14:paraId="2C013C1D" w14:textId="77777777" w:rsidR="00D44044" w:rsidRDefault="0021510F">
            <w:pPr>
              <w:jc w:val="center"/>
              <w:rPr>
                <w:sz w:val="21"/>
                <w:szCs w:val="21"/>
                <w:highlight w:val="white"/>
              </w:rPr>
            </w:pPr>
            <w:r>
              <w:rPr>
                <w:sz w:val="21"/>
                <w:szCs w:val="21"/>
                <w:highlight w:val="white"/>
              </w:rPr>
              <w:t>1,764,566 ± 428,612</w:t>
            </w:r>
          </w:p>
        </w:tc>
        <w:tc>
          <w:tcPr>
            <w:tcW w:w="2550" w:type="dxa"/>
            <w:tcBorders>
              <w:top w:val="nil"/>
              <w:left w:val="nil"/>
              <w:bottom w:val="nil"/>
              <w:right w:val="nil"/>
            </w:tcBorders>
            <w:tcMar>
              <w:top w:w="100" w:type="dxa"/>
              <w:left w:w="100" w:type="dxa"/>
              <w:bottom w:w="100" w:type="dxa"/>
              <w:right w:w="100" w:type="dxa"/>
            </w:tcMar>
          </w:tcPr>
          <w:p w14:paraId="466BE6EC" w14:textId="77777777" w:rsidR="00D44044" w:rsidRDefault="0021510F">
            <w:pPr>
              <w:jc w:val="center"/>
              <w:rPr>
                <w:sz w:val="21"/>
                <w:szCs w:val="21"/>
                <w:highlight w:val="white"/>
              </w:rPr>
            </w:pPr>
            <w:r>
              <w:rPr>
                <w:sz w:val="21"/>
                <w:szCs w:val="21"/>
                <w:highlight w:val="white"/>
              </w:rPr>
              <w:t>439 ±</w:t>
            </w:r>
            <w:r>
              <w:rPr>
                <w:highlight w:val="white"/>
              </w:rPr>
              <w:t xml:space="preserve"> </w:t>
            </w:r>
            <w:r>
              <w:rPr>
                <w:sz w:val="21"/>
                <w:szCs w:val="21"/>
                <w:highlight w:val="white"/>
              </w:rPr>
              <w:t>327</w:t>
            </w:r>
          </w:p>
        </w:tc>
      </w:tr>
      <w:tr w:rsidR="00D44044" w14:paraId="1E5D262B" w14:textId="77777777">
        <w:trPr>
          <w:trHeight w:val="545"/>
        </w:trPr>
        <w:tc>
          <w:tcPr>
            <w:tcW w:w="2775" w:type="dxa"/>
            <w:tcBorders>
              <w:top w:val="nil"/>
              <w:left w:val="nil"/>
              <w:bottom w:val="nil"/>
              <w:right w:val="nil"/>
            </w:tcBorders>
            <w:tcMar>
              <w:top w:w="100" w:type="dxa"/>
              <w:left w:w="100" w:type="dxa"/>
              <w:bottom w:w="100" w:type="dxa"/>
              <w:right w:w="100" w:type="dxa"/>
            </w:tcMar>
          </w:tcPr>
          <w:p w14:paraId="30F4AE79" w14:textId="77777777" w:rsidR="00D44044" w:rsidRDefault="0021510F">
            <w:pPr>
              <w:jc w:val="center"/>
            </w:pPr>
            <w:r>
              <w:t>Uniquely mapped reads</w:t>
            </w:r>
          </w:p>
        </w:tc>
        <w:tc>
          <w:tcPr>
            <w:tcW w:w="2670" w:type="dxa"/>
            <w:tcBorders>
              <w:top w:val="nil"/>
              <w:left w:val="nil"/>
              <w:bottom w:val="nil"/>
              <w:right w:val="nil"/>
            </w:tcBorders>
            <w:tcMar>
              <w:top w:w="100" w:type="dxa"/>
              <w:left w:w="100" w:type="dxa"/>
              <w:bottom w:w="100" w:type="dxa"/>
              <w:right w:w="100" w:type="dxa"/>
            </w:tcMar>
          </w:tcPr>
          <w:p w14:paraId="35D62403" w14:textId="77777777" w:rsidR="00D44044" w:rsidRDefault="0021510F">
            <w:pPr>
              <w:jc w:val="center"/>
              <w:rPr>
                <w:sz w:val="21"/>
                <w:szCs w:val="21"/>
                <w:highlight w:val="white"/>
              </w:rPr>
            </w:pPr>
            <w:r>
              <w:rPr>
                <w:sz w:val="21"/>
                <w:szCs w:val="21"/>
                <w:highlight w:val="white"/>
              </w:rPr>
              <w:t>42,836,754 ± 10,728,311</w:t>
            </w:r>
          </w:p>
        </w:tc>
        <w:tc>
          <w:tcPr>
            <w:tcW w:w="2550" w:type="dxa"/>
            <w:tcBorders>
              <w:top w:val="nil"/>
              <w:left w:val="nil"/>
              <w:bottom w:val="nil"/>
              <w:right w:val="nil"/>
            </w:tcBorders>
            <w:tcMar>
              <w:top w:w="100" w:type="dxa"/>
              <w:left w:w="100" w:type="dxa"/>
              <w:bottom w:w="100" w:type="dxa"/>
              <w:right w:w="100" w:type="dxa"/>
            </w:tcMar>
          </w:tcPr>
          <w:p w14:paraId="73304893" w14:textId="77777777" w:rsidR="00D44044" w:rsidRDefault="0021510F">
            <w:pPr>
              <w:jc w:val="center"/>
              <w:rPr>
                <w:sz w:val="21"/>
                <w:szCs w:val="21"/>
                <w:highlight w:val="white"/>
              </w:rPr>
            </w:pPr>
            <w:r>
              <w:rPr>
                <w:sz w:val="21"/>
                <w:szCs w:val="21"/>
                <w:highlight w:val="white"/>
              </w:rPr>
              <w:t>102,625 ±</w:t>
            </w:r>
            <w:r>
              <w:rPr>
                <w:highlight w:val="white"/>
              </w:rPr>
              <w:t xml:space="preserve"> </w:t>
            </w:r>
            <w:r>
              <w:rPr>
                <w:sz w:val="21"/>
                <w:szCs w:val="21"/>
                <w:highlight w:val="white"/>
              </w:rPr>
              <w:t>65,971</w:t>
            </w:r>
          </w:p>
        </w:tc>
      </w:tr>
      <w:tr w:rsidR="00D44044" w14:paraId="7191D8F3" w14:textId="77777777">
        <w:trPr>
          <w:trHeight w:val="545"/>
        </w:trPr>
        <w:tc>
          <w:tcPr>
            <w:tcW w:w="2775" w:type="dxa"/>
            <w:tcBorders>
              <w:top w:val="nil"/>
              <w:left w:val="nil"/>
              <w:bottom w:val="single" w:sz="8" w:space="0" w:color="000000"/>
              <w:right w:val="nil"/>
            </w:tcBorders>
            <w:tcMar>
              <w:top w:w="100" w:type="dxa"/>
              <w:left w:w="100" w:type="dxa"/>
              <w:bottom w:w="100" w:type="dxa"/>
              <w:right w:w="100" w:type="dxa"/>
            </w:tcMar>
          </w:tcPr>
          <w:p w14:paraId="768DEF59" w14:textId="77777777" w:rsidR="00D44044" w:rsidRDefault="0021510F">
            <w:pPr>
              <w:jc w:val="center"/>
            </w:pPr>
            <w:r>
              <w:t>Unmapped reads</w:t>
            </w:r>
          </w:p>
        </w:tc>
        <w:tc>
          <w:tcPr>
            <w:tcW w:w="2670" w:type="dxa"/>
            <w:tcBorders>
              <w:top w:val="nil"/>
              <w:left w:val="nil"/>
              <w:bottom w:val="single" w:sz="8" w:space="0" w:color="000000"/>
              <w:right w:val="nil"/>
            </w:tcBorders>
            <w:tcMar>
              <w:top w:w="100" w:type="dxa"/>
              <w:left w:w="100" w:type="dxa"/>
              <w:bottom w:w="100" w:type="dxa"/>
              <w:right w:w="100" w:type="dxa"/>
            </w:tcMar>
          </w:tcPr>
          <w:p w14:paraId="3E241E38" w14:textId="77777777" w:rsidR="00D44044" w:rsidRDefault="0021510F">
            <w:pPr>
              <w:jc w:val="center"/>
              <w:rPr>
                <w:sz w:val="21"/>
                <w:szCs w:val="21"/>
                <w:highlight w:val="white"/>
              </w:rPr>
            </w:pPr>
            <w:r>
              <w:rPr>
                <w:sz w:val="21"/>
                <w:szCs w:val="21"/>
                <w:highlight w:val="white"/>
              </w:rPr>
              <w:t>21,119,565 ± 5,447,805</w:t>
            </w:r>
          </w:p>
        </w:tc>
        <w:tc>
          <w:tcPr>
            <w:tcW w:w="2550" w:type="dxa"/>
            <w:tcBorders>
              <w:top w:val="nil"/>
              <w:left w:val="nil"/>
              <w:bottom w:val="single" w:sz="8" w:space="0" w:color="000000"/>
              <w:right w:val="nil"/>
            </w:tcBorders>
            <w:tcMar>
              <w:top w:w="100" w:type="dxa"/>
              <w:left w:w="100" w:type="dxa"/>
              <w:bottom w:w="100" w:type="dxa"/>
              <w:right w:w="100" w:type="dxa"/>
            </w:tcMar>
          </w:tcPr>
          <w:p w14:paraId="0AA831F9" w14:textId="77777777" w:rsidR="00D44044" w:rsidRDefault="0021510F">
            <w:pPr>
              <w:jc w:val="center"/>
              <w:rPr>
                <w:sz w:val="21"/>
                <w:szCs w:val="21"/>
                <w:highlight w:val="white"/>
              </w:rPr>
            </w:pPr>
            <w:r>
              <w:rPr>
                <w:sz w:val="21"/>
                <w:szCs w:val="21"/>
                <w:highlight w:val="white"/>
              </w:rPr>
              <w:t>77,198,396 ± 6,074,812</w:t>
            </w:r>
          </w:p>
        </w:tc>
      </w:tr>
    </w:tbl>
    <w:p w14:paraId="033CC4AA" w14:textId="77777777" w:rsidR="00D44044" w:rsidRDefault="0021510F">
      <w:pPr>
        <w:jc w:val="center"/>
        <w:rPr>
          <w:b/>
          <w:sz w:val="24"/>
          <w:szCs w:val="24"/>
        </w:rPr>
      </w:pPr>
      <w:r>
        <w:rPr>
          <w:b/>
          <w:sz w:val="24"/>
          <w:szCs w:val="24"/>
        </w:rPr>
        <w:t xml:space="preserve"> </w:t>
      </w:r>
    </w:p>
    <w:p w14:paraId="4D514DE7" w14:textId="77777777" w:rsidR="00D44044" w:rsidRDefault="0021510F">
      <w:pPr>
        <w:jc w:val="both"/>
        <w:rPr>
          <w:sz w:val="24"/>
          <w:szCs w:val="24"/>
        </w:rPr>
      </w:pPr>
      <w:r>
        <w:rPr>
          <w:b/>
          <w:sz w:val="24"/>
          <w:szCs w:val="24"/>
        </w:rPr>
        <w:t xml:space="preserve">Table 2. </w:t>
      </w:r>
      <w:r>
        <w:rPr>
          <w:sz w:val="24"/>
          <w:szCs w:val="24"/>
        </w:rPr>
        <w:t xml:space="preserve">Summary statistics for </w:t>
      </w:r>
      <w:r>
        <w:rPr>
          <w:i/>
          <w:sz w:val="24"/>
          <w:szCs w:val="24"/>
        </w:rPr>
        <w:t>de novo</w:t>
      </w:r>
      <w:r>
        <w:rPr>
          <w:sz w:val="24"/>
          <w:szCs w:val="24"/>
        </w:rPr>
        <w:t xml:space="preserve"> transcriptome assembly of </w:t>
      </w:r>
      <w:r>
        <w:rPr>
          <w:i/>
          <w:sz w:val="24"/>
          <w:szCs w:val="24"/>
        </w:rPr>
        <w:t xml:space="preserve">Mentha x piperita </w:t>
      </w:r>
      <w:r>
        <w:rPr>
          <w:sz w:val="24"/>
          <w:szCs w:val="24"/>
        </w:rPr>
        <w:t xml:space="preserve">and </w:t>
      </w:r>
      <w:r>
        <w:rPr>
          <w:i/>
          <w:sz w:val="24"/>
          <w:szCs w:val="24"/>
        </w:rPr>
        <w:t xml:space="preserve">Brassica </w:t>
      </w:r>
      <w:proofErr w:type="spellStart"/>
      <w:r>
        <w:rPr>
          <w:i/>
          <w:sz w:val="24"/>
          <w:szCs w:val="24"/>
        </w:rPr>
        <w:t>juncea</w:t>
      </w:r>
      <w:proofErr w:type="spellEnd"/>
      <w:r>
        <w:rPr>
          <w:sz w:val="24"/>
          <w:szCs w:val="24"/>
        </w:rPr>
        <w:t xml:space="preserve">. Included are the sequencing read counts, the number of reads recovered after filtering, the total number of clean nucleotides, the percentage of bases with correct nucleotide recognition greater than 99.9%, the total number of transcripts and </w:t>
      </w:r>
      <w:proofErr w:type="spellStart"/>
      <w:r>
        <w:rPr>
          <w:sz w:val="24"/>
          <w:szCs w:val="24"/>
        </w:rPr>
        <w:t>unigenes</w:t>
      </w:r>
      <w:proofErr w:type="spellEnd"/>
      <w:r>
        <w:rPr>
          <w:sz w:val="24"/>
          <w:szCs w:val="24"/>
        </w:rPr>
        <w:t xml:space="preserve">, and the mean lengths of transcripts and </w:t>
      </w:r>
      <w:proofErr w:type="spellStart"/>
      <w:r>
        <w:rPr>
          <w:sz w:val="24"/>
          <w:szCs w:val="24"/>
        </w:rPr>
        <w:t>unigenes</w:t>
      </w:r>
      <w:proofErr w:type="spellEnd"/>
      <w:r>
        <w:rPr>
          <w:sz w:val="24"/>
          <w:szCs w:val="24"/>
        </w:rPr>
        <w:t>.</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3780"/>
        <w:gridCol w:w="2895"/>
        <w:gridCol w:w="2685"/>
      </w:tblGrid>
      <w:tr w:rsidR="00D44044" w14:paraId="73BBC3E9" w14:textId="77777777">
        <w:trPr>
          <w:trHeight w:val="500"/>
        </w:trPr>
        <w:tc>
          <w:tcPr>
            <w:tcW w:w="3780" w:type="dxa"/>
            <w:tcBorders>
              <w:top w:val="single" w:sz="8" w:space="0" w:color="000000"/>
              <w:left w:val="nil"/>
              <w:bottom w:val="single" w:sz="8" w:space="0" w:color="000000"/>
              <w:right w:val="nil"/>
            </w:tcBorders>
            <w:tcMar>
              <w:top w:w="100" w:type="dxa"/>
              <w:left w:w="100" w:type="dxa"/>
              <w:bottom w:w="100" w:type="dxa"/>
              <w:right w:w="100" w:type="dxa"/>
            </w:tcMar>
          </w:tcPr>
          <w:p w14:paraId="43266DD6" w14:textId="77777777" w:rsidR="00D44044" w:rsidRDefault="0021510F">
            <w:pPr>
              <w:jc w:val="center"/>
              <w:rPr>
                <w:b/>
              </w:rPr>
            </w:pPr>
            <w:r>
              <w:rPr>
                <w:b/>
              </w:rPr>
              <w:t>Source</w:t>
            </w:r>
          </w:p>
        </w:tc>
        <w:tc>
          <w:tcPr>
            <w:tcW w:w="2895" w:type="dxa"/>
            <w:tcBorders>
              <w:top w:val="single" w:sz="8" w:space="0" w:color="000000"/>
              <w:left w:val="nil"/>
              <w:bottom w:val="single" w:sz="8" w:space="0" w:color="000000"/>
              <w:right w:val="nil"/>
            </w:tcBorders>
            <w:tcMar>
              <w:top w:w="100" w:type="dxa"/>
              <w:left w:w="100" w:type="dxa"/>
              <w:bottom w:w="100" w:type="dxa"/>
              <w:right w:w="100" w:type="dxa"/>
            </w:tcMar>
          </w:tcPr>
          <w:p w14:paraId="34509032" w14:textId="77777777" w:rsidR="00D44044" w:rsidRDefault="0021510F">
            <w:pPr>
              <w:jc w:val="center"/>
              <w:rPr>
                <w:b/>
                <w:i/>
              </w:rPr>
            </w:pPr>
            <w:r>
              <w:rPr>
                <w:b/>
                <w:i/>
              </w:rPr>
              <w:t>Mentha x piperita</w:t>
            </w:r>
          </w:p>
        </w:tc>
        <w:tc>
          <w:tcPr>
            <w:tcW w:w="2685" w:type="dxa"/>
            <w:tcBorders>
              <w:top w:val="single" w:sz="8" w:space="0" w:color="000000"/>
              <w:left w:val="nil"/>
              <w:bottom w:val="single" w:sz="8" w:space="0" w:color="000000"/>
              <w:right w:val="nil"/>
            </w:tcBorders>
            <w:tcMar>
              <w:top w:w="100" w:type="dxa"/>
              <w:left w:w="100" w:type="dxa"/>
              <w:bottom w:w="100" w:type="dxa"/>
              <w:right w:w="100" w:type="dxa"/>
            </w:tcMar>
          </w:tcPr>
          <w:p w14:paraId="11B8A5C2" w14:textId="77777777" w:rsidR="00D44044" w:rsidRDefault="0021510F">
            <w:pPr>
              <w:jc w:val="center"/>
              <w:rPr>
                <w:b/>
                <w:i/>
              </w:rPr>
            </w:pPr>
            <w:r>
              <w:rPr>
                <w:b/>
                <w:i/>
              </w:rPr>
              <w:t xml:space="preserve">Brassica </w:t>
            </w:r>
            <w:proofErr w:type="spellStart"/>
            <w:r>
              <w:rPr>
                <w:b/>
                <w:i/>
              </w:rPr>
              <w:t>juncea</w:t>
            </w:r>
            <w:proofErr w:type="spellEnd"/>
          </w:p>
        </w:tc>
      </w:tr>
      <w:tr w:rsidR="00D44044" w14:paraId="44A8CCA1" w14:textId="77777777">
        <w:trPr>
          <w:trHeight w:val="560"/>
        </w:trPr>
        <w:tc>
          <w:tcPr>
            <w:tcW w:w="3780" w:type="dxa"/>
            <w:tcBorders>
              <w:top w:val="nil"/>
              <w:left w:val="nil"/>
              <w:bottom w:val="nil"/>
              <w:right w:val="nil"/>
            </w:tcBorders>
            <w:tcMar>
              <w:top w:w="100" w:type="dxa"/>
              <w:left w:w="100" w:type="dxa"/>
              <w:bottom w:w="100" w:type="dxa"/>
              <w:right w:w="100" w:type="dxa"/>
            </w:tcMar>
          </w:tcPr>
          <w:p w14:paraId="0557C9F1" w14:textId="77777777" w:rsidR="00D44044" w:rsidRDefault="0021510F">
            <w:pPr>
              <w:jc w:val="center"/>
            </w:pPr>
            <w:r>
              <w:t>Raw reads</w:t>
            </w:r>
          </w:p>
        </w:tc>
        <w:tc>
          <w:tcPr>
            <w:tcW w:w="2895" w:type="dxa"/>
            <w:tcBorders>
              <w:top w:val="nil"/>
              <w:left w:val="nil"/>
              <w:bottom w:val="nil"/>
              <w:right w:val="nil"/>
            </w:tcBorders>
            <w:tcMar>
              <w:top w:w="100" w:type="dxa"/>
              <w:left w:w="100" w:type="dxa"/>
              <w:bottom w:w="100" w:type="dxa"/>
              <w:right w:w="100" w:type="dxa"/>
            </w:tcMar>
          </w:tcPr>
          <w:p w14:paraId="13EAE59D" w14:textId="77777777" w:rsidR="00D44044" w:rsidRDefault="0021510F">
            <w:pPr>
              <w:jc w:val="center"/>
              <w:rPr>
                <w:sz w:val="21"/>
                <w:szCs w:val="21"/>
                <w:highlight w:val="white"/>
              </w:rPr>
            </w:pPr>
            <w:r>
              <w:rPr>
                <w:sz w:val="21"/>
                <w:szCs w:val="21"/>
                <w:highlight w:val="white"/>
              </w:rPr>
              <w:t>69,008,844 ± 17,431,082</w:t>
            </w:r>
          </w:p>
        </w:tc>
        <w:tc>
          <w:tcPr>
            <w:tcW w:w="2685" w:type="dxa"/>
            <w:tcBorders>
              <w:top w:val="nil"/>
              <w:left w:val="nil"/>
              <w:bottom w:val="nil"/>
              <w:right w:val="nil"/>
            </w:tcBorders>
            <w:tcMar>
              <w:top w:w="100" w:type="dxa"/>
              <w:left w:w="100" w:type="dxa"/>
              <w:bottom w:w="100" w:type="dxa"/>
              <w:right w:w="100" w:type="dxa"/>
            </w:tcMar>
          </w:tcPr>
          <w:p w14:paraId="35778151" w14:textId="77777777" w:rsidR="00D44044" w:rsidRDefault="0021510F">
            <w:pPr>
              <w:rPr>
                <w:sz w:val="21"/>
                <w:szCs w:val="21"/>
                <w:highlight w:val="white"/>
              </w:rPr>
            </w:pPr>
            <w:r>
              <w:rPr>
                <w:sz w:val="21"/>
                <w:szCs w:val="21"/>
                <w:highlight w:val="white"/>
              </w:rPr>
              <w:t>65,190,911 ± 21,342,502</w:t>
            </w:r>
          </w:p>
        </w:tc>
      </w:tr>
      <w:tr w:rsidR="00D44044" w14:paraId="3226BF0F" w14:textId="77777777">
        <w:trPr>
          <w:trHeight w:val="545"/>
        </w:trPr>
        <w:tc>
          <w:tcPr>
            <w:tcW w:w="3780" w:type="dxa"/>
            <w:tcBorders>
              <w:top w:val="nil"/>
              <w:left w:val="nil"/>
              <w:bottom w:val="nil"/>
              <w:right w:val="nil"/>
            </w:tcBorders>
            <w:tcMar>
              <w:top w:w="100" w:type="dxa"/>
              <w:left w:w="100" w:type="dxa"/>
              <w:bottom w:w="100" w:type="dxa"/>
              <w:right w:w="100" w:type="dxa"/>
            </w:tcMar>
          </w:tcPr>
          <w:p w14:paraId="1ABF0BEA" w14:textId="77777777" w:rsidR="00D44044" w:rsidRDefault="0021510F">
            <w:pPr>
              <w:jc w:val="center"/>
            </w:pPr>
            <w:r>
              <w:t>Clean reads</w:t>
            </w:r>
          </w:p>
        </w:tc>
        <w:tc>
          <w:tcPr>
            <w:tcW w:w="2895" w:type="dxa"/>
            <w:tcBorders>
              <w:top w:val="nil"/>
              <w:left w:val="nil"/>
              <w:bottom w:val="nil"/>
              <w:right w:val="nil"/>
            </w:tcBorders>
            <w:tcMar>
              <w:top w:w="100" w:type="dxa"/>
              <w:left w:w="100" w:type="dxa"/>
              <w:bottom w:w="100" w:type="dxa"/>
              <w:right w:w="100" w:type="dxa"/>
            </w:tcMar>
          </w:tcPr>
          <w:p w14:paraId="2E38D82A" w14:textId="77777777" w:rsidR="00D44044" w:rsidRDefault="0021510F">
            <w:pPr>
              <w:jc w:val="center"/>
              <w:rPr>
                <w:sz w:val="21"/>
                <w:szCs w:val="21"/>
                <w:highlight w:val="white"/>
              </w:rPr>
            </w:pPr>
            <w:r>
              <w:rPr>
                <w:sz w:val="21"/>
                <w:szCs w:val="21"/>
                <w:highlight w:val="white"/>
              </w:rPr>
              <w:t>67,599,600 ± 17,071,506</w:t>
            </w:r>
          </w:p>
        </w:tc>
        <w:tc>
          <w:tcPr>
            <w:tcW w:w="2685" w:type="dxa"/>
            <w:tcBorders>
              <w:top w:val="nil"/>
              <w:left w:val="nil"/>
              <w:bottom w:val="nil"/>
              <w:right w:val="nil"/>
            </w:tcBorders>
            <w:tcMar>
              <w:top w:w="100" w:type="dxa"/>
              <w:left w:w="100" w:type="dxa"/>
              <w:bottom w:w="100" w:type="dxa"/>
              <w:right w:w="100" w:type="dxa"/>
            </w:tcMar>
          </w:tcPr>
          <w:p w14:paraId="55C99A06" w14:textId="77777777" w:rsidR="00D44044" w:rsidRDefault="0021510F">
            <w:pPr>
              <w:rPr>
                <w:sz w:val="21"/>
                <w:szCs w:val="21"/>
                <w:highlight w:val="white"/>
              </w:rPr>
            </w:pPr>
            <w:r>
              <w:rPr>
                <w:sz w:val="21"/>
                <w:szCs w:val="21"/>
                <w:highlight w:val="white"/>
              </w:rPr>
              <w:t>63,754,238 ± 20,863,378</w:t>
            </w:r>
          </w:p>
        </w:tc>
      </w:tr>
      <w:tr w:rsidR="00D44044" w14:paraId="5FFE09FC" w14:textId="77777777">
        <w:trPr>
          <w:trHeight w:val="545"/>
        </w:trPr>
        <w:tc>
          <w:tcPr>
            <w:tcW w:w="3780" w:type="dxa"/>
            <w:tcBorders>
              <w:top w:val="nil"/>
              <w:left w:val="nil"/>
              <w:bottom w:val="nil"/>
              <w:right w:val="nil"/>
            </w:tcBorders>
            <w:tcMar>
              <w:top w:w="100" w:type="dxa"/>
              <w:left w:w="100" w:type="dxa"/>
              <w:bottom w:w="100" w:type="dxa"/>
              <w:right w:w="100" w:type="dxa"/>
            </w:tcMar>
          </w:tcPr>
          <w:p w14:paraId="137C64FD" w14:textId="77777777" w:rsidR="00D44044" w:rsidRDefault="0021510F">
            <w:pPr>
              <w:jc w:val="center"/>
            </w:pPr>
            <w:r>
              <w:t>Clean nucleotides (G)</w:t>
            </w:r>
          </w:p>
        </w:tc>
        <w:tc>
          <w:tcPr>
            <w:tcW w:w="2895" w:type="dxa"/>
            <w:tcBorders>
              <w:top w:val="nil"/>
              <w:left w:val="nil"/>
              <w:bottom w:val="nil"/>
              <w:right w:val="nil"/>
            </w:tcBorders>
            <w:tcMar>
              <w:top w:w="100" w:type="dxa"/>
              <w:left w:w="100" w:type="dxa"/>
              <w:bottom w:w="100" w:type="dxa"/>
              <w:right w:w="100" w:type="dxa"/>
            </w:tcMar>
          </w:tcPr>
          <w:p w14:paraId="263AFCC7" w14:textId="77777777" w:rsidR="00D44044" w:rsidRDefault="0021510F">
            <w:pPr>
              <w:jc w:val="center"/>
              <w:rPr>
                <w:sz w:val="21"/>
                <w:szCs w:val="21"/>
                <w:highlight w:val="white"/>
              </w:rPr>
            </w:pPr>
            <w:r>
              <w:rPr>
                <w:sz w:val="21"/>
                <w:szCs w:val="21"/>
                <w:highlight w:val="white"/>
              </w:rPr>
              <w:t>10 ± 2</w:t>
            </w:r>
          </w:p>
        </w:tc>
        <w:tc>
          <w:tcPr>
            <w:tcW w:w="2685" w:type="dxa"/>
            <w:tcBorders>
              <w:top w:val="nil"/>
              <w:left w:val="nil"/>
              <w:bottom w:val="nil"/>
              <w:right w:val="nil"/>
            </w:tcBorders>
            <w:tcMar>
              <w:top w:w="100" w:type="dxa"/>
              <w:left w:w="100" w:type="dxa"/>
              <w:bottom w:w="100" w:type="dxa"/>
              <w:right w:w="100" w:type="dxa"/>
            </w:tcMar>
          </w:tcPr>
          <w:p w14:paraId="400020FB" w14:textId="77777777" w:rsidR="00D44044" w:rsidRDefault="0021510F">
            <w:pPr>
              <w:jc w:val="center"/>
              <w:rPr>
                <w:sz w:val="21"/>
                <w:szCs w:val="21"/>
                <w:highlight w:val="white"/>
              </w:rPr>
            </w:pPr>
            <w:r>
              <w:rPr>
                <w:sz w:val="21"/>
                <w:szCs w:val="21"/>
                <w:highlight w:val="white"/>
              </w:rPr>
              <w:t>10 ± 3</w:t>
            </w:r>
          </w:p>
        </w:tc>
      </w:tr>
      <w:tr w:rsidR="00D44044" w14:paraId="2C762264" w14:textId="77777777">
        <w:trPr>
          <w:trHeight w:val="545"/>
        </w:trPr>
        <w:tc>
          <w:tcPr>
            <w:tcW w:w="3780" w:type="dxa"/>
            <w:tcBorders>
              <w:top w:val="nil"/>
              <w:left w:val="nil"/>
              <w:bottom w:val="nil"/>
              <w:right w:val="nil"/>
            </w:tcBorders>
            <w:tcMar>
              <w:top w:w="100" w:type="dxa"/>
              <w:left w:w="100" w:type="dxa"/>
              <w:bottom w:w="100" w:type="dxa"/>
              <w:right w:w="100" w:type="dxa"/>
            </w:tcMar>
          </w:tcPr>
          <w:p w14:paraId="2FD1E95B" w14:textId="77777777" w:rsidR="00D44044" w:rsidRDefault="0021510F">
            <w:pPr>
              <w:jc w:val="center"/>
            </w:pPr>
            <w:r>
              <w:lastRenderedPageBreak/>
              <w:t>Q30 (%)</w:t>
            </w:r>
          </w:p>
        </w:tc>
        <w:tc>
          <w:tcPr>
            <w:tcW w:w="2895" w:type="dxa"/>
            <w:tcBorders>
              <w:top w:val="nil"/>
              <w:left w:val="nil"/>
              <w:bottom w:val="nil"/>
              <w:right w:val="nil"/>
            </w:tcBorders>
            <w:tcMar>
              <w:top w:w="100" w:type="dxa"/>
              <w:left w:w="100" w:type="dxa"/>
              <w:bottom w:w="100" w:type="dxa"/>
              <w:right w:w="100" w:type="dxa"/>
            </w:tcMar>
          </w:tcPr>
          <w:p w14:paraId="22F2159D" w14:textId="77777777" w:rsidR="00D44044" w:rsidRDefault="00241485">
            <w:pPr>
              <w:jc w:val="center"/>
              <w:rPr>
                <w:sz w:val="21"/>
                <w:szCs w:val="21"/>
                <w:highlight w:val="white"/>
              </w:rPr>
            </w:pPr>
            <w:r>
              <w:rPr>
                <w:sz w:val="21"/>
                <w:szCs w:val="21"/>
                <w:highlight w:val="white"/>
              </w:rPr>
              <w:t>96 ±</w:t>
            </w:r>
            <w:r w:rsidR="0021510F">
              <w:rPr>
                <w:sz w:val="21"/>
                <w:szCs w:val="21"/>
                <w:highlight w:val="white"/>
              </w:rPr>
              <w:t xml:space="preserve"> 0.1</w:t>
            </w:r>
          </w:p>
        </w:tc>
        <w:tc>
          <w:tcPr>
            <w:tcW w:w="2685" w:type="dxa"/>
            <w:tcBorders>
              <w:top w:val="nil"/>
              <w:left w:val="nil"/>
              <w:bottom w:val="nil"/>
              <w:right w:val="nil"/>
            </w:tcBorders>
            <w:tcMar>
              <w:top w:w="100" w:type="dxa"/>
              <w:left w:w="100" w:type="dxa"/>
              <w:bottom w:w="100" w:type="dxa"/>
              <w:right w:w="100" w:type="dxa"/>
            </w:tcMar>
          </w:tcPr>
          <w:p w14:paraId="3C33DB70" w14:textId="77777777" w:rsidR="00D44044" w:rsidRDefault="0021510F">
            <w:pPr>
              <w:jc w:val="center"/>
              <w:rPr>
                <w:sz w:val="21"/>
                <w:szCs w:val="21"/>
                <w:highlight w:val="white"/>
              </w:rPr>
            </w:pPr>
            <w:r>
              <w:rPr>
                <w:sz w:val="21"/>
                <w:szCs w:val="21"/>
                <w:highlight w:val="white"/>
              </w:rPr>
              <w:t>95 ± 2</w:t>
            </w:r>
          </w:p>
        </w:tc>
      </w:tr>
      <w:tr w:rsidR="00D44044" w14:paraId="5C361E60" w14:textId="77777777">
        <w:trPr>
          <w:trHeight w:val="545"/>
        </w:trPr>
        <w:tc>
          <w:tcPr>
            <w:tcW w:w="3780" w:type="dxa"/>
            <w:tcBorders>
              <w:top w:val="nil"/>
              <w:left w:val="nil"/>
              <w:bottom w:val="nil"/>
              <w:right w:val="nil"/>
            </w:tcBorders>
            <w:tcMar>
              <w:top w:w="100" w:type="dxa"/>
              <w:left w:w="100" w:type="dxa"/>
              <w:bottom w:w="100" w:type="dxa"/>
              <w:right w:w="100" w:type="dxa"/>
            </w:tcMar>
          </w:tcPr>
          <w:p w14:paraId="4B1233D7" w14:textId="77777777" w:rsidR="00D44044" w:rsidRDefault="0021510F">
            <w:pPr>
              <w:jc w:val="center"/>
            </w:pPr>
            <w:r>
              <w:t>Number of transcripts</w:t>
            </w:r>
          </w:p>
        </w:tc>
        <w:tc>
          <w:tcPr>
            <w:tcW w:w="2895" w:type="dxa"/>
            <w:tcBorders>
              <w:top w:val="nil"/>
              <w:left w:val="nil"/>
              <w:bottom w:val="nil"/>
              <w:right w:val="nil"/>
            </w:tcBorders>
            <w:tcMar>
              <w:top w:w="100" w:type="dxa"/>
              <w:left w:w="100" w:type="dxa"/>
              <w:bottom w:w="100" w:type="dxa"/>
              <w:right w:w="100" w:type="dxa"/>
            </w:tcMar>
          </w:tcPr>
          <w:p w14:paraId="145B8CF5" w14:textId="77777777" w:rsidR="00D44044" w:rsidRDefault="0021510F">
            <w:pPr>
              <w:jc w:val="center"/>
              <w:rPr>
                <w:color w:val="262626"/>
              </w:rPr>
            </w:pPr>
            <w:r>
              <w:rPr>
                <w:color w:val="262626"/>
              </w:rPr>
              <w:t>266,580</w:t>
            </w:r>
          </w:p>
        </w:tc>
        <w:tc>
          <w:tcPr>
            <w:tcW w:w="2685" w:type="dxa"/>
            <w:tcBorders>
              <w:top w:val="nil"/>
              <w:left w:val="nil"/>
              <w:bottom w:val="nil"/>
              <w:right w:val="nil"/>
            </w:tcBorders>
            <w:tcMar>
              <w:top w:w="100" w:type="dxa"/>
              <w:left w:w="100" w:type="dxa"/>
              <w:bottom w:w="100" w:type="dxa"/>
              <w:right w:w="100" w:type="dxa"/>
            </w:tcMar>
          </w:tcPr>
          <w:p w14:paraId="173B6248" w14:textId="77777777" w:rsidR="00D44044" w:rsidRDefault="0021510F">
            <w:pPr>
              <w:jc w:val="center"/>
            </w:pPr>
            <w:r>
              <w:t>223,003</w:t>
            </w:r>
          </w:p>
        </w:tc>
      </w:tr>
      <w:tr w:rsidR="00D44044" w14:paraId="75CB7F2A" w14:textId="77777777">
        <w:trPr>
          <w:trHeight w:val="545"/>
        </w:trPr>
        <w:tc>
          <w:tcPr>
            <w:tcW w:w="3780" w:type="dxa"/>
            <w:tcBorders>
              <w:top w:val="nil"/>
              <w:left w:val="nil"/>
              <w:bottom w:val="nil"/>
              <w:right w:val="nil"/>
            </w:tcBorders>
            <w:tcMar>
              <w:top w:w="100" w:type="dxa"/>
              <w:left w:w="100" w:type="dxa"/>
              <w:bottom w:w="100" w:type="dxa"/>
              <w:right w:w="100" w:type="dxa"/>
            </w:tcMar>
          </w:tcPr>
          <w:p w14:paraId="233827E3" w14:textId="77777777" w:rsidR="00D44044" w:rsidRDefault="0021510F">
            <w:pPr>
              <w:jc w:val="center"/>
            </w:pPr>
            <w:r>
              <w:t>Mean length of transcripts (</w:t>
            </w:r>
            <w:proofErr w:type="spellStart"/>
            <w:r>
              <w:t>nt</w:t>
            </w:r>
            <w:proofErr w:type="spellEnd"/>
            <w:r>
              <w:t>)</w:t>
            </w:r>
          </w:p>
        </w:tc>
        <w:tc>
          <w:tcPr>
            <w:tcW w:w="2895" w:type="dxa"/>
            <w:tcBorders>
              <w:top w:val="nil"/>
              <w:left w:val="nil"/>
              <w:bottom w:val="nil"/>
              <w:right w:val="nil"/>
            </w:tcBorders>
            <w:tcMar>
              <w:top w:w="100" w:type="dxa"/>
              <w:left w:w="100" w:type="dxa"/>
              <w:bottom w:w="100" w:type="dxa"/>
              <w:right w:w="100" w:type="dxa"/>
            </w:tcMar>
          </w:tcPr>
          <w:p w14:paraId="3C5EEF3B" w14:textId="77777777" w:rsidR="00D44044" w:rsidRDefault="0021510F">
            <w:pPr>
              <w:jc w:val="center"/>
            </w:pPr>
            <w:r>
              <w:t>937</w:t>
            </w:r>
          </w:p>
        </w:tc>
        <w:tc>
          <w:tcPr>
            <w:tcW w:w="2685" w:type="dxa"/>
            <w:tcBorders>
              <w:top w:val="nil"/>
              <w:left w:val="nil"/>
              <w:bottom w:val="nil"/>
              <w:right w:val="nil"/>
            </w:tcBorders>
            <w:tcMar>
              <w:top w:w="100" w:type="dxa"/>
              <w:left w:w="100" w:type="dxa"/>
              <w:bottom w:w="100" w:type="dxa"/>
              <w:right w:w="100" w:type="dxa"/>
            </w:tcMar>
          </w:tcPr>
          <w:p w14:paraId="210C7404" w14:textId="77777777" w:rsidR="00D44044" w:rsidRDefault="0021510F">
            <w:pPr>
              <w:jc w:val="center"/>
            </w:pPr>
            <w:r>
              <w:t>790</w:t>
            </w:r>
          </w:p>
        </w:tc>
      </w:tr>
      <w:tr w:rsidR="00D44044" w14:paraId="75FB1B1C" w14:textId="77777777">
        <w:trPr>
          <w:trHeight w:val="545"/>
        </w:trPr>
        <w:tc>
          <w:tcPr>
            <w:tcW w:w="3780" w:type="dxa"/>
            <w:tcBorders>
              <w:top w:val="nil"/>
              <w:left w:val="nil"/>
              <w:bottom w:val="nil"/>
              <w:right w:val="nil"/>
            </w:tcBorders>
            <w:tcMar>
              <w:top w:w="100" w:type="dxa"/>
              <w:left w:w="100" w:type="dxa"/>
              <w:bottom w:w="100" w:type="dxa"/>
              <w:right w:w="100" w:type="dxa"/>
            </w:tcMar>
          </w:tcPr>
          <w:p w14:paraId="1ADA5390" w14:textId="77777777" w:rsidR="00D44044" w:rsidRDefault="0021510F">
            <w:pPr>
              <w:jc w:val="center"/>
            </w:pPr>
            <w:r>
              <w:t xml:space="preserve">Number of </w:t>
            </w:r>
            <w:proofErr w:type="spellStart"/>
            <w:r>
              <w:t>unigenes</w:t>
            </w:r>
            <w:proofErr w:type="spellEnd"/>
          </w:p>
        </w:tc>
        <w:tc>
          <w:tcPr>
            <w:tcW w:w="2895" w:type="dxa"/>
            <w:tcBorders>
              <w:top w:val="nil"/>
              <w:left w:val="nil"/>
              <w:bottom w:val="nil"/>
              <w:right w:val="nil"/>
            </w:tcBorders>
            <w:tcMar>
              <w:top w:w="100" w:type="dxa"/>
              <w:left w:w="100" w:type="dxa"/>
              <w:bottom w:w="100" w:type="dxa"/>
              <w:right w:w="100" w:type="dxa"/>
            </w:tcMar>
          </w:tcPr>
          <w:p w14:paraId="44C484F8" w14:textId="77777777" w:rsidR="00D44044" w:rsidRDefault="0021510F">
            <w:pPr>
              <w:jc w:val="center"/>
              <w:rPr>
                <w:color w:val="262626"/>
              </w:rPr>
            </w:pPr>
            <w:r>
              <w:rPr>
                <w:color w:val="262626"/>
              </w:rPr>
              <w:t>266,009</w:t>
            </w:r>
          </w:p>
        </w:tc>
        <w:tc>
          <w:tcPr>
            <w:tcW w:w="2685" w:type="dxa"/>
            <w:tcBorders>
              <w:top w:val="nil"/>
              <w:left w:val="nil"/>
              <w:bottom w:val="nil"/>
              <w:right w:val="nil"/>
            </w:tcBorders>
            <w:tcMar>
              <w:top w:w="100" w:type="dxa"/>
              <w:left w:w="100" w:type="dxa"/>
              <w:bottom w:w="100" w:type="dxa"/>
              <w:right w:w="100" w:type="dxa"/>
            </w:tcMar>
          </w:tcPr>
          <w:p w14:paraId="422DE6C6" w14:textId="77777777" w:rsidR="00D44044" w:rsidRDefault="0021510F">
            <w:pPr>
              <w:jc w:val="center"/>
            </w:pPr>
            <w:r>
              <w:t>222,364</w:t>
            </w:r>
          </w:p>
        </w:tc>
      </w:tr>
      <w:tr w:rsidR="00D44044" w14:paraId="53F627B1" w14:textId="77777777">
        <w:trPr>
          <w:trHeight w:val="545"/>
        </w:trPr>
        <w:tc>
          <w:tcPr>
            <w:tcW w:w="3780" w:type="dxa"/>
            <w:tcBorders>
              <w:top w:val="nil"/>
              <w:left w:val="nil"/>
              <w:bottom w:val="single" w:sz="8" w:space="0" w:color="000000"/>
              <w:right w:val="nil"/>
            </w:tcBorders>
            <w:tcMar>
              <w:top w:w="100" w:type="dxa"/>
              <w:left w:w="100" w:type="dxa"/>
              <w:bottom w:w="100" w:type="dxa"/>
              <w:right w:w="100" w:type="dxa"/>
            </w:tcMar>
          </w:tcPr>
          <w:p w14:paraId="3D4BF191" w14:textId="77777777" w:rsidR="00D44044" w:rsidRDefault="0021510F">
            <w:pPr>
              <w:jc w:val="center"/>
            </w:pPr>
            <w:r>
              <w:t xml:space="preserve">Mean length of </w:t>
            </w:r>
            <w:proofErr w:type="spellStart"/>
            <w:r>
              <w:t>unigenes</w:t>
            </w:r>
            <w:proofErr w:type="spellEnd"/>
            <w:r>
              <w:t xml:space="preserve"> (</w:t>
            </w:r>
            <w:proofErr w:type="spellStart"/>
            <w:r>
              <w:t>nt</w:t>
            </w:r>
            <w:proofErr w:type="spellEnd"/>
            <w:r>
              <w:t>)</w:t>
            </w:r>
          </w:p>
        </w:tc>
        <w:tc>
          <w:tcPr>
            <w:tcW w:w="2895" w:type="dxa"/>
            <w:tcBorders>
              <w:top w:val="nil"/>
              <w:left w:val="nil"/>
              <w:bottom w:val="single" w:sz="8" w:space="0" w:color="000000"/>
              <w:right w:val="nil"/>
            </w:tcBorders>
            <w:tcMar>
              <w:top w:w="100" w:type="dxa"/>
              <w:left w:w="100" w:type="dxa"/>
              <w:bottom w:w="100" w:type="dxa"/>
              <w:right w:w="100" w:type="dxa"/>
            </w:tcMar>
          </w:tcPr>
          <w:p w14:paraId="257F0CD6" w14:textId="77777777" w:rsidR="00D44044" w:rsidRDefault="0021510F">
            <w:pPr>
              <w:jc w:val="center"/>
            </w:pPr>
            <w:r>
              <w:t>684</w:t>
            </w:r>
          </w:p>
        </w:tc>
        <w:tc>
          <w:tcPr>
            <w:tcW w:w="2685" w:type="dxa"/>
            <w:tcBorders>
              <w:top w:val="nil"/>
              <w:left w:val="nil"/>
              <w:bottom w:val="single" w:sz="8" w:space="0" w:color="000000"/>
              <w:right w:val="nil"/>
            </w:tcBorders>
            <w:tcMar>
              <w:top w:w="100" w:type="dxa"/>
              <w:left w:w="100" w:type="dxa"/>
              <w:bottom w:w="100" w:type="dxa"/>
              <w:right w:w="100" w:type="dxa"/>
            </w:tcMar>
          </w:tcPr>
          <w:p w14:paraId="161C3A52" w14:textId="77777777" w:rsidR="00D44044" w:rsidRDefault="0021510F">
            <w:pPr>
              <w:jc w:val="center"/>
            </w:pPr>
            <w:r>
              <w:t>792</w:t>
            </w:r>
          </w:p>
        </w:tc>
      </w:tr>
    </w:tbl>
    <w:p w14:paraId="255D8B37" w14:textId="77777777" w:rsidR="00D44044" w:rsidRDefault="00D44044">
      <w:pPr>
        <w:rPr>
          <w:b/>
          <w:sz w:val="28"/>
          <w:szCs w:val="28"/>
        </w:rPr>
      </w:pPr>
    </w:p>
    <w:p w14:paraId="10B295A0" w14:textId="77777777" w:rsidR="00D44044" w:rsidRDefault="0021510F">
      <w:pPr>
        <w:rPr>
          <w:b/>
          <w:sz w:val="28"/>
          <w:szCs w:val="28"/>
        </w:rPr>
      </w:pPr>
      <w:r>
        <w:rPr>
          <w:b/>
          <w:sz w:val="28"/>
          <w:szCs w:val="28"/>
        </w:rPr>
        <w:t>Figures</w:t>
      </w:r>
    </w:p>
    <w:p w14:paraId="2E22CA08" w14:textId="77777777" w:rsidR="00D44044" w:rsidRDefault="00D44044">
      <w:pPr>
        <w:rPr>
          <w:b/>
          <w:sz w:val="28"/>
          <w:szCs w:val="28"/>
        </w:rPr>
      </w:pPr>
    </w:p>
    <w:p w14:paraId="07AD6383" w14:textId="77777777" w:rsidR="00D44044" w:rsidRDefault="0021510F">
      <w:pPr>
        <w:jc w:val="both"/>
        <w:rPr>
          <w:sz w:val="24"/>
          <w:szCs w:val="24"/>
        </w:rPr>
      </w:pPr>
      <w:r>
        <w:rPr>
          <w:b/>
          <w:sz w:val="24"/>
          <w:szCs w:val="24"/>
        </w:rPr>
        <w:t xml:space="preserve">Figure 1. </w:t>
      </w:r>
      <w:r>
        <w:rPr>
          <w:sz w:val="24"/>
          <w:szCs w:val="24"/>
        </w:rPr>
        <w:t xml:space="preserve">The treatment structure for this experiment was a 3 x 3 completely crossed factorial design. The first factor, host, consisted of three levels: brown mustard (a), potato (b), and peppermint (c). Likewise,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(black),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(red), and a water control (blue).  Each treatment was replicated 10 times and arranged in a completely randomized block design. </w:t>
      </w:r>
    </w:p>
    <w:p w14:paraId="21CF3A76" w14:textId="77777777" w:rsidR="00D44044" w:rsidRDefault="0021510F">
      <w:pPr>
        <w:ind w:left="720"/>
        <w:jc w:val="center"/>
        <w:rPr>
          <w:sz w:val="24"/>
          <w:szCs w:val="24"/>
        </w:rPr>
      </w:pPr>
      <w:r>
        <w:rPr>
          <w:noProof/>
          <w:sz w:val="24"/>
          <w:szCs w:val="24"/>
        </w:rPr>
        <w:lastRenderedPageBreak/>
        <w:drawing>
          <wp:inline distT="114300" distB="114300" distL="114300" distR="114300" wp14:anchorId="5434DCE7" wp14:editId="0B0B71EC">
            <wp:extent cx="4372575" cy="4529138"/>
            <wp:effectExtent l="25400" t="25400" r="25400" b="254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372575" cy="4529138"/>
                    </a:xfrm>
                    <a:prstGeom prst="rect">
                      <a:avLst/>
                    </a:prstGeom>
                    <a:ln w="25400">
                      <a:solidFill>
                        <a:srgbClr val="000000"/>
                      </a:solidFill>
                      <a:prstDash val="solid"/>
                    </a:ln>
                  </pic:spPr>
                </pic:pic>
              </a:graphicData>
            </a:graphic>
          </wp:inline>
        </w:drawing>
      </w:r>
    </w:p>
    <w:p w14:paraId="2602783E" w14:textId="7050E585" w:rsidR="00D44044" w:rsidRDefault="0021510F">
      <w:pPr>
        <w:jc w:val="both"/>
        <w:rPr>
          <w:sz w:val="24"/>
          <w:szCs w:val="24"/>
        </w:rPr>
      </w:pPr>
      <w:r>
        <w:rPr>
          <w:b/>
          <w:sz w:val="24"/>
          <w:szCs w:val="24"/>
        </w:rPr>
        <w:t xml:space="preserve">Figure 2. </w:t>
      </w:r>
      <w:r>
        <w:rPr>
          <w:sz w:val="24"/>
          <w:szCs w:val="24"/>
        </w:rPr>
        <w:t>Comparisons of differentially expressed genes (DEG</w:t>
      </w:r>
      <w:ins w:id="413" w:author="Wheeler, David Linnard" w:date="2021-03-17T11:20:00Z">
        <w:r w:rsidR="00D622BD">
          <w:rPr>
            <w:sz w:val="24"/>
            <w:szCs w:val="24"/>
          </w:rPr>
          <w:t>s</w:t>
        </w:r>
      </w:ins>
      <w:del w:id="414" w:author="Wheeler, David Linnard" w:date="2021-03-17T11:20:00Z">
        <w:r w:rsidDel="00D622BD">
          <w:rPr>
            <w:sz w:val="24"/>
            <w:szCs w:val="24"/>
          </w:rPr>
          <w:delText>S</w:delText>
        </w:r>
      </w:del>
      <w:r>
        <w:rPr>
          <w:sz w:val="24"/>
          <w:szCs w:val="24"/>
        </w:rPr>
        <w:t>) between (</w:t>
      </w:r>
      <w:r>
        <w:rPr>
          <w:b/>
          <w:sz w:val="24"/>
          <w:szCs w:val="24"/>
        </w:rPr>
        <w:t>A</w:t>
      </w:r>
      <w:r>
        <w:rPr>
          <w:sz w:val="24"/>
          <w:szCs w:val="24"/>
        </w:rPr>
        <w:t xml:space="preserve">):  brown mustard (a), potato (b), and peppermint (c)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and non-inoculated control (pink),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and non-inoculated control (blue), and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isolates 653 and 111 (orange) and (</w:t>
      </w:r>
      <w:r>
        <w:rPr>
          <w:b/>
          <w:sz w:val="24"/>
          <w:szCs w:val="24"/>
        </w:rPr>
        <w:t>B</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recovered from each host. Numbers within each </w:t>
      </w:r>
      <w:proofErr w:type="spellStart"/>
      <w:r>
        <w:rPr>
          <w:sz w:val="24"/>
          <w:szCs w:val="24"/>
        </w:rPr>
        <w:t>venn</w:t>
      </w:r>
      <w:proofErr w:type="spellEnd"/>
      <w:r>
        <w:rPr>
          <w:sz w:val="24"/>
          <w:szCs w:val="24"/>
        </w:rPr>
        <w:t xml:space="preserve"> diagram represent the shared number of DEGs between comparisons.</w:t>
      </w:r>
    </w:p>
    <w:p w14:paraId="47CB9EEA" w14:textId="77777777" w:rsidR="00D44044" w:rsidRDefault="00D44044">
      <w:pPr>
        <w:jc w:val="both"/>
        <w:rPr>
          <w:sz w:val="24"/>
          <w:szCs w:val="24"/>
        </w:rPr>
      </w:pPr>
    </w:p>
    <w:p w14:paraId="699C6048" w14:textId="2BE519EA" w:rsidR="00D44044" w:rsidRDefault="00927059">
      <w:pPr>
        <w:jc w:val="center"/>
        <w:rPr>
          <w:b/>
          <w:sz w:val="24"/>
          <w:szCs w:val="24"/>
        </w:rPr>
      </w:pPr>
      <w:ins w:id="415" w:author="Wheeler, David Linnard" w:date="2021-03-30T11:05:00Z">
        <w:r>
          <w:rPr>
            <w:b/>
            <w:noProof/>
            <w:sz w:val="24"/>
            <w:szCs w:val="24"/>
          </w:rPr>
          <w:lastRenderedPageBreak/>
          <w:drawing>
            <wp:inline distT="0" distB="0" distL="0" distR="0" wp14:anchorId="0F1FE6AD" wp14:editId="72542089">
              <wp:extent cx="5943600" cy="2462530"/>
              <wp:effectExtent l="12700" t="12700" r="12700" b="1397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462530"/>
                      </a:xfrm>
                      <a:prstGeom prst="rect">
                        <a:avLst/>
                      </a:prstGeom>
                      <a:ln>
                        <a:solidFill>
                          <a:schemeClr val="tx1"/>
                        </a:solidFill>
                      </a:ln>
                    </pic:spPr>
                  </pic:pic>
                </a:graphicData>
              </a:graphic>
            </wp:inline>
          </w:drawing>
        </w:r>
      </w:ins>
      <w:del w:id="416" w:author="Wheeler, David Linnard" w:date="2021-03-30T11:05:00Z">
        <w:r w:rsidR="0021510F" w:rsidDel="00927059">
          <w:rPr>
            <w:b/>
            <w:noProof/>
            <w:sz w:val="24"/>
            <w:szCs w:val="24"/>
          </w:rPr>
          <w:drawing>
            <wp:inline distT="114300" distB="114300" distL="114300" distR="114300" wp14:anchorId="511E22B5" wp14:editId="712B2CC9">
              <wp:extent cx="6037445" cy="1938338"/>
              <wp:effectExtent l="25400" t="25400" r="25400" b="254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6037445" cy="1938338"/>
                      </a:xfrm>
                      <a:prstGeom prst="rect">
                        <a:avLst/>
                      </a:prstGeom>
                      <a:ln w="25400">
                        <a:solidFill>
                          <a:srgbClr val="000000"/>
                        </a:solidFill>
                        <a:prstDash val="solid"/>
                      </a:ln>
                    </pic:spPr>
                  </pic:pic>
                </a:graphicData>
              </a:graphic>
            </wp:inline>
          </w:drawing>
        </w:r>
      </w:del>
    </w:p>
    <w:p w14:paraId="2F268BDD" w14:textId="76DEAB90" w:rsidR="00D44044" w:rsidDel="0085077C" w:rsidRDefault="0021510F">
      <w:pPr>
        <w:jc w:val="center"/>
        <w:rPr>
          <w:del w:id="417" w:author="Wheeler, David Linnard" w:date="2021-03-26T11:42:00Z"/>
          <w:b/>
          <w:sz w:val="24"/>
          <w:szCs w:val="24"/>
        </w:rPr>
      </w:pPr>
      <w:del w:id="418" w:author="Wheeler, David Linnard" w:date="2021-03-26T11:43:00Z">
        <w:r w:rsidDel="0085077C">
          <w:rPr>
            <w:b/>
            <w:noProof/>
            <w:sz w:val="24"/>
            <w:szCs w:val="24"/>
          </w:rPr>
          <w:drawing>
            <wp:inline distT="114300" distB="114300" distL="114300" distR="114300" wp14:anchorId="3392F4B7" wp14:editId="5768B576">
              <wp:extent cx="3159189" cy="2662238"/>
              <wp:effectExtent l="25400" t="25400" r="25400" b="2540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3159189" cy="2662238"/>
                      </a:xfrm>
                      <a:prstGeom prst="rect">
                        <a:avLst/>
                      </a:prstGeom>
                      <a:ln w="25400">
                        <a:solidFill>
                          <a:srgbClr val="000000"/>
                        </a:solidFill>
                        <a:prstDash val="solid"/>
                      </a:ln>
                    </pic:spPr>
                  </pic:pic>
                </a:graphicData>
              </a:graphic>
            </wp:inline>
          </w:drawing>
        </w:r>
      </w:del>
    </w:p>
    <w:p w14:paraId="74D071BA" w14:textId="77777777" w:rsidR="00D44044" w:rsidRDefault="00D44044" w:rsidP="0085077C">
      <w:pPr>
        <w:jc w:val="center"/>
        <w:rPr>
          <w:b/>
          <w:sz w:val="24"/>
          <w:szCs w:val="24"/>
        </w:rPr>
      </w:pPr>
    </w:p>
    <w:p w14:paraId="7BA7E19B" w14:textId="5B0CC6BB" w:rsidR="00D44044" w:rsidRDefault="0085077C">
      <w:pPr>
        <w:jc w:val="center"/>
        <w:rPr>
          <w:b/>
          <w:sz w:val="24"/>
          <w:szCs w:val="24"/>
        </w:rPr>
      </w:pPr>
      <w:ins w:id="419" w:author="Wheeler, David Linnard" w:date="2021-03-26T11:42:00Z">
        <w:r>
          <w:rPr>
            <w:b/>
            <w:noProof/>
            <w:sz w:val="24"/>
            <w:szCs w:val="24"/>
          </w:rPr>
          <w:drawing>
            <wp:inline distT="0" distB="0" distL="0" distR="0" wp14:anchorId="1430E288" wp14:editId="2F735708">
              <wp:extent cx="3682826" cy="3058792"/>
              <wp:effectExtent l="12700" t="12700" r="13335" b="15240"/>
              <wp:docPr id="10" name="Picture 10"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venn 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28421" cy="3096661"/>
                      </a:xfrm>
                      <a:prstGeom prst="rect">
                        <a:avLst/>
                      </a:prstGeom>
                      <a:ln>
                        <a:solidFill>
                          <a:schemeClr val="tx1"/>
                        </a:solidFill>
                      </a:ln>
                    </pic:spPr>
                  </pic:pic>
                </a:graphicData>
              </a:graphic>
            </wp:inline>
          </w:drawing>
        </w:r>
      </w:ins>
    </w:p>
    <w:p w14:paraId="7286ED05" w14:textId="77777777" w:rsidR="00D44044" w:rsidRDefault="00D44044">
      <w:pPr>
        <w:jc w:val="center"/>
        <w:rPr>
          <w:b/>
          <w:sz w:val="24"/>
          <w:szCs w:val="24"/>
        </w:rPr>
      </w:pPr>
    </w:p>
    <w:p w14:paraId="3D3FC071" w14:textId="77777777" w:rsidR="00D44044" w:rsidRDefault="00D44044">
      <w:pPr>
        <w:jc w:val="center"/>
        <w:rPr>
          <w:b/>
          <w:sz w:val="24"/>
          <w:szCs w:val="24"/>
        </w:rPr>
      </w:pPr>
    </w:p>
    <w:p w14:paraId="51C690FB" w14:textId="77777777" w:rsidR="00D44044" w:rsidRDefault="00D44044">
      <w:pPr>
        <w:jc w:val="center"/>
        <w:rPr>
          <w:b/>
          <w:sz w:val="24"/>
          <w:szCs w:val="24"/>
        </w:rPr>
      </w:pPr>
    </w:p>
    <w:p w14:paraId="49B4D688" w14:textId="77777777" w:rsidR="00D44044" w:rsidRDefault="00D44044">
      <w:pPr>
        <w:jc w:val="center"/>
        <w:rPr>
          <w:b/>
          <w:sz w:val="24"/>
          <w:szCs w:val="24"/>
        </w:rPr>
      </w:pPr>
    </w:p>
    <w:p w14:paraId="39970815" w14:textId="77777777" w:rsidR="00D44044" w:rsidRDefault="00D44044">
      <w:pPr>
        <w:jc w:val="center"/>
        <w:rPr>
          <w:b/>
          <w:sz w:val="24"/>
          <w:szCs w:val="24"/>
        </w:rPr>
      </w:pPr>
    </w:p>
    <w:p w14:paraId="721DDDF3" w14:textId="77777777" w:rsidR="00D44044" w:rsidRDefault="00D44044">
      <w:pPr>
        <w:jc w:val="center"/>
        <w:rPr>
          <w:b/>
          <w:sz w:val="24"/>
          <w:szCs w:val="24"/>
        </w:rPr>
      </w:pPr>
    </w:p>
    <w:p w14:paraId="7ED8A8B0" w14:textId="77777777" w:rsidR="00D44044" w:rsidRDefault="0021510F">
      <w:pPr>
        <w:jc w:val="both"/>
        <w:rPr>
          <w:sz w:val="24"/>
          <w:szCs w:val="24"/>
        </w:rPr>
      </w:pPr>
      <w:commentRangeStart w:id="420"/>
      <w:r>
        <w:rPr>
          <w:b/>
          <w:sz w:val="24"/>
          <w:szCs w:val="24"/>
        </w:rPr>
        <w:t xml:space="preserve">Figure 3.  </w:t>
      </w:r>
      <w:r>
        <w:rPr>
          <w:sz w:val="24"/>
          <w:szCs w:val="24"/>
        </w:rPr>
        <w:t>Log fold change of DEGs from plants (</w:t>
      </w:r>
      <w:r>
        <w:rPr>
          <w:b/>
          <w:sz w:val="24"/>
          <w:szCs w:val="24"/>
        </w:rPr>
        <w:t>A</w:t>
      </w:r>
      <w:r>
        <w:rPr>
          <w:sz w:val="24"/>
          <w:szCs w:val="24"/>
        </w:rPr>
        <w:t xml:space="preserve">) and </w:t>
      </w:r>
      <w:r>
        <w:rPr>
          <w:i/>
          <w:sz w:val="24"/>
          <w:szCs w:val="24"/>
        </w:rPr>
        <w:t xml:space="preserve">Verticillium </w:t>
      </w:r>
      <w:proofErr w:type="spellStart"/>
      <w:proofErr w:type="gramStart"/>
      <w:r>
        <w:rPr>
          <w:i/>
          <w:sz w:val="24"/>
          <w:szCs w:val="24"/>
        </w:rPr>
        <w:t>dahliae</w:t>
      </w:r>
      <w:proofErr w:type="spellEnd"/>
      <w:r>
        <w:rPr>
          <w:i/>
          <w:sz w:val="24"/>
          <w:szCs w:val="24"/>
        </w:rPr>
        <w:t xml:space="preserve">  </w:t>
      </w:r>
      <w:r>
        <w:rPr>
          <w:sz w:val="24"/>
          <w:szCs w:val="24"/>
        </w:rPr>
        <w:t>isolates</w:t>
      </w:r>
      <w:proofErr w:type="gramEnd"/>
      <w:r>
        <w:rPr>
          <w:sz w:val="24"/>
          <w:szCs w:val="24"/>
        </w:rPr>
        <w:t xml:space="preserve"> (</w:t>
      </w:r>
      <w:r>
        <w:rPr>
          <w:b/>
          <w:sz w:val="24"/>
          <w:szCs w:val="24"/>
        </w:rPr>
        <w:t>B</w:t>
      </w:r>
      <w:r>
        <w:rPr>
          <w:sz w:val="24"/>
          <w:szCs w:val="24"/>
        </w:rPr>
        <w:t>) as a function of the mean number of normalized counts. Panel (</w:t>
      </w:r>
      <w:r>
        <w:rPr>
          <w:b/>
          <w:sz w:val="24"/>
          <w:szCs w:val="24"/>
        </w:rPr>
        <w:t>A</w:t>
      </w:r>
      <w:r>
        <w:rPr>
          <w:sz w:val="24"/>
          <w:szCs w:val="24"/>
        </w:rPr>
        <w:t xml:space="preserve">) presents MA plots for brown mustard (a), potato (b), and peppermint (c) plant genes expressed in plants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vs. the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the non-inoculated control,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w:t>
      </w:r>
      <w:r>
        <w:rPr>
          <w:sz w:val="24"/>
          <w:szCs w:val="24"/>
        </w:rPr>
        <w:lastRenderedPageBreak/>
        <w:t>653. Baseline controls for the last column depend on the host and are labeled accordingly. Panel (</w:t>
      </w:r>
      <w:r>
        <w:rPr>
          <w:b/>
          <w:sz w:val="24"/>
          <w:szCs w:val="24"/>
        </w:rPr>
        <w:t>B</w:t>
      </w:r>
      <w:r>
        <w:rPr>
          <w:sz w:val="24"/>
          <w:szCs w:val="24"/>
        </w:rPr>
        <w:t xml:space="preserve">) presents MA plots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genes expressed in different hosts.</w:t>
      </w:r>
    </w:p>
    <w:p w14:paraId="58CC5A0D" w14:textId="77777777" w:rsidR="00D44044" w:rsidRDefault="00D44044">
      <w:pPr>
        <w:jc w:val="both"/>
        <w:rPr>
          <w:sz w:val="24"/>
          <w:szCs w:val="24"/>
        </w:rPr>
      </w:pPr>
    </w:p>
    <w:p w14:paraId="32A79724" w14:textId="77777777" w:rsidR="00D44044" w:rsidRDefault="0021510F">
      <w:pPr>
        <w:jc w:val="center"/>
        <w:rPr>
          <w:b/>
          <w:sz w:val="24"/>
          <w:szCs w:val="24"/>
        </w:rPr>
      </w:pPr>
      <w:r>
        <w:rPr>
          <w:b/>
          <w:noProof/>
          <w:sz w:val="24"/>
          <w:szCs w:val="24"/>
        </w:rPr>
        <w:drawing>
          <wp:inline distT="114300" distB="114300" distL="114300" distR="114300" wp14:anchorId="77852CEC" wp14:editId="4B194362">
            <wp:extent cx="3176588" cy="2980928"/>
            <wp:effectExtent l="25400" t="25400" r="25400" b="2540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3176588" cy="2980928"/>
                    </a:xfrm>
                    <a:prstGeom prst="rect">
                      <a:avLst/>
                    </a:prstGeom>
                    <a:ln w="25400">
                      <a:solidFill>
                        <a:srgbClr val="000000"/>
                      </a:solidFill>
                      <a:prstDash val="solid"/>
                    </a:ln>
                  </pic:spPr>
                </pic:pic>
              </a:graphicData>
            </a:graphic>
          </wp:inline>
        </w:drawing>
      </w:r>
      <w:r>
        <w:rPr>
          <w:b/>
          <w:noProof/>
          <w:sz w:val="24"/>
          <w:szCs w:val="24"/>
        </w:rPr>
        <w:drawing>
          <wp:inline distT="114300" distB="114300" distL="114300" distR="114300" wp14:anchorId="233AE4F0" wp14:editId="256D98F7">
            <wp:extent cx="2181225" cy="2985707"/>
            <wp:effectExtent l="25400" t="25400" r="25400" b="254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t="700"/>
                    <a:stretch>
                      <a:fillRect/>
                    </a:stretch>
                  </pic:blipFill>
                  <pic:spPr>
                    <a:xfrm>
                      <a:off x="0" y="0"/>
                      <a:ext cx="2181225" cy="2985707"/>
                    </a:xfrm>
                    <a:prstGeom prst="rect">
                      <a:avLst/>
                    </a:prstGeom>
                    <a:ln w="25400">
                      <a:solidFill>
                        <a:srgbClr val="000000"/>
                      </a:solidFill>
                      <a:prstDash val="solid"/>
                    </a:ln>
                  </pic:spPr>
                </pic:pic>
              </a:graphicData>
            </a:graphic>
          </wp:inline>
        </w:drawing>
      </w:r>
      <w:commentRangeEnd w:id="420"/>
      <w:r>
        <w:commentReference w:id="420"/>
      </w:r>
    </w:p>
    <w:p w14:paraId="625E0190" w14:textId="77777777" w:rsidR="00D44044" w:rsidRDefault="00D44044">
      <w:pPr>
        <w:jc w:val="center"/>
        <w:rPr>
          <w:b/>
          <w:sz w:val="24"/>
          <w:szCs w:val="24"/>
        </w:rPr>
      </w:pPr>
    </w:p>
    <w:p w14:paraId="4B6EE813" w14:textId="77777777" w:rsidR="00D44044" w:rsidRDefault="00D44044">
      <w:pPr>
        <w:jc w:val="center"/>
        <w:rPr>
          <w:b/>
          <w:sz w:val="24"/>
          <w:szCs w:val="24"/>
        </w:rPr>
      </w:pPr>
    </w:p>
    <w:p w14:paraId="78C9F6EB" w14:textId="77777777" w:rsidR="00D44044" w:rsidRDefault="00D44044">
      <w:pPr>
        <w:jc w:val="center"/>
        <w:rPr>
          <w:b/>
          <w:sz w:val="24"/>
          <w:szCs w:val="24"/>
        </w:rPr>
      </w:pPr>
    </w:p>
    <w:p w14:paraId="7712834A" w14:textId="77777777" w:rsidR="00D44044" w:rsidRDefault="00D44044">
      <w:pPr>
        <w:jc w:val="center"/>
        <w:rPr>
          <w:b/>
          <w:sz w:val="24"/>
          <w:szCs w:val="24"/>
        </w:rPr>
      </w:pPr>
    </w:p>
    <w:p w14:paraId="1C4399B5" w14:textId="77777777" w:rsidR="00D44044" w:rsidRDefault="00D44044">
      <w:pPr>
        <w:jc w:val="center"/>
        <w:rPr>
          <w:b/>
          <w:sz w:val="24"/>
          <w:szCs w:val="24"/>
        </w:rPr>
      </w:pPr>
    </w:p>
    <w:p w14:paraId="686C76EA" w14:textId="77777777" w:rsidR="00D44044" w:rsidRDefault="00D44044">
      <w:pPr>
        <w:jc w:val="center"/>
        <w:rPr>
          <w:b/>
          <w:sz w:val="24"/>
          <w:szCs w:val="24"/>
        </w:rPr>
      </w:pPr>
    </w:p>
    <w:p w14:paraId="241AD7C2" w14:textId="77777777" w:rsidR="00D44044" w:rsidRDefault="00D44044">
      <w:pPr>
        <w:jc w:val="center"/>
        <w:rPr>
          <w:b/>
          <w:sz w:val="24"/>
          <w:szCs w:val="24"/>
        </w:rPr>
      </w:pPr>
    </w:p>
    <w:p w14:paraId="34D404C5" w14:textId="77777777" w:rsidR="00D44044" w:rsidRDefault="00D44044">
      <w:pPr>
        <w:jc w:val="center"/>
        <w:rPr>
          <w:b/>
          <w:sz w:val="24"/>
          <w:szCs w:val="24"/>
        </w:rPr>
      </w:pPr>
    </w:p>
    <w:p w14:paraId="44C7C47F" w14:textId="77777777" w:rsidR="00D44044" w:rsidRDefault="00D44044">
      <w:pPr>
        <w:jc w:val="center"/>
        <w:rPr>
          <w:b/>
          <w:sz w:val="24"/>
          <w:szCs w:val="24"/>
        </w:rPr>
      </w:pPr>
    </w:p>
    <w:p w14:paraId="3ECA0830" w14:textId="77777777" w:rsidR="00D44044" w:rsidRDefault="00D44044">
      <w:pPr>
        <w:jc w:val="center"/>
        <w:rPr>
          <w:b/>
          <w:sz w:val="24"/>
          <w:szCs w:val="24"/>
        </w:rPr>
      </w:pPr>
    </w:p>
    <w:p w14:paraId="67A90149" w14:textId="77777777" w:rsidR="00D44044" w:rsidRDefault="00D44044">
      <w:pPr>
        <w:jc w:val="center"/>
        <w:rPr>
          <w:b/>
          <w:sz w:val="24"/>
          <w:szCs w:val="24"/>
        </w:rPr>
      </w:pPr>
    </w:p>
    <w:p w14:paraId="59A34448" w14:textId="77777777" w:rsidR="00D44044" w:rsidRDefault="00D44044">
      <w:pPr>
        <w:jc w:val="center"/>
        <w:rPr>
          <w:b/>
          <w:sz w:val="24"/>
          <w:szCs w:val="24"/>
        </w:rPr>
      </w:pPr>
    </w:p>
    <w:p w14:paraId="677F542C" w14:textId="77777777" w:rsidR="00D44044" w:rsidRDefault="00D44044">
      <w:pPr>
        <w:jc w:val="center"/>
        <w:rPr>
          <w:b/>
          <w:sz w:val="24"/>
          <w:szCs w:val="24"/>
        </w:rPr>
      </w:pPr>
    </w:p>
    <w:p w14:paraId="1ACD09E8" w14:textId="77777777" w:rsidR="00D44044" w:rsidRDefault="00D44044">
      <w:pPr>
        <w:jc w:val="center"/>
        <w:rPr>
          <w:b/>
          <w:sz w:val="24"/>
          <w:szCs w:val="24"/>
        </w:rPr>
      </w:pPr>
    </w:p>
    <w:p w14:paraId="4701CEAA" w14:textId="77777777" w:rsidR="00D44044" w:rsidRDefault="00D44044">
      <w:pPr>
        <w:jc w:val="center"/>
        <w:rPr>
          <w:b/>
          <w:sz w:val="24"/>
          <w:szCs w:val="24"/>
        </w:rPr>
      </w:pPr>
    </w:p>
    <w:p w14:paraId="2B62313E" w14:textId="77777777" w:rsidR="00D44044" w:rsidRDefault="00D44044">
      <w:pPr>
        <w:jc w:val="center"/>
        <w:rPr>
          <w:b/>
          <w:sz w:val="24"/>
          <w:szCs w:val="24"/>
        </w:rPr>
      </w:pPr>
    </w:p>
    <w:p w14:paraId="7107D70F" w14:textId="77777777" w:rsidR="00D44044" w:rsidRDefault="0021510F">
      <w:pPr>
        <w:jc w:val="both"/>
        <w:rPr>
          <w:sz w:val="24"/>
          <w:szCs w:val="24"/>
        </w:rPr>
      </w:pPr>
      <w:r>
        <w:rPr>
          <w:b/>
          <w:sz w:val="24"/>
          <w:szCs w:val="24"/>
        </w:rPr>
        <w:t xml:space="preserve">Figure 3. </w:t>
      </w:r>
      <w:r>
        <w:rPr>
          <w:sz w:val="24"/>
          <w:szCs w:val="24"/>
        </w:rPr>
        <w:t xml:space="preserve">Heatmaps for the top 20 differentially expressed genes (DEG) for (a) brown mustard, (b) potato, (c) peppermint, and (d) Verticillium </w:t>
      </w:r>
      <w:proofErr w:type="spellStart"/>
      <w:r>
        <w:rPr>
          <w:sz w:val="24"/>
          <w:szCs w:val="24"/>
        </w:rPr>
        <w:t>dahliae</w:t>
      </w:r>
      <w:proofErr w:type="spellEnd"/>
      <w:r>
        <w:rPr>
          <w:sz w:val="24"/>
          <w:szCs w:val="24"/>
        </w:rPr>
        <w:t>.</w:t>
      </w:r>
      <w:r>
        <w:rPr>
          <w:i/>
          <w:sz w:val="24"/>
          <w:szCs w:val="24"/>
        </w:rPr>
        <w:t xml:space="preserve"> </w:t>
      </w:r>
      <w:r>
        <w:rPr>
          <w:sz w:val="24"/>
          <w:szCs w:val="24"/>
        </w:rPr>
        <w:t xml:space="preserve">DEGs are clustered with </w:t>
      </w:r>
      <w:r>
        <w:rPr>
          <w:i/>
          <w:sz w:val="24"/>
          <w:szCs w:val="24"/>
        </w:rPr>
        <w:t>k-</w:t>
      </w:r>
      <w:r>
        <w:rPr>
          <w:sz w:val="24"/>
          <w:szCs w:val="24"/>
        </w:rPr>
        <w:t xml:space="preserve">means by rows. Columns represent treatments. DEGs without recognizable gene names were not homologous to genes from online repositories. Each cell represents a biological replicate. The color of each cell reflects the relative changes in gene expression illustrated in the legends. </w:t>
      </w:r>
    </w:p>
    <w:p w14:paraId="54D25BD9" w14:textId="77777777" w:rsidR="00D44044" w:rsidRDefault="00D44044">
      <w:pPr>
        <w:jc w:val="both"/>
        <w:rPr>
          <w:sz w:val="24"/>
          <w:szCs w:val="24"/>
        </w:rPr>
      </w:pPr>
    </w:p>
    <w:p w14:paraId="251A8859" w14:textId="77777777" w:rsidR="00D44044" w:rsidRDefault="0021510F">
      <w:pPr>
        <w:rPr>
          <w:b/>
          <w:sz w:val="24"/>
          <w:szCs w:val="24"/>
        </w:rPr>
      </w:pPr>
      <w:r>
        <w:rPr>
          <w:b/>
          <w:sz w:val="24"/>
          <w:szCs w:val="24"/>
        </w:rPr>
        <w:t xml:space="preserve"> </w:t>
      </w:r>
      <w:r>
        <w:rPr>
          <w:b/>
          <w:noProof/>
          <w:sz w:val="24"/>
          <w:szCs w:val="24"/>
        </w:rPr>
        <w:drawing>
          <wp:inline distT="114300" distB="114300" distL="114300" distR="114300" wp14:anchorId="78920408" wp14:editId="037EE1CD">
            <wp:extent cx="6292347" cy="3760925"/>
            <wp:effectExtent l="25400" t="25400" r="19685" b="2413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l="4181" r="-4181"/>
                    <a:stretch>
                      <a:fillRect/>
                    </a:stretch>
                  </pic:blipFill>
                  <pic:spPr>
                    <a:xfrm>
                      <a:off x="0" y="0"/>
                      <a:ext cx="6306625" cy="3769459"/>
                    </a:xfrm>
                    <a:prstGeom prst="rect">
                      <a:avLst/>
                    </a:prstGeom>
                    <a:ln w="25400">
                      <a:solidFill>
                        <a:srgbClr val="000000"/>
                      </a:solidFill>
                      <a:prstDash val="solid"/>
                    </a:ln>
                  </pic:spPr>
                </pic:pic>
              </a:graphicData>
            </a:graphic>
          </wp:inline>
        </w:drawing>
      </w:r>
    </w:p>
    <w:p w14:paraId="05ED831F" w14:textId="77777777" w:rsidR="00D44044" w:rsidRDefault="00D44044">
      <w:pPr>
        <w:rPr>
          <w:b/>
          <w:sz w:val="24"/>
          <w:szCs w:val="24"/>
        </w:rPr>
      </w:pPr>
    </w:p>
    <w:p w14:paraId="03CBE600" w14:textId="77777777" w:rsidR="00D44044" w:rsidRDefault="00D44044">
      <w:pPr>
        <w:rPr>
          <w:b/>
          <w:sz w:val="24"/>
          <w:szCs w:val="24"/>
        </w:rPr>
      </w:pPr>
    </w:p>
    <w:p w14:paraId="40434825" w14:textId="77777777" w:rsidR="00D44044" w:rsidRDefault="00D44044">
      <w:pPr>
        <w:rPr>
          <w:b/>
          <w:sz w:val="24"/>
          <w:szCs w:val="24"/>
        </w:rPr>
      </w:pPr>
    </w:p>
    <w:p w14:paraId="70338B7B" w14:textId="77777777" w:rsidR="00D44044" w:rsidRDefault="00D44044">
      <w:pPr>
        <w:rPr>
          <w:b/>
          <w:sz w:val="24"/>
          <w:szCs w:val="24"/>
        </w:rPr>
      </w:pPr>
    </w:p>
    <w:p w14:paraId="047AD7F0" w14:textId="77777777" w:rsidR="00D44044" w:rsidRDefault="00D44044">
      <w:pPr>
        <w:rPr>
          <w:b/>
          <w:sz w:val="24"/>
          <w:szCs w:val="24"/>
        </w:rPr>
      </w:pPr>
    </w:p>
    <w:p w14:paraId="77BAB52D" w14:textId="77777777" w:rsidR="00D44044" w:rsidRDefault="00D44044">
      <w:pPr>
        <w:rPr>
          <w:b/>
          <w:sz w:val="24"/>
          <w:szCs w:val="24"/>
        </w:rPr>
      </w:pPr>
    </w:p>
    <w:p w14:paraId="50C578E1" w14:textId="77777777" w:rsidR="00D44044" w:rsidRDefault="00D44044">
      <w:pPr>
        <w:rPr>
          <w:b/>
          <w:sz w:val="24"/>
          <w:szCs w:val="24"/>
        </w:rPr>
      </w:pPr>
    </w:p>
    <w:p w14:paraId="42BB418E" w14:textId="77777777" w:rsidR="00D44044" w:rsidRDefault="00D44044">
      <w:pPr>
        <w:rPr>
          <w:b/>
          <w:sz w:val="24"/>
          <w:szCs w:val="24"/>
        </w:rPr>
      </w:pPr>
    </w:p>
    <w:p w14:paraId="24CEBB0E" w14:textId="77777777" w:rsidR="00D44044" w:rsidRDefault="00D44044">
      <w:pPr>
        <w:rPr>
          <w:b/>
          <w:sz w:val="24"/>
          <w:szCs w:val="24"/>
        </w:rPr>
      </w:pPr>
    </w:p>
    <w:p w14:paraId="29EAD317" w14:textId="77777777" w:rsidR="00D44044" w:rsidRDefault="00D44044">
      <w:pPr>
        <w:rPr>
          <w:b/>
          <w:sz w:val="24"/>
          <w:szCs w:val="24"/>
        </w:rPr>
      </w:pPr>
    </w:p>
    <w:p w14:paraId="30B0EC61" w14:textId="77777777" w:rsidR="00D44044" w:rsidRDefault="00D44044">
      <w:pPr>
        <w:rPr>
          <w:b/>
          <w:sz w:val="24"/>
          <w:szCs w:val="24"/>
        </w:rPr>
      </w:pPr>
    </w:p>
    <w:p w14:paraId="0E69029C" w14:textId="77777777" w:rsidR="00D44044" w:rsidRDefault="00D44044">
      <w:pPr>
        <w:rPr>
          <w:b/>
          <w:sz w:val="24"/>
          <w:szCs w:val="24"/>
        </w:rPr>
      </w:pPr>
    </w:p>
    <w:p w14:paraId="6D95C514" w14:textId="77777777" w:rsidR="00D44044" w:rsidRDefault="00D44044">
      <w:pPr>
        <w:rPr>
          <w:b/>
          <w:sz w:val="24"/>
          <w:szCs w:val="24"/>
        </w:rPr>
      </w:pPr>
    </w:p>
    <w:p w14:paraId="25B68920" w14:textId="77777777" w:rsidR="00D44044" w:rsidRDefault="00D44044">
      <w:pPr>
        <w:jc w:val="both"/>
        <w:rPr>
          <w:b/>
          <w:sz w:val="24"/>
          <w:szCs w:val="24"/>
        </w:rPr>
        <w:sectPr w:rsidR="00D44044">
          <w:pgSz w:w="12240" w:h="15840"/>
          <w:pgMar w:top="1440" w:right="1440" w:bottom="1440" w:left="1440" w:header="720" w:footer="720" w:gutter="0"/>
          <w:pgNumType w:start="1"/>
          <w:cols w:space="720"/>
        </w:sectPr>
      </w:pPr>
    </w:p>
    <w:p w14:paraId="66B76A03" w14:textId="77777777" w:rsidR="00D44044" w:rsidRDefault="0021510F">
      <w:pPr>
        <w:jc w:val="both"/>
        <w:rPr>
          <w:sz w:val="24"/>
          <w:szCs w:val="24"/>
        </w:rPr>
      </w:pPr>
      <w:r>
        <w:rPr>
          <w:b/>
          <w:sz w:val="24"/>
          <w:szCs w:val="24"/>
        </w:rPr>
        <w:t>Figure 4.</w:t>
      </w:r>
      <w:r>
        <w:rPr>
          <w:sz w:val="24"/>
          <w:szCs w:val="24"/>
        </w:rPr>
        <w:t xml:space="preserve"> Volcano plots for (</w:t>
      </w:r>
      <w:r>
        <w:rPr>
          <w:b/>
          <w:sz w:val="24"/>
          <w:szCs w:val="24"/>
        </w:rPr>
        <w:t>A</w:t>
      </w:r>
      <w:r>
        <w:rPr>
          <w:sz w:val="24"/>
          <w:szCs w:val="24"/>
        </w:rPr>
        <w:t>) brown mustard (a), potato (b), and peppermint (c) and (</w:t>
      </w:r>
      <w:r>
        <w:rPr>
          <w:b/>
          <w:sz w:val="24"/>
          <w:szCs w:val="24"/>
        </w:rPr>
        <w:t>B</w:t>
      </w:r>
      <w:r>
        <w:rPr>
          <w:sz w:val="24"/>
          <w:szCs w:val="24"/>
        </w:rPr>
        <w:t xml:space="preserve">)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 Log-transformed </w:t>
      </w:r>
      <w:r>
        <w:rPr>
          <w:i/>
          <w:sz w:val="24"/>
          <w:szCs w:val="24"/>
        </w:rPr>
        <w:t>P</w:t>
      </w:r>
      <w:r>
        <w:rPr>
          <w:sz w:val="24"/>
          <w:szCs w:val="24"/>
        </w:rPr>
        <w:t xml:space="preserve">-values are expressed as a function of the fold-change between comparisons of interest. Panel </w:t>
      </w:r>
      <w:r>
        <w:rPr>
          <w:b/>
          <w:sz w:val="24"/>
          <w:szCs w:val="24"/>
        </w:rPr>
        <w:t>A</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653 vs.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non-inoculated control, and between both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Panel </w:t>
      </w:r>
      <w:r>
        <w:rPr>
          <w:b/>
          <w:sz w:val="24"/>
          <w:szCs w:val="24"/>
        </w:rPr>
        <w:t>B</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within a host and between hosts within an isolate. </w:t>
      </w:r>
      <w:commentRangeStart w:id="421"/>
      <w:commentRangeStart w:id="422"/>
      <w:r>
        <w:rPr>
          <w:sz w:val="24"/>
          <w:szCs w:val="24"/>
        </w:rPr>
        <w:t xml:space="preserve">Black dots represent </w:t>
      </w:r>
      <w:r>
        <w:rPr>
          <w:sz w:val="24"/>
          <w:szCs w:val="24"/>
        </w:rPr>
        <w:lastRenderedPageBreak/>
        <w:t xml:space="preserve">genes with relatively small fold-changes and large, non-significant, </w:t>
      </w:r>
      <w:r>
        <w:rPr>
          <w:i/>
          <w:sz w:val="24"/>
          <w:szCs w:val="24"/>
        </w:rPr>
        <w:t>P</w:t>
      </w:r>
      <w:r>
        <w:rPr>
          <w:sz w:val="24"/>
          <w:szCs w:val="24"/>
        </w:rPr>
        <w:t xml:space="preserve">-values. Yellow dots represent genes with relatively large fold-changes but large, non-significant, </w:t>
      </w:r>
      <w:r>
        <w:rPr>
          <w:i/>
          <w:sz w:val="24"/>
          <w:szCs w:val="24"/>
        </w:rPr>
        <w:t>P</w:t>
      </w:r>
      <w:r>
        <w:rPr>
          <w:sz w:val="24"/>
          <w:szCs w:val="24"/>
        </w:rPr>
        <w:t xml:space="preserve">-values. Grey dots represent genes with relatively small fold-changes but small </w:t>
      </w:r>
      <w:r>
        <w:rPr>
          <w:i/>
          <w:sz w:val="24"/>
          <w:szCs w:val="24"/>
        </w:rPr>
        <w:t>P</w:t>
      </w:r>
      <w:r>
        <w:rPr>
          <w:sz w:val="24"/>
          <w:szCs w:val="24"/>
        </w:rPr>
        <w:t xml:space="preserve">-values. Red dots represent genes with relatively large fold-changes and small </w:t>
      </w:r>
      <w:r>
        <w:rPr>
          <w:i/>
          <w:sz w:val="24"/>
          <w:szCs w:val="24"/>
        </w:rPr>
        <w:t>P</w:t>
      </w:r>
      <w:r>
        <w:rPr>
          <w:sz w:val="24"/>
          <w:szCs w:val="24"/>
        </w:rPr>
        <w:t>-values.</w:t>
      </w:r>
      <w:commentRangeEnd w:id="421"/>
      <w:r>
        <w:commentReference w:id="421"/>
      </w:r>
      <w:commentRangeEnd w:id="422"/>
      <w:r>
        <w:commentReference w:id="422"/>
      </w:r>
    </w:p>
    <w:p w14:paraId="256AE9AE" w14:textId="77777777" w:rsidR="00D44044" w:rsidRDefault="00D44044">
      <w:pPr>
        <w:rPr>
          <w:sz w:val="24"/>
          <w:szCs w:val="24"/>
        </w:rPr>
      </w:pPr>
    </w:p>
    <w:p w14:paraId="119383F7" w14:textId="77777777" w:rsidR="00D44044" w:rsidRDefault="0021510F">
      <w:pPr>
        <w:rPr>
          <w:b/>
          <w:sz w:val="24"/>
          <w:szCs w:val="24"/>
        </w:rPr>
      </w:pPr>
      <w:r>
        <w:rPr>
          <w:b/>
          <w:noProof/>
          <w:sz w:val="24"/>
          <w:szCs w:val="24"/>
        </w:rPr>
        <w:drawing>
          <wp:inline distT="114300" distB="114300" distL="114300" distR="114300" wp14:anchorId="00057C18" wp14:editId="6D766800">
            <wp:extent cx="3148013" cy="2627541"/>
            <wp:effectExtent l="25400" t="25400" r="25400" b="2540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3148013" cy="2627541"/>
                    </a:xfrm>
                    <a:prstGeom prst="rect">
                      <a:avLst/>
                    </a:prstGeom>
                    <a:ln w="25400">
                      <a:solidFill>
                        <a:srgbClr val="000000"/>
                      </a:solidFill>
                      <a:prstDash val="solid"/>
                    </a:ln>
                  </pic:spPr>
                </pic:pic>
              </a:graphicData>
            </a:graphic>
          </wp:inline>
        </w:drawing>
      </w:r>
      <w:r>
        <w:rPr>
          <w:b/>
          <w:noProof/>
          <w:sz w:val="24"/>
          <w:szCs w:val="24"/>
        </w:rPr>
        <w:drawing>
          <wp:inline distT="114300" distB="114300" distL="114300" distR="114300" wp14:anchorId="7280CC8C" wp14:editId="52340AEC">
            <wp:extent cx="2150466" cy="2624138"/>
            <wp:effectExtent l="25400" t="25400" r="25400" b="254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2150466" cy="2624138"/>
                    </a:xfrm>
                    <a:prstGeom prst="rect">
                      <a:avLst/>
                    </a:prstGeom>
                    <a:ln w="25400">
                      <a:solidFill>
                        <a:srgbClr val="000000"/>
                      </a:solidFill>
                      <a:prstDash val="solid"/>
                    </a:ln>
                  </pic:spPr>
                </pic:pic>
              </a:graphicData>
            </a:graphic>
          </wp:inline>
        </w:drawing>
      </w:r>
    </w:p>
    <w:p w14:paraId="633A66B5" w14:textId="77777777" w:rsidR="00D44044" w:rsidRDefault="00D44044">
      <w:pPr>
        <w:rPr>
          <w:b/>
          <w:sz w:val="24"/>
          <w:szCs w:val="24"/>
        </w:rPr>
      </w:pPr>
    </w:p>
    <w:p w14:paraId="52830EA3" w14:textId="77777777" w:rsidR="00D44044" w:rsidRDefault="00D44044">
      <w:pPr>
        <w:rPr>
          <w:b/>
          <w:sz w:val="24"/>
          <w:szCs w:val="24"/>
        </w:rPr>
      </w:pPr>
    </w:p>
    <w:p w14:paraId="08D557BD" w14:textId="77777777" w:rsidR="00D44044" w:rsidRDefault="00D44044">
      <w:pPr>
        <w:rPr>
          <w:b/>
          <w:sz w:val="24"/>
          <w:szCs w:val="24"/>
        </w:rPr>
      </w:pPr>
    </w:p>
    <w:p w14:paraId="7B939CF0" w14:textId="77777777" w:rsidR="00D44044" w:rsidRDefault="00D44044">
      <w:pPr>
        <w:rPr>
          <w:b/>
          <w:sz w:val="24"/>
          <w:szCs w:val="24"/>
        </w:rPr>
      </w:pPr>
    </w:p>
    <w:p w14:paraId="68F894A0" w14:textId="77777777" w:rsidR="00D44044" w:rsidRDefault="00D44044">
      <w:pPr>
        <w:rPr>
          <w:b/>
          <w:sz w:val="24"/>
          <w:szCs w:val="24"/>
        </w:rPr>
      </w:pPr>
    </w:p>
    <w:p w14:paraId="236ABEA1" w14:textId="77777777" w:rsidR="00D44044" w:rsidRDefault="00D44044">
      <w:pPr>
        <w:rPr>
          <w:b/>
          <w:sz w:val="24"/>
          <w:szCs w:val="24"/>
        </w:rPr>
      </w:pPr>
    </w:p>
    <w:p w14:paraId="511FEDAB" w14:textId="77777777" w:rsidR="00D44044" w:rsidRDefault="00D44044">
      <w:pPr>
        <w:rPr>
          <w:b/>
          <w:sz w:val="24"/>
          <w:szCs w:val="24"/>
        </w:rPr>
      </w:pPr>
    </w:p>
    <w:p w14:paraId="50EDA864" w14:textId="77777777" w:rsidR="00D44044" w:rsidRDefault="00D44044">
      <w:pPr>
        <w:rPr>
          <w:b/>
          <w:sz w:val="24"/>
          <w:szCs w:val="24"/>
        </w:rPr>
      </w:pPr>
    </w:p>
    <w:p w14:paraId="4861D40D" w14:textId="77777777" w:rsidR="00D44044" w:rsidRDefault="00D44044">
      <w:pPr>
        <w:rPr>
          <w:b/>
          <w:sz w:val="24"/>
          <w:szCs w:val="24"/>
        </w:rPr>
      </w:pPr>
    </w:p>
    <w:p w14:paraId="6C10DAC0" w14:textId="77777777" w:rsidR="00D44044" w:rsidRDefault="00D44044">
      <w:pPr>
        <w:rPr>
          <w:b/>
          <w:sz w:val="24"/>
          <w:szCs w:val="24"/>
        </w:rPr>
      </w:pPr>
    </w:p>
    <w:p w14:paraId="5DA4E465" w14:textId="77777777" w:rsidR="00D44044" w:rsidRDefault="00D44044">
      <w:pPr>
        <w:rPr>
          <w:b/>
          <w:sz w:val="24"/>
          <w:szCs w:val="24"/>
        </w:rPr>
      </w:pPr>
    </w:p>
    <w:p w14:paraId="19DADF38" w14:textId="77777777" w:rsidR="00D44044" w:rsidRDefault="00D44044">
      <w:pPr>
        <w:rPr>
          <w:b/>
          <w:sz w:val="24"/>
          <w:szCs w:val="24"/>
        </w:rPr>
      </w:pPr>
    </w:p>
    <w:p w14:paraId="7CB229BA" w14:textId="77777777" w:rsidR="00D44044" w:rsidRDefault="00D44044">
      <w:pPr>
        <w:jc w:val="both"/>
        <w:rPr>
          <w:b/>
          <w:sz w:val="24"/>
          <w:szCs w:val="24"/>
        </w:rPr>
        <w:sectPr w:rsidR="00D44044">
          <w:type w:val="continuous"/>
          <w:pgSz w:w="12240" w:h="15840"/>
          <w:pgMar w:top="1440" w:right="1440" w:bottom="1440" w:left="1440" w:header="720" w:footer="720" w:gutter="0"/>
          <w:cols w:space="720"/>
        </w:sectPr>
      </w:pPr>
    </w:p>
    <w:p w14:paraId="59F7C239" w14:textId="77777777" w:rsidR="00D44044" w:rsidRDefault="0021510F">
      <w:pPr>
        <w:jc w:val="both"/>
        <w:rPr>
          <w:sz w:val="24"/>
          <w:szCs w:val="24"/>
        </w:rPr>
      </w:pPr>
      <w:r>
        <w:rPr>
          <w:b/>
          <w:sz w:val="24"/>
          <w:szCs w:val="24"/>
        </w:rPr>
        <w:lastRenderedPageBreak/>
        <w:t xml:space="preserve">Figure 5. </w:t>
      </w:r>
      <w:r>
        <w:rPr>
          <w:sz w:val="24"/>
          <w:szCs w:val="24"/>
        </w:rPr>
        <w:t xml:space="preserve">Gene ontology of genes detected from brown mustard (a), potato (b), peppermint (c), and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(d).  The number of genes is expressed as a function of their role in biological processes (red), cellular components (green), and molecular functions (blue). </w:t>
      </w:r>
    </w:p>
    <w:p w14:paraId="10E2F614" w14:textId="77777777" w:rsidR="00D44044" w:rsidRDefault="0021510F">
      <w:pPr>
        <w:ind w:left="1440"/>
        <w:rPr>
          <w:sz w:val="24"/>
          <w:szCs w:val="24"/>
        </w:rPr>
      </w:pPr>
      <w:r>
        <w:rPr>
          <w:b/>
          <w:noProof/>
          <w:sz w:val="24"/>
          <w:szCs w:val="24"/>
        </w:rPr>
        <w:drawing>
          <wp:inline distT="114300" distB="114300" distL="114300" distR="114300" wp14:anchorId="3193E783" wp14:editId="12255606">
            <wp:extent cx="4519613" cy="5175685"/>
            <wp:effectExtent l="25400" t="25400" r="25400" b="2540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4519613" cy="5175685"/>
                    </a:xfrm>
                    <a:prstGeom prst="rect">
                      <a:avLst/>
                    </a:prstGeom>
                    <a:ln w="25400">
                      <a:solidFill>
                        <a:srgbClr val="000000"/>
                      </a:solidFill>
                      <a:prstDash val="solid"/>
                    </a:ln>
                  </pic:spPr>
                </pic:pic>
              </a:graphicData>
            </a:graphic>
          </wp:inline>
        </w:drawing>
      </w:r>
    </w:p>
    <w:p w14:paraId="6E0709EC" w14:textId="77777777" w:rsidR="00D44044" w:rsidRDefault="00D44044">
      <w:pPr>
        <w:ind w:left="1440"/>
        <w:rPr>
          <w:b/>
          <w:sz w:val="24"/>
          <w:szCs w:val="24"/>
        </w:rPr>
      </w:pPr>
    </w:p>
    <w:p w14:paraId="1F148677" w14:textId="77777777" w:rsidR="00D44044" w:rsidRDefault="00D44044"/>
    <w:p w14:paraId="71775413" w14:textId="77777777" w:rsidR="00D44044" w:rsidRDefault="00D44044"/>
    <w:p w14:paraId="09E15CBC" w14:textId="77777777" w:rsidR="007C253B" w:rsidRDefault="007C253B"/>
    <w:p w14:paraId="25AF4747" w14:textId="77777777" w:rsidR="007C253B" w:rsidRDefault="007C253B"/>
    <w:p w14:paraId="504E445C" w14:textId="77777777" w:rsidR="007C253B" w:rsidRDefault="007C253B"/>
    <w:p w14:paraId="65A167E5" w14:textId="77777777" w:rsidR="007C253B" w:rsidRDefault="007C253B"/>
    <w:p w14:paraId="7C1B9A4C" w14:textId="77777777" w:rsidR="007C253B" w:rsidRDefault="007C253B"/>
    <w:p w14:paraId="49FB5B35" w14:textId="77777777" w:rsidR="007C253B" w:rsidRDefault="007C253B"/>
    <w:p w14:paraId="4AE6D4FF" w14:textId="77777777" w:rsidR="007C253B" w:rsidRDefault="007C253B"/>
    <w:p w14:paraId="14862530" w14:textId="051163C8" w:rsidR="00B9386B" w:rsidRPr="007B03DB" w:rsidRDefault="007B03DB">
      <w:pPr>
        <w:rPr>
          <w:bCs/>
          <w:sz w:val="24"/>
          <w:szCs w:val="24"/>
          <w:rPrChange w:id="423" w:author="G C Upadhaya, Sudha" w:date="2021-01-24T20:51:00Z">
            <w:rPr>
              <w:b/>
              <w:sz w:val="24"/>
              <w:szCs w:val="24"/>
            </w:rPr>
          </w:rPrChange>
        </w:rPr>
      </w:pPr>
      <w:ins w:id="424" w:author="G C Upadhaya, Sudha" w:date="2021-01-24T20:51:00Z">
        <w:r w:rsidRPr="007B03DB">
          <w:rPr>
            <w:b/>
            <w:sz w:val="24"/>
            <w:szCs w:val="24"/>
          </w:rPr>
          <w:lastRenderedPageBreak/>
          <w:t xml:space="preserve">Figure 6. </w:t>
        </w:r>
      </w:ins>
      <w:ins w:id="425" w:author="G C Upadhaya, Sudha" w:date="2021-02-18T13:27:00Z">
        <w:r w:rsidR="00531DCA" w:rsidRPr="00531DCA">
          <w:rPr>
            <w:bCs/>
            <w:sz w:val="24"/>
            <w:szCs w:val="24"/>
            <w:rPrChange w:id="426" w:author="G C Upadhaya, Sudha" w:date="2021-02-18T13:29:00Z">
              <w:rPr>
                <w:rFonts w:ascii="Times" w:hAnsi="Times" w:cstheme="minorHAnsi"/>
                <w:bCs/>
                <w:sz w:val="24"/>
                <w:szCs w:val="24"/>
              </w:rPr>
            </w:rPrChange>
          </w:rPr>
          <w:t xml:space="preserve">Validation of relative expression changes for selected DEGs of </w:t>
        </w:r>
      </w:ins>
      <w:ins w:id="427" w:author="G C Upadhaya, Sudha" w:date="2021-02-18T13:28:00Z">
        <w:r w:rsidR="00531DCA" w:rsidRPr="00531DCA">
          <w:rPr>
            <w:bCs/>
            <w:sz w:val="24"/>
            <w:szCs w:val="24"/>
            <w:rPrChange w:id="428" w:author="G C Upadhaya, Sudha" w:date="2021-02-18T13:29:00Z">
              <w:rPr>
                <w:rFonts w:ascii="Times" w:hAnsi="Times" w:cstheme="minorHAnsi"/>
                <w:bCs/>
                <w:sz w:val="24"/>
                <w:szCs w:val="24"/>
              </w:rPr>
            </w:rPrChange>
          </w:rPr>
          <w:t xml:space="preserve">brown mustard, </w:t>
        </w:r>
      </w:ins>
      <w:ins w:id="429" w:author="G C Upadhaya, Sudha" w:date="2021-02-18T13:27:00Z">
        <w:r w:rsidR="00531DCA" w:rsidRPr="00531DCA">
          <w:rPr>
            <w:bCs/>
            <w:iCs/>
            <w:sz w:val="24"/>
            <w:szCs w:val="24"/>
            <w:rPrChange w:id="430" w:author="G C Upadhaya, Sudha" w:date="2021-02-18T13:29:00Z">
              <w:rPr>
                <w:rFonts w:ascii="Times" w:hAnsi="Times" w:cstheme="minorHAnsi"/>
                <w:bCs/>
                <w:iCs/>
                <w:sz w:val="24"/>
                <w:szCs w:val="24"/>
              </w:rPr>
            </w:rPrChange>
          </w:rPr>
          <w:t>potato</w:t>
        </w:r>
        <w:r w:rsidR="00531DCA" w:rsidRPr="00531DCA">
          <w:rPr>
            <w:bCs/>
            <w:sz w:val="24"/>
            <w:szCs w:val="24"/>
            <w:rPrChange w:id="431" w:author="G C Upadhaya, Sudha" w:date="2021-02-18T13:29:00Z">
              <w:rPr>
                <w:rFonts w:ascii="Times" w:hAnsi="Times" w:cstheme="minorHAnsi"/>
                <w:bCs/>
                <w:sz w:val="24"/>
                <w:szCs w:val="24"/>
              </w:rPr>
            </w:rPrChange>
          </w:rPr>
          <w:t xml:space="preserve">, </w:t>
        </w:r>
      </w:ins>
      <w:ins w:id="432" w:author="G C Upadhaya, Sudha" w:date="2021-02-18T13:32:00Z">
        <w:r w:rsidR="00531DCA">
          <w:rPr>
            <w:bCs/>
            <w:sz w:val="24"/>
            <w:szCs w:val="24"/>
          </w:rPr>
          <w:t>pepper</w:t>
        </w:r>
      </w:ins>
      <w:ins w:id="433" w:author="G C Upadhaya, Sudha" w:date="2021-02-18T13:28:00Z">
        <w:r w:rsidR="00531DCA" w:rsidRPr="00531DCA">
          <w:rPr>
            <w:bCs/>
            <w:sz w:val="24"/>
            <w:szCs w:val="24"/>
            <w:rPrChange w:id="434" w:author="G C Upadhaya, Sudha" w:date="2021-02-18T13:29:00Z">
              <w:rPr>
                <w:rFonts w:ascii="Times" w:hAnsi="Times" w:cstheme="minorHAnsi"/>
                <w:bCs/>
                <w:sz w:val="24"/>
                <w:szCs w:val="24"/>
              </w:rPr>
            </w:rPrChange>
          </w:rPr>
          <w:t xml:space="preserve">mint, and </w:t>
        </w:r>
      </w:ins>
      <w:ins w:id="435" w:author="G C Upadhaya, Sudha" w:date="2021-02-18T13:27:00Z">
        <w:r w:rsidR="00531DCA" w:rsidRPr="00531DCA">
          <w:rPr>
            <w:bCs/>
            <w:i/>
            <w:sz w:val="24"/>
            <w:szCs w:val="24"/>
            <w:rPrChange w:id="436" w:author="G C Upadhaya, Sudha" w:date="2021-02-18T13:29:00Z">
              <w:rPr>
                <w:rFonts w:ascii="Times" w:hAnsi="Times" w:cstheme="minorHAnsi"/>
                <w:bCs/>
                <w:i/>
                <w:sz w:val="24"/>
                <w:szCs w:val="24"/>
              </w:rPr>
            </w:rPrChange>
          </w:rPr>
          <w:t xml:space="preserve">V. </w:t>
        </w:r>
        <w:proofErr w:type="spellStart"/>
        <w:r w:rsidR="00531DCA" w:rsidRPr="00531DCA">
          <w:rPr>
            <w:bCs/>
            <w:i/>
            <w:sz w:val="24"/>
            <w:szCs w:val="24"/>
            <w:rPrChange w:id="437" w:author="G C Upadhaya, Sudha" w:date="2021-02-18T13:29:00Z">
              <w:rPr>
                <w:rFonts w:ascii="Times" w:hAnsi="Times" w:cstheme="minorHAnsi"/>
                <w:bCs/>
                <w:i/>
                <w:sz w:val="24"/>
                <w:szCs w:val="24"/>
              </w:rPr>
            </w:rPrChange>
          </w:rPr>
          <w:t>dahliae</w:t>
        </w:r>
        <w:proofErr w:type="spellEnd"/>
        <w:r w:rsidR="00531DCA" w:rsidRPr="00531DCA">
          <w:rPr>
            <w:bCs/>
            <w:i/>
            <w:sz w:val="24"/>
            <w:szCs w:val="24"/>
            <w:rPrChange w:id="438" w:author="G C Upadhaya, Sudha" w:date="2021-02-18T13:29:00Z">
              <w:rPr>
                <w:rFonts w:ascii="Times" w:hAnsi="Times" w:cstheme="minorHAnsi"/>
                <w:bCs/>
                <w:i/>
                <w:sz w:val="24"/>
                <w:szCs w:val="24"/>
              </w:rPr>
            </w:rPrChange>
          </w:rPr>
          <w:t xml:space="preserve"> </w:t>
        </w:r>
        <w:r w:rsidR="00531DCA" w:rsidRPr="00531DCA">
          <w:rPr>
            <w:bCs/>
            <w:sz w:val="24"/>
            <w:szCs w:val="24"/>
            <w:rPrChange w:id="439" w:author="G C Upadhaya, Sudha" w:date="2021-02-18T13:29:00Z">
              <w:rPr>
                <w:rFonts w:ascii="Times" w:hAnsi="Times" w:cstheme="minorHAnsi"/>
                <w:bCs/>
                <w:sz w:val="24"/>
                <w:szCs w:val="24"/>
              </w:rPr>
            </w:rPrChange>
          </w:rPr>
          <w:t>with RT-</w:t>
        </w:r>
      </w:ins>
      <w:ins w:id="440" w:author="G C Upadhaya, Sudha" w:date="2021-03-11T14:47:00Z">
        <w:r w:rsidR="00682880">
          <w:rPr>
            <w:bCs/>
            <w:sz w:val="24"/>
            <w:szCs w:val="24"/>
          </w:rPr>
          <w:t>q</w:t>
        </w:r>
      </w:ins>
      <w:ins w:id="441" w:author="G C Upadhaya, Sudha" w:date="2021-02-18T13:27:00Z">
        <w:r w:rsidR="00531DCA" w:rsidRPr="00531DCA">
          <w:rPr>
            <w:bCs/>
            <w:sz w:val="24"/>
            <w:szCs w:val="24"/>
            <w:rPrChange w:id="442" w:author="G C Upadhaya, Sudha" w:date="2021-02-18T13:29:00Z">
              <w:rPr>
                <w:rFonts w:ascii="Times" w:hAnsi="Times" w:cstheme="minorHAnsi"/>
                <w:bCs/>
                <w:sz w:val="24"/>
                <w:szCs w:val="24"/>
              </w:rPr>
            </w:rPrChange>
          </w:rPr>
          <w:t>PCR data</w:t>
        </w:r>
      </w:ins>
      <w:ins w:id="443" w:author="G C Upadhaya, Sudha" w:date="2021-02-18T13:28:00Z">
        <w:r w:rsidR="00531DCA" w:rsidRPr="00531DCA">
          <w:rPr>
            <w:bCs/>
            <w:sz w:val="24"/>
            <w:szCs w:val="24"/>
            <w:rPrChange w:id="444" w:author="G C Upadhaya, Sudha" w:date="2021-02-18T13:29:00Z">
              <w:rPr>
                <w:rFonts w:ascii="Times" w:hAnsi="Times" w:cstheme="minorHAnsi"/>
                <w:bCs/>
                <w:sz w:val="24"/>
                <w:szCs w:val="24"/>
              </w:rPr>
            </w:rPrChange>
          </w:rPr>
          <w:t xml:space="preserve">. </w:t>
        </w:r>
      </w:ins>
      <w:ins w:id="445" w:author="G C Upadhaya, Sudha" w:date="2021-01-24T20:51:00Z">
        <w:r w:rsidRPr="00531DCA">
          <w:rPr>
            <w:bCs/>
            <w:sz w:val="24"/>
            <w:szCs w:val="24"/>
            <w:rPrChange w:id="446" w:author="G C Upadhaya, Sudha" w:date="2021-02-18T13:29:00Z">
              <w:rPr>
                <w:rFonts w:ascii="Times" w:hAnsi="Times" w:cstheme="minorHAnsi"/>
                <w:bCs/>
                <w:sz w:val="24"/>
                <w:szCs w:val="24"/>
              </w:rPr>
            </w:rPrChange>
          </w:rPr>
          <w:t xml:space="preserve">The fold change for three biological replicates was calculated using </w:t>
        </w:r>
      </w:ins>
      <w:ins w:id="447" w:author="Wheeler, David Linnard" w:date="2021-03-30T11:06:00Z">
        <w:r w:rsidR="00927059">
          <w:rPr>
            <w:bCs/>
            <w:sz w:val="24"/>
            <w:szCs w:val="24"/>
          </w:rPr>
          <w:t xml:space="preserve">the </w:t>
        </w:r>
      </w:ins>
      <m:oMath>
        <m:r>
          <w:ins w:id="448" w:author="G C Upadhaya, Sudha" w:date="2021-01-24T20:51:00Z">
            <w:rPr>
              <w:rFonts w:ascii="Cambria Math" w:hAnsi="Cambria Math"/>
              <w:sz w:val="24"/>
              <w:szCs w:val="24"/>
            </w:rPr>
            <m:t>∆∆Ct</m:t>
          </w:ins>
        </m:r>
      </m:oMath>
      <w:ins w:id="449" w:author="G C Upadhaya, Sudha" w:date="2021-01-24T20:51:00Z">
        <w:r w:rsidRPr="00531DCA">
          <w:rPr>
            <w:rFonts w:eastAsiaTheme="minorEastAsia"/>
            <w:bCs/>
            <w:sz w:val="24"/>
            <w:szCs w:val="24"/>
            <w:rPrChange w:id="450" w:author="G C Upadhaya, Sudha" w:date="2021-02-18T13:29:00Z">
              <w:rPr>
                <w:rFonts w:ascii="Times" w:eastAsiaTheme="minorEastAsia" w:hAnsi="Times" w:cstheme="minorHAnsi"/>
                <w:bCs/>
                <w:sz w:val="24"/>
                <w:szCs w:val="24"/>
              </w:rPr>
            </w:rPrChange>
          </w:rPr>
          <w:t xml:space="preserve"> method for RT-</w:t>
        </w:r>
      </w:ins>
      <w:ins w:id="451" w:author="G C Upadhaya, Sudha" w:date="2021-03-11T14:47:00Z">
        <w:r w:rsidR="00682880">
          <w:rPr>
            <w:rFonts w:eastAsiaTheme="minorEastAsia"/>
            <w:bCs/>
            <w:sz w:val="24"/>
            <w:szCs w:val="24"/>
          </w:rPr>
          <w:t>q</w:t>
        </w:r>
      </w:ins>
      <w:ins w:id="452" w:author="G C Upadhaya, Sudha" w:date="2021-01-24T20:51:00Z">
        <w:r w:rsidRPr="00531DCA">
          <w:rPr>
            <w:rFonts w:eastAsiaTheme="minorEastAsia"/>
            <w:bCs/>
            <w:sz w:val="24"/>
            <w:szCs w:val="24"/>
            <w:rPrChange w:id="453" w:author="G C Upadhaya, Sudha" w:date="2021-02-18T13:29:00Z">
              <w:rPr>
                <w:rFonts w:ascii="Times" w:eastAsiaTheme="minorEastAsia" w:hAnsi="Times" w:cstheme="minorHAnsi"/>
                <w:bCs/>
                <w:sz w:val="24"/>
                <w:szCs w:val="24"/>
              </w:rPr>
            </w:rPrChange>
          </w:rPr>
          <w:t>PCR and average fold change was derived using DESeq2 for RNA-seq.</w:t>
        </w:r>
      </w:ins>
      <w:ins w:id="454" w:author="G C Upadhaya, Sudha" w:date="2021-02-18T13:29:00Z">
        <w:r w:rsidR="00531DCA" w:rsidRPr="00531DCA">
          <w:rPr>
            <w:rFonts w:eastAsiaTheme="minorEastAsia"/>
            <w:bCs/>
            <w:sz w:val="24"/>
            <w:szCs w:val="24"/>
            <w:rPrChange w:id="455" w:author="G C Upadhaya, Sudha" w:date="2021-02-18T13:29:00Z">
              <w:rPr>
                <w:rFonts w:ascii="Times" w:eastAsiaTheme="minorEastAsia" w:hAnsi="Times" w:cstheme="minorHAnsi"/>
                <w:bCs/>
                <w:sz w:val="24"/>
                <w:szCs w:val="24"/>
              </w:rPr>
            </w:rPrChange>
          </w:rPr>
          <w:t xml:space="preserve"> T</w:t>
        </w:r>
        <w:r w:rsidR="00531DCA" w:rsidRPr="00531DCA">
          <w:rPr>
            <w:bCs/>
            <w:sz w:val="24"/>
            <w:szCs w:val="24"/>
            <w:rPrChange w:id="456" w:author="G C Upadhaya, Sudha" w:date="2021-02-18T13:29:00Z">
              <w:rPr>
                <w:rFonts w:ascii="Times" w:hAnsi="Times" w:cstheme="minorHAnsi"/>
                <w:bCs/>
                <w:sz w:val="24"/>
                <w:szCs w:val="24"/>
              </w:rPr>
            </w:rPrChange>
          </w:rPr>
          <w:t>he Log</w:t>
        </w:r>
        <w:r w:rsidR="00531DCA" w:rsidRPr="00531DCA">
          <w:rPr>
            <w:bCs/>
            <w:sz w:val="24"/>
            <w:szCs w:val="24"/>
            <w:vertAlign w:val="subscript"/>
            <w:rPrChange w:id="457" w:author="G C Upadhaya, Sudha" w:date="2021-02-18T13:29:00Z">
              <w:rPr>
                <w:rFonts w:ascii="Times" w:hAnsi="Times" w:cstheme="minorHAnsi"/>
                <w:bCs/>
                <w:sz w:val="24"/>
                <w:szCs w:val="24"/>
                <w:vertAlign w:val="subscript"/>
              </w:rPr>
            </w:rPrChange>
          </w:rPr>
          <w:t>2</w:t>
        </w:r>
        <w:r w:rsidR="00531DCA" w:rsidRPr="00531DCA">
          <w:rPr>
            <w:bCs/>
            <w:sz w:val="24"/>
            <w:szCs w:val="24"/>
            <w:rPrChange w:id="458" w:author="G C Upadhaya, Sudha" w:date="2021-02-18T13:29:00Z">
              <w:rPr>
                <w:rFonts w:ascii="Times" w:hAnsi="Times" w:cstheme="minorHAnsi"/>
                <w:bCs/>
                <w:sz w:val="24"/>
                <w:szCs w:val="24"/>
              </w:rPr>
            </w:rPrChange>
          </w:rPr>
          <w:t xml:space="preserve"> fold change value (y-axis) for each comparison (shown in legend) is expressed a function of each gene (x-axis).</w:t>
        </w:r>
      </w:ins>
      <w:ins w:id="459" w:author="G C Upadhaya, Sudha" w:date="2021-01-24T20:51:00Z">
        <w:r w:rsidRPr="007B03DB">
          <w:rPr>
            <w:bCs/>
            <w:sz w:val="24"/>
            <w:szCs w:val="24"/>
            <w:rPrChange w:id="460" w:author="G C Upadhaya, Sudha" w:date="2021-01-24T20:51:00Z">
              <w:rPr>
                <w:rFonts w:ascii="Times" w:hAnsi="Times" w:cstheme="minorHAnsi"/>
                <w:bCs/>
                <w:sz w:val="24"/>
                <w:szCs w:val="24"/>
              </w:rPr>
            </w:rPrChange>
          </w:rPr>
          <w:t xml:space="preserve"> </w:t>
        </w:r>
      </w:ins>
    </w:p>
    <w:p w14:paraId="794D6126" w14:textId="5603C85C" w:rsidR="000972B9" w:rsidRPr="00112BCE" w:rsidRDefault="000972B9" w:rsidP="000972B9">
      <w:pPr>
        <w:rPr>
          <w:ins w:id="461" w:author="G C Upadhaya, Sudha" w:date="2021-01-24T17:58:00Z"/>
          <w:sz w:val="24"/>
          <w:szCs w:val="24"/>
        </w:rPr>
      </w:pPr>
    </w:p>
    <w:p w14:paraId="2894F048" w14:textId="3FB3D248" w:rsidR="000972B9" w:rsidRPr="00112BCE" w:rsidRDefault="00682880" w:rsidP="000972B9">
      <w:pPr>
        <w:rPr>
          <w:sz w:val="24"/>
          <w:szCs w:val="24"/>
        </w:rPr>
      </w:pPr>
      <w:ins w:id="462" w:author="G C Upadhaya, Sudha" w:date="2021-03-11T14:47:00Z">
        <w:r>
          <w:rPr>
            <w:noProof/>
          </w:rPr>
          <w:drawing>
            <wp:inline distT="0" distB="0" distL="0" distR="0" wp14:anchorId="7096DB69" wp14:editId="6C9D7F7C">
              <wp:extent cx="6838950" cy="53191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44318" cy="5323358"/>
                      </a:xfrm>
                      <a:prstGeom prst="rect">
                        <a:avLst/>
                      </a:prstGeom>
                      <a:noFill/>
                      <a:ln>
                        <a:noFill/>
                      </a:ln>
                    </pic:spPr>
                  </pic:pic>
                </a:graphicData>
              </a:graphic>
            </wp:inline>
          </w:drawing>
        </w:r>
      </w:ins>
    </w:p>
    <w:p w14:paraId="74D2CF32" w14:textId="77777777" w:rsidR="000972B9" w:rsidRPr="00112BCE" w:rsidRDefault="000972B9" w:rsidP="000972B9">
      <w:pPr>
        <w:rPr>
          <w:sz w:val="24"/>
          <w:szCs w:val="24"/>
        </w:rPr>
      </w:pPr>
    </w:p>
    <w:p w14:paraId="5663B796" w14:textId="77777777" w:rsidR="000972B9" w:rsidRPr="00112BCE" w:rsidRDefault="000972B9" w:rsidP="000972B9">
      <w:pPr>
        <w:rPr>
          <w:sz w:val="24"/>
          <w:szCs w:val="24"/>
        </w:rPr>
      </w:pPr>
    </w:p>
    <w:p w14:paraId="4A86CA3C" w14:textId="77777777" w:rsidR="000972B9" w:rsidRPr="00112BCE" w:rsidRDefault="000972B9" w:rsidP="000972B9">
      <w:pPr>
        <w:rPr>
          <w:sz w:val="24"/>
          <w:szCs w:val="24"/>
        </w:rPr>
      </w:pPr>
    </w:p>
    <w:p w14:paraId="30094A59" w14:textId="77777777" w:rsidR="000972B9" w:rsidRPr="00112BCE" w:rsidRDefault="000972B9" w:rsidP="000972B9">
      <w:pPr>
        <w:rPr>
          <w:sz w:val="24"/>
          <w:szCs w:val="24"/>
        </w:rPr>
      </w:pPr>
    </w:p>
    <w:p w14:paraId="6F75F70B" w14:textId="77777777" w:rsidR="000972B9" w:rsidRPr="00112BCE" w:rsidRDefault="000972B9" w:rsidP="000972B9">
      <w:pPr>
        <w:rPr>
          <w:sz w:val="24"/>
          <w:szCs w:val="24"/>
        </w:rPr>
        <w:sectPr w:rsidR="000972B9" w:rsidRPr="00112BCE" w:rsidSect="000972B9">
          <w:pgSz w:w="12240" w:h="15840"/>
          <w:pgMar w:top="1440" w:right="1440" w:bottom="1440" w:left="1440" w:header="720" w:footer="720" w:gutter="0"/>
          <w:cols w:space="720"/>
        </w:sectPr>
      </w:pPr>
    </w:p>
    <w:p w14:paraId="0531B326" w14:textId="7130A0CB" w:rsidR="00C26F51" w:rsidRDefault="00C26F51" w:rsidP="00C26F51">
      <w:pPr>
        <w:rPr>
          <w:sz w:val="24"/>
          <w:szCs w:val="24"/>
        </w:rPr>
      </w:pPr>
      <w:r w:rsidRPr="00112BCE">
        <w:rPr>
          <w:b/>
          <w:sz w:val="24"/>
          <w:szCs w:val="24"/>
        </w:rPr>
        <w:lastRenderedPageBreak/>
        <w:t xml:space="preserve">Supplementary Table 1. </w:t>
      </w:r>
      <w:r>
        <w:rPr>
          <w:sz w:val="24"/>
          <w:szCs w:val="24"/>
        </w:rPr>
        <w:t xml:space="preserve">List of </w:t>
      </w:r>
      <w:commentRangeStart w:id="463"/>
      <w:r>
        <w:rPr>
          <w:sz w:val="24"/>
          <w:szCs w:val="24"/>
        </w:rPr>
        <w:t xml:space="preserve">primer sequence </w:t>
      </w:r>
      <w:commentRangeEnd w:id="463"/>
      <w:r>
        <w:rPr>
          <w:rStyle w:val="CommentReference"/>
        </w:rPr>
        <w:commentReference w:id="463"/>
      </w:r>
      <w:r>
        <w:rPr>
          <w:sz w:val="24"/>
          <w:szCs w:val="24"/>
        </w:rPr>
        <w:t xml:space="preserve">of differentially expressed genes (DEGs) used for the </w:t>
      </w:r>
      <w:del w:id="464" w:author="G C Upadhaya, Sudha" w:date="2021-03-11T14:47:00Z">
        <w:r w:rsidDel="00682880">
          <w:rPr>
            <w:sz w:val="24"/>
            <w:szCs w:val="24"/>
          </w:rPr>
          <w:delText>q</w:delText>
        </w:r>
      </w:del>
      <w:r>
        <w:rPr>
          <w:sz w:val="24"/>
          <w:szCs w:val="24"/>
        </w:rPr>
        <w:t>RT-</w:t>
      </w:r>
      <w:ins w:id="465" w:author="G C Upadhaya, Sudha" w:date="2021-03-11T14:47:00Z">
        <w:r w:rsidR="00682880">
          <w:rPr>
            <w:sz w:val="24"/>
            <w:szCs w:val="24"/>
          </w:rPr>
          <w:t>q</w:t>
        </w:r>
      </w:ins>
      <w:r>
        <w:rPr>
          <w:sz w:val="24"/>
          <w:szCs w:val="24"/>
        </w:rPr>
        <w:t>PCR validation</w:t>
      </w:r>
    </w:p>
    <w:tbl>
      <w:tblPr>
        <w:tblStyle w:val="TableGrid"/>
        <w:tblW w:w="14890" w:type="dxa"/>
        <w:tblInd w:w="-645"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15"/>
        <w:gridCol w:w="3240"/>
        <w:gridCol w:w="4410"/>
        <w:gridCol w:w="4140"/>
        <w:gridCol w:w="1285"/>
      </w:tblGrid>
      <w:tr w:rsidR="00F60084" w:rsidRPr="001E4D2F" w14:paraId="4FB4235A" w14:textId="77777777" w:rsidTr="00F21760">
        <w:trPr>
          <w:trHeight w:val="288"/>
        </w:trPr>
        <w:tc>
          <w:tcPr>
            <w:tcW w:w="1815" w:type="dxa"/>
            <w:tcBorders>
              <w:top w:val="single" w:sz="4" w:space="0" w:color="auto"/>
              <w:bottom w:val="single" w:sz="4" w:space="0" w:color="auto"/>
            </w:tcBorders>
          </w:tcPr>
          <w:p w14:paraId="5803B8DA" w14:textId="77777777" w:rsidR="00F60084" w:rsidRPr="00171845" w:rsidRDefault="00F60084" w:rsidP="00F21760">
            <w:pPr>
              <w:autoSpaceDE w:val="0"/>
              <w:autoSpaceDN w:val="0"/>
              <w:adjustRightInd w:val="0"/>
              <w:rPr>
                <w:rFonts w:ascii="Arial" w:hAnsi="Arial" w:cs="Arial"/>
                <w:color w:val="000000"/>
                <w:sz w:val="24"/>
                <w:szCs w:val="24"/>
              </w:rPr>
            </w:pPr>
            <w:bookmarkStart w:id="466" w:name="_Hlk64547745"/>
            <w:r w:rsidRPr="00171845">
              <w:rPr>
                <w:rFonts w:ascii="Arial" w:hAnsi="Arial" w:cs="Arial"/>
                <w:color w:val="000000"/>
                <w:sz w:val="24"/>
                <w:szCs w:val="24"/>
              </w:rPr>
              <w:t>Host</w:t>
            </w:r>
          </w:p>
        </w:tc>
        <w:tc>
          <w:tcPr>
            <w:tcW w:w="3240" w:type="dxa"/>
            <w:tcBorders>
              <w:top w:val="single" w:sz="4" w:space="0" w:color="auto"/>
              <w:bottom w:val="single" w:sz="4" w:space="0" w:color="auto"/>
            </w:tcBorders>
            <w:shd w:val="clear" w:color="auto" w:fill="auto"/>
          </w:tcPr>
          <w:p w14:paraId="21D76295"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Gene name</w:t>
            </w:r>
          </w:p>
        </w:tc>
        <w:tc>
          <w:tcPr>
            <w:tcW w:w="4410" w:type="dxa"/>
            <w:tcBorders>
              <w:top w:val="single" w:sz="4" w:space="0" w:color="auto"/>
              <w:bottom w:val="single" w:sz="4" w:space="0" w:color="auto"/>
            </w:tcBorders>
            <w:shd w:val="clear" w:color="auto" w:fill="auto"/>
          </w:tcPr>
          <w:p w14:paraId="5EEDAA5F"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Forward sequence (5’ to 3’)</w:t>
            </w:r>
          </w:p>
        </w:tc>
        <w:tc>
          <w:tcPr>
            <w:tcW w:w="4140" w:type="dxa"/>
            <w:tcBorders>
              <w:top w:val="single" w:sz="4" w:space="0" w:color="auto"/>
              <w:bottom w:val="single" w:sz="4" w:space="0" w:color="auto"/>
            </w:tcBorders>
            <w:shd w:val="clear" w:color="auto" w:fill="auto"/>
          </w:tcPr>
          <w:p w14:paraId="5EADD9D9"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Reverse sequence (5’ to 3’)</w:t>
            </w:r>
          </w:p>
        </w:tc>
        <w:tc>
          <w:tcPr>
            <w:tcW w:w="1285" w:type="dxa"/>
            <w:tcBorders>
              <w:top w:val="single" w:sz="4" w:space="0" w:color="auto"/>
              <w:bottom w:val="single" w:sz="4" w:space="0" w:color="auto"/>
            </w:tcBorders>
            <w:shd w:val="clear" w:color="auto" w:fill="auto"/>
          </w:tcPr>
          <w:p w14:paraId="4E8B43C8"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Amplicon size (bp)</w:t>
            </w:r>
          </w:p>
        </w:tc>
      </w:tr>
      <w:tr w:rsidR="00F60084" w:rsidRPr="001E4D2F" w14:paraId="2C77B8FC" w14:textId="77777777" w:rsidTr="00F21760">
        <w:trPr>
          <w:trHeight w:val="288"/>
        </w:trPr>
        <w:tc>
          <w:tcPr>
            <w:tcW w:w="1815" w:type="dxa"/>
            <w:tcBorders>
              <w:top w:val="single" w:sz="4" w:space="0" w:color="auto"/>
            </w:tcBorders>
          </w:tcPr>
          <w:p w14:paraId="4CBD096A" w14:textId="77777777" w:rsidR="00F60084" w:rsidRPr="001C4BD7" w:rsidRDefault="00F60084" w:rsidP="00F21760">
            <w:pPr>
              <w:autoSpaceDE w:val="0"/>
              <w:autoSpaceDN w:val="0"/>
              <w:adjustRightInd w:val="0"/>
              <w:rPr>
                <w:rFonts w:ascii="Arial" w:hAnsi="Arial" w:cs="Arial"/>
                <w:color w:val="000000"/>
                <w:sz w:val="24"/>
                <w:szCs w:val="24"/>
              </w:rPr>
            </w:pPr>
          </w:p>
        </w:tc>
        <w:tc>
          <w:tcPr>
            <w:tcW w:w="3240" w:type="dxa"/>
            <w:tcBorders>
              <w:top w:val="single" w:sz="4" w:space="0" w:color="auto"/>
            </w:tcBorders>
            <w:shd w:val="clear" w:color="auto" w:fill="auto"/>
          </w:tcPr>
          <w:p w14:paraId="0B1EF98F" w14:textId="77777777" w:rsidR="00F60084" w:rsidRPr="00171845" w:rsidRDefault="00F60084" w:rsidP="00F21760">
            <w:pPr>
              <w:autoSpaceDE w:val="0"/>
              <w:autoSpaceDN w:val="0"/>
              <w:adjustRightInd w:val="0"/>
              <w:rPr>
                <w:rFonts w:ascii="Arial" w:hAnsi="Arial" w:cs="Arial"/>
                <w:color w:val="000000"/>
                <w:sz w:val="24"/>
                <w:szCs w:val="24"/>
              </w:rPr>
            </w:pPr>
          </w:p>
        </w:tc>
        <w:tc>
          <w:tcPr>
            <w:tcW w:w="4410" w:type="dxa"/>
            <w:tcBorders>
              <w:top w:val="single" w:sz="4" w:space="0" w:color="auto"/>
            </w:tcBorders>
            <w:shd w:val="clear" w:color="auto" w:fill="auto"/>
          </w:tcPr>
          <w:p w14:paraId="3E589274" w14:textId="77777777" w:rsidR="00F60084" w:rsidRPr="00171845" w:rsidRDefault="00F60084" w:rsidP="00F21760">
            <w:pPr>
              <w:autoSpaceDE w:val="0"/>
              <w:autoSpaceDN w:val="0"/>
              <w:adjustRightInd w:val="0"/>
              <w:rPr>
                <w:rFonts w:ascii="Arial" w:hAnsi="Arial" w:cs="Arial"/>
                <w:color w:val="000000"/>
                <w:sz w:val="24"/>
                <w:szCs w:val="24"/>
              </w:rPr>
            </w:pPr>
          </w:p>
        </w:tc>
        <w:tc>
          <w:tcPr>
            <w:tcW w:w="4140" w:type="dxa"/>
            <w:tcBorders>
              <w:top w:val="single" w:sz="4" w:space="0" w:color="auto"/>
            </w:tcBorders>
            <w:shd w:val="clear" w:color="auto" w:fill="auto"/>
          </w:tcPr>
          <w:p w14:paraId="66F74C1F" w14:textId="77777777" w:rsidR="00F60084" w:rsidRPr="00171845" w:rsidRDefault="00F60084" w:rsidP="00F21760">
            <w:pPr>
              <w:autoSpaceDE w:val="0"/>
              <w:autoSpaceDN w:val="0"/>
              <w:adjustRightInd w:val="0"/>
              <w:rPr>
                <w:rFonts w:ascii="Arial" w:hAnsi="Arial" w:cs="Arial"/>
                <w:color w:val="000000"/>
                <w:sz w:val="24"/>
                <w:szCs w:val="24"/>
              </w:rPr>
            </w:pPr>
          </w:p>
        </w:tc>
        <w:tc>
          <w:tcPr>
            <w:tcW w:w="1285" w:type="dxa"/>
            <w:tcBorders>
              <w:top w:val="single" w:sz="4" w:space="0" w:color="auto"/>
            </w:tcBorders>
            <w:shd w:val="clear" w:color="auto" w:fill="auto"/>
          </w:tcPr>
          <w:p w14:paraId="38303540" w14:textId="77777777" w:rsidR="00F60084" w:rsidRPr="00171845" w:rsidRDefault="00F60084" w:rsidP="00F21760">
            <w:pPr>
              <w:autoSpaceDE w:val="0"/>
              <w:autoSpaceDN w:val="0"/>
              <w:adjustRightInd w:val="0"/>
              <w:jc w:val="right"/>
              <w:rPr>
                <w:rFonts w:ascii="Arial" w:hAnsi="Arial" w:cs="Arial"/>
                <w:color w:val="000000"/>
                <w:sz w:val="24"/>
                <w:szCs w:val="24"/>
              </w:rPr>
            </w:pPr>
          </w:p>
        </w:tc>
      </w:tr>
      <w:tr w:rsidR="00F60084" w:rsidRPr="00171845" w14:paraId="599E2ADA" w14:textId="77777777" w:rsidTr="00F21760">
        <w:trPr>
          <w:trHeight w:val="288"/>
        </w:trPr>
        <w:tc>
          <w:tcPr>
            <w:tcW w:w="1815" w:type="dxa"/>
          </w:tcPr>
          <w:p w14:paraId="08006222" w14:textId="77777777" w:rsidR="00F60084" w:rsidRPr="001C4BD7" w:rsidRDefault="00F60084" w:rsidP="00F21760">
            <w:pPr>
              <w:autoSpaceDE w:val="0"/>
              <w:autoSpaceDN w:val="0"/>
              <w:adjustRightInd w:val="0"/>
              <w:rPr>
                <w:rFonts w:ascii="Arial" w:hAnsi="Arial" w:cs="Arial"/>
                <w:color w:val="000000"/>
                <w:sz w:val="24"/>
                <w:szCs w:val="24"/>
              </w:rPr>
            </w:pPr>
            <w:r>
              <w:rPr>
                <w:rFonts w:ascii="Arial" w:hAnsi="Arial" w:cs="Arial"/>
                <w:color w:val="000000"/>
                <w:sz w:val="24"/>
                <w:szCs w:val="24"/>
              </w:rPr>
              <w:t xml:space="preserve">brown </w:t>
            </w:r>
            <w:r w:rsidRPr="001C4BD7">
              <w:rPr>
                <w:rFonts w:ascii="Arial" w:hAnsi="Arial" w:cs="Arial"/>
                <w:color w:val="000000"/>
                <w:sz w:val="24"/>
                <w:szCs w:val="24"/>
              </w:rPr>
              <w:t>mustard</w:t>
            </w:r>
          </w:p>
        </w:tc>
        <w:tc>
          <w:tcPr>
            <w:tcW w:w="3240" w:type="dxa"/>
            <w:shd w:val="clear" w:color="auto" w:fill="auto"/>
          </w:tcPr>
          <w:p w14:paraId="11C169E0"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Cluster-15354.86688</w:t>
            </w:r>
          </w:p>
        </w:tc>
        <w:tc>
          <w:tcPr>
            <w:tcW w:w="4410" w:type="dxa"/>
            <w:shd w:val="clear" w:color="auto" w:fill="auto"/>
          </w:tcPr>
          <w:p w14:paraId="440780B4"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ATTCACACTGCTCCACGCTA</w:t>
            </w:r>
          </w:p>
        </w:tc>
        <w:tc>
          <w:tcPr>
            <w:tcW w:w="4140" w:type="dxa"/>
            <w:shd w:val="clear" w:color="auto" w:fill="auto"/>
          </w:tcPr>
          <w:p w14:paraId="6EE15A6C"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GGCTGAAGGGTGAGAATGGG</w:t>
            </w:r>
          </w:p>
        </w:tc>
        <w:tc>
          <w:tcPr>
            <w:tcW w:w="1285" w:type="dxa"/>
            <w:shd w:val="clear" w:color="auto" w:fill="auto"/>
          </w:tcPr>
          <w:p w14:paraId="5656C3B0" w14:textId="77777777" w:rsidR="00F60084" w:rsidRPr="00171845" w:rsidRDefault="00F60084" w:rsidP="00F21760">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78</w:t>
            </w:r>
          </w:p>
        </w:tc>
      </w:tr>
      <w:tr w:rsidR="00F60084" w:rsidRPr="00171845" w14:paraId="757C916D" w14:textId="77777777" w:rsidTr="00F21760">
        <w:trPr>
          <w:trHeight w:val="288"/>
        </w:trPr>
        <w:tc>
          <w:tcPr>
            <w:tcW w:w="1815" w:type="dxa"/>
          </w:tcPr>
          <w:p w14:paraId="23DEC6F6" w14:textId="77777777" w:rsidR="00F60084" w:rsidRPr="001C4BD7" w:rsidRDefault="00F60084" w:rsidP="00F21760">
            <w:pPr>
              <w:autoSpaceDE w:val="0"/>
              <w:autoSpaceDN w:val="0"/>
              <w:adjustRightInd w:val="0"/>
              <w:rPr>
                <w:rFonts w:ascii="Arial" w:hAnsi="Arial" w:cs="Arial"/>
                <w:color w:val="000000"/>
                <w:sz w:val="24"/>
                <w:szCs w:val="24"/>
              </w:rPr>
            </w:pPr>
            <w:r w:rsidRPr="00656405">
              <w:rPr>
                <w:rFonts w:ascii="Arial" w:hAnsi="Arial" w:cs="Arial"/>
                <w:color w:val="000000"/>
                <w:sz w:val="24"/>
                <w:szCs w:val="24"/>
              </w:rPr>
              <w:t>brown mustard</w:t>
            </w:r>
          </w:p>
        </w:tc>
        <w:tc>
          <w:tcPr>
            <w:tcW w:w="3240" w:type="dxa"/>
            <w:shd w:val="clear" w:color="auto" w:fill="auto"/>
          </w:tcPr>
          <w:p w14:paraId="34839612"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NUP1_ARATH</w:t>
            </w:r>
          </w:p>
        </w:tc>
        <w:tc>
          <w:tcPr>
            <w:tcW w:w="4410" w:type="dxa"/>
            <w:shd w:val="clear" w:color="auto" w:fill="auto"/>
          </w:tcPr>
          <w:p w14:paraId="37210E0D"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CCATCCTTGCTTGGATTGCC</w:t>
            </w:r>
          </w:p>
        </w:tc>
        <w:tc>
          <w:tcPr>
            <w:tcW w:w="4140" w:type="dxa"/>
            <w:shd w:val="clear" w:color="auto" w:fill="auto"/>
          </w:tcPr>
          <w:p w14:paraId="0A24D694"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ATGCAGGAGGCTAAGGTTGG</w:t>
            </w:r>
          </w:p>
        </w:tc>
        <w:tc>
          <w:tcPr>
            <w:tcW w:w="1285" w:type="dxa"/>
            <w:shd w:val="clear" w:color="auto" w:fill="auto"/>
          </w:tcPr>
          <w:p w14:paraId="424894AD" w14:textId="77777777" w:rsidR="00F60084" w:rsidRPr="00171845" w:rsidRDefault="00F60084" w:rsidP="00F21760">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110</w:t>
            </w:r>
          </w:p>
        </w:tc>
      </w:tr>
      <w:tr w:rsidR="00F60084" w:rsidRPr="00171845" w14:paraId="68672155" w14:textId="77777777" w:rsidTr="00F21760">
        <w:trPr>
          <w:trHeight w:val="288"/>
        </w:trPr>
        <w:tc>
          <w:tcPr>
            <w:tcW w:w="1815" w:type="dxa"/>
          </w:tcPr>
          <w:p w14:paraId="46E407F8" w14:textId="77777777" w:rsidR="00F60084" w:rsidRPr="001C4BD7" w:rsidRDefault="00F60084" w:rsidP="00F21760">
            <w:pPr>
              <w:autoSpaceDE w:val="0"/>
              <w:autoSpaceDN w:val="0"/>
              <w:adjustRightInd w:val="0"/>
              <w:rPr>
                <w:rFonts w:ascii="Arial" w:hAnsi="Arial" w:cs="Arial"/>
                <w:color w:val="000000"/>
                <w:sz w:val="24"/>
                <w:szCs w:val="24"/>
              </w:rPr>
            </w:pPr>
            <w:r w:rsidRPr="00656405">
              <w:rPr>
                <w:rFonts w:ascii="Arial" w:hAnsi="Arial" w:cs="Arial"/>
                <w:color w:val="000000"/>
                <w:sz w:val="24"/>
                <w:szCs w:val="24"/>
              </w:rPr>
              <w:t>brown mustard</w:t>
            </w:r>
          </w:p>
        </w:tc>
        <w:tc>
          <w:tcPr>
            <w:tcW w:w="3240" w:type="dxa"/>
            <w:shd w:val="clear" w:color="auto" w:fill="auto"/>
          </w:tcPr>
          <w:p w14:paraId="35129B39"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PDRP2_ARATH</w:t>
            </w:r>
          </w:p>
        </w:tc>
        <w:tc>
          <w:tcPr>
            <w:tcW w:w="4410" w:type="dxa"/>
            <w:shd w:val="clear" w:color="auto" w:fill="auto"/>
          </w:tcPr>
          <w:p w14:paraId="25D9A34A"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TATAAAGCAGGCAGCGAAGC</w:t>
            </w:r>
          </w:p>
        </w:tc>
        <w:tc>
          <w:tcPr>
            <w:tcW w:w="4140" w:type="dxa"/>
            <w:shd w:val="clear" w:color="auto" w:fill="auto"/>
          </w:tcPr>
          <w:p w14:paraId="295A0F99"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GAGAGCACTCCCCAACGAT</w:t>
            </w:r>
          </w:p>
        </w:tc>
        <w:tc>
          <w:tcPr>
            <w:tcW w:w="1285" w:type="dxa"/>
            <w:shd w:val="clear" w:color="auto" w:fill="auto"/>
          </w:tcPr>
          <w:p w14:paraId="7F151F85" w14:textId="77777777" w:rsidR="00F60084" w:rsidRPr="00171845" w:rsidRDefault="00F60084" w:rsidP="00F21760">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105</w:t>
            </w:r>
          </w:p>
        </w:tc>
      </w:tr>
      <w:tr w:rsidR="00F60084" w:rsidRPr="00171845" w14:paraId="496679AB" w14:textId="77777777" w:rsidTr="00F21760">
        <w:trPr>
          <w:trHeight w:val="288"/>
        </w:trPr>
        <w:tc>
          <w:tcPr>
            <w:tcW w:w="1815" w:type="dxa"/>
          </w:tcPr>
          <w:p w14:paraId="5776A8FF" w14:textId="77777777" w:rsidR="00F60084" w:rsidRPr="001C4BD7" w:rsidRDefault="00F60084" w:rsidP="00F21760">
            <w:pPr>
              <w:autoSpaceDE w:val="0"/>
              <w:autoSpaceDN w:val="0"/>
              <w:adjustRightInd w:val="0"/>
              <w:rPr>
                <w:rFonts w:ascii="Arial" w:hAnsi="Arial" w:cs="Arial"/>
                <w:color w:val="000000"/>
                <w:sz w:val="24"/>
                <w:szCs w:val="24"/>
              </w:rPr>
            </w:pPr>
            <w:r w:rsidRPr="00656405">
              <w:rPr>
                <w:rFonts w:ascii="Arial" w:hAnsi="Arial" w:cs="Arial"/>
                <w:color w:val="000000"/>
                <w:sz w:val="24"/>
                <w:szCs w:val="24"/>
              </w:rPr>
              <w:t>brown mustard</w:t>
            </w:r>
          </w:p>
        </w:tc>
        <w:tc>
          <w:tcPr>
            <w:tcW w:w="3240" w:type="dxa"/>
            <w:shd w:val="clear" w:color="auto" w:fill="auto"/>
          </w:tcPr>
          <w:p w14:paraId="7E3E26C9"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SCL1_ARATH</w:t>
            </w:r>
          </w:p>
        </w:tc>
        <w:tc>
          <w:tcPr>
            <w:tcW w:w="4410" w:type="dxa"/>
            <w:shd w:val="clear" w:color="auto" w:fill="auto"/>
          </w:tcPr>
          <w:p w14:paraId="3162D94B"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AACTGCTGAAAAGGATGACAAGT</w:t>
            </w:r>
          </w:p>
        </w:tc>
        <w:tc>
          <w:tcPr>
            <w:tcW w:w="4140" w:type="dxa"/>
            <w:shd w:val="clear" w:color="auto" w:fill="auto"/>
          </w:tcPr>
          <w:p w14:paraId="3836D7DB"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TGCTCTTGCTGCTTTCCGTT</w:t>
            </w:r>
          </w:p>
        </w:tc>
        <w:tc>
          <w:tcPr>
            <w:tcW w:w="1285" w:type="dxa"/>
            <w:shd w:val="clear" w:color="auto" w:fill="auto"/>
          </w:tcPr>
          <w:p w14:paraId="2B03BC95" w14:textId="77777777" w:rsidR="00F60084" w:rsidRPr="00171845" w:rsidRDefault="00F60084" w:rsidP="00F21760">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84</w:t>
            </w:r>
          </w:p>
        </w:tc>
      </w:tr>
      <w:tr w:rsidR="00F60084" w:rsidRPr="00171845" w14:paraId="2EBFC10D" w14:textId="77777777" w:rsidTr="00F21760">
        <w:trPr>
          <w:trHeight w:val="288"/>
        </w:trPr>
        <w:tc>
          <w:tcPr>
            <w:tcW w:w="1815" w:type="dxa"/>
          </w:tcPr>
          <w:p w14:paraId="7B567148" w14:textId="77777777" w:rsidR="00F60084" w:rsidRPr="001C4BD7" w:rsidRDefault="00F60084" w:rsidP="00F21760">
            <w:pPr>
              <w:autoSpaceDE w:val="0"/>
              <w:autoSpaceDN w:val="0"/>
              <w:adjustRightInd w:val="0"/>
              <w:rPr>
                <w:rFonts w:ascii="Arial" w:hAnsi="Arial" w:cs="Arial"/>
                <w:color w:val="000000"/>
                <w:sz w:val="24"/>
                <w:szCs w:val="24"/>
              </w:rPr>
            </w:pPr>
            <w:r w:rsidRPr="00656405">
              <w:rPr>
                <w:rFonts w:ascii="Arial" w:hAnsi="Arial" w:cs="Arial"/>
                <w:color w:val="000000"/>
                <w:sz w:val="24"/>
                <w:szCs w:val="24"/>
              </w:rPr>
              <w:t>brown mustard</w:t>
            </w:r>
          </w:p>
        </w:tc>
        <w:tc>
          <w:tcPr>
            <w:tcW w:w="3240" w:type="dxa"/>
            <w:shd w:val="clear" w:color="auto" w:fill="auto"/>
          </w:tcPr>
          <w:p w14:paraId="3E44C108"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Cluster-15354.44072</w:t>
            </w:r>
          </w:p>
        </w:tc>
        <w:tc>
          <w:tcPr>
            <w:tcW w:w="4410" w:type="dxa"/>
            <w:shd w:val="clear" w:color="auto" w:fill="auto"/>
          </w:tcPr>
          <w:p w14:paraId="6EAE1CB5"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TGCGTTCCTCAGAACCAGAG</w:t>
            </w:r>
          </w:p>
        </w:tc>
        <w:tc>
          <w:tcPr>
            <w:tcW w:w="4140" w:type="dxa"/>
            <w:shd w:val="clear" w:color="auto" w:fill="auto"/>
          </w:tcPr>
          <w:p w14:paraId="28902C90"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AGCTTCTTCTCCACTGCTGAC</w:t>
            </w:r>
          </w:p>
        </w:tc>
        <w:tc>
          <w:tcPr>
            <w:tcW w:w="1285" w:type="dxa"/>
            <w:shd w:val="clear" w:color="auto" w:fill="auto"/>
          </w:tcPr>
          <w:p w14:paraId="3E0A5DDD" w14:textId="77777777" w:rsidR="00F60084" w:rsidRPr="00171845" w:rsidRDefault="00F60084" w:rsidP="00F21760">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106</w:t>
            </w:r>
          </w:p>
        </w:tc>
      </w:tr>
      <w:tr w:rsidR="00F60084" w:rsidRPr="00171845" w14:paraId="64022437" w14:textId="77777777" w:rsidTr="00F21760">
        <w:trPr>
          <w:trHeight w:val="288"/>
        </w:trPr>
        <w:tc>
          <w:tcPr>
            <w:tcW w:w="1815" w:type="dxa"/>
          </w:tcPr>
          <w:p w14:paraId="0D5DDA6E" w14:textId="77777777" w:rsidR="00F60084" w:rsidRPr="001C4BD7" w:rsidRDefault="00F60084" w:rsidP="00F21760">
            <w:pPr>
              <w:autoSpaceDE w:val="0"/>
              <w:autoSpaceDN w:val="0"/>
              <w:adjustRightInd w:val="0"/>
              <w:rPr>
                <w:rFonts w:ascii="Arial" w:hAnsi="Arial" w:cs="Arial"/>
                <w:color w:val="000000"/>
                <w:sz w:val="24"/>
                <w:szCs w:val="24"/>
              </w:rPr>
            </w:pPr>
            <w:r w:rsidRPr="00656405">
              <w:rPr>
                <w:rFonts w:ascii="Arial" w:hAnsi="Arial" w:cs="Arial"/>
                <w:color w:val="000000"/>
                <w:sz w:val="24"/>
                <w:szCs w:val="24"/>
              </w:rPr>
              <w:t>brown mustard</w:t>
            </w:r>
          </w:p>
        </w:tc>
        <w:tc>
          <w:tcPr>
            <w:tcW w:w="3240" w:type="dxa"/>
            <w:shd w:val="clear" w:color="auto" w:fill="auto"/>
          </w:tcPr>
          <w:p w14:paraId="6491651B"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i/>
                <w:iCs/>
                <w:color w:val="000000"/>
                <w:sz w:val="24"/>
                <w:szCs w:val="24"/>
              </w:rPr>
              <w:t>ACT-2</w:t>
            </w:r>
          </w:p>
        </w:tc>
        <w:tc>
          <w:tcPr>
            <w:tcW w:w="4410" w:type="dxa"/>
            <w:shd w:val="clear" w:color="auto" w:fill="auto"/>
          </w:tcPr>
          <w:p w14:paraId="38E0B106"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 xml:space="preserve">TGGGTTTGCTGGTGACGAT </w:t>
            </w:r>
          </w:p>
        </w:tc>
        <w:tc>
          <w:tcPr>
            <w:tcW w:w="4140" w:type="dxa"/>
            <w:shd w:val="clear" w:color="auto" w:fill="auto"/>
          </w:tcPr>
          <w:p w14:paraId="1EF40275"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TGCCTAGGACGACCAACAATACT</w:t>
            </w:r>
          </w:p>
        </w:tc>
        <w:tc>
          <w:tcPr>
            <w:tcW w:w="1285" w:type="dxa"/>
            <w:shd w:val="clear" w:color="auto" w:fill="auto"/>
          </w:tcPr>
          <w:p w14:paraId="120EFCBA" w14:textId="77777777" w:rsidR="00F60084" w:rsidRPr="00171845" w:rsidRDefault="00F60084" w:rsidP="00F21760">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290</w:t>
            </w:r>
          </w:p>
        </w:tc>
      </w:tr>
      <w:tr w:rsidR="00F60084" w:rsidRPr="001E4D2F" w14:paraId="07159B27" w14:textId="77777777" w:rsidTr="00F21760">
        <w:trPr>
          <w:trHeight w:val="288"/>
        </w:trPr>
        <w:tc>
          <w:tcPr>
            <w:tcW w:w="1815" w:type="dxa"/>
          </w:tcPr>
          <w:p w14:paraId="4134381C" w14:textId="77777777" w:rsidR="00F60084" w:rsidRPr="001C4BD7" w:rsidRDefault="00F60084" w:rsidP="00F21760">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0B5953C1"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PR04_SOLLC</w:t>
            </w:r>
          </w:p>
        </w:tc>
        <w:tc>
          <w:tcPr>
            <w:tcW w:w="4410" w:type="dxa"/>
            <w:shd w:val="clear" w:color="auto" w:fill="auto"/>
          </w:tcPr>
          <w:p w14:paraId="7CEED4D2"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GCCGTGCAATTGTGGGTGTC</w:t>
            </w:r>
          </w:p>
        </w:tc>
        <w:tc>
          <w:tcPr>
            <w:tcW w:w="4140" w:type="dxa"/>
            <w:shd w:val="clear" w:color="auto" w:fill="auto"/>
          </w:tcPr>
          <w:p w14:paraId="716787F4"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CGCACACTTTTCCACTAGCAC</w:t>
            </w:r>
          </w:p>
        </w:tc>
        <w:tc>
          <w:tcPr>
            <w:tcW w:w="1285" w:type="dxa"/>
            <w:shd w:val="clear" w:color="auto" w:fill="auto"/>
          </w:tcPr>
          <w:p w14:paraId="2BD78BA9" w14:textId="77777777" w:rsidR="00F60084" w:rsidRPr="00171845" w:rsidRDefault="00F60084" w:rsidP="00F21760">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76</w:t>
            </w:r>
          </w:p>
        </w:tc>
      </w:tr>
      <w:tr w:rsidR="00F60084" w:rsidRPr="001E4D2F" w14:paraId="2592770A" w14:textId="77777777" w:rsidTr="00F21760">
        <w:trPr>
          <w:trHeight w:val="288"/>
        </w:trPr>
        <w:tc>
          <w:tcPr>
            <w:tcW w:w="1815" w:type="dxa"/>
          </w:tcPr>
          <w:p w14:paraId="62EDE8F4" w14:textId="77777777" w:rsidR="00F60084" w:rsidRPr="001C4BD7" w:rsidRDefault="00F60084" w:rsidP="00F21760">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5C0EC4E9"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ABAH1_ARATH</w:t>
            </w:r>
          </w:p>
        </w:tc>
        <w:tc>
          <w:tcPr>
            <w:tcW w:w="4410" w:type="dxa"/>
            <w:shd w:val="clear" w:color="auto" w:fill="auto"/>
          </w:tcPr>
          <w:p w14:paraId="3DA50A8B"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CCACTTCCTCCTGGTACTTTAGG</w:t>
            </w:r>
          </w:p>
        </w:tc>
        <w:tc>
          <w:tcPr>
            <w:tcW w:w="4140" w:type="dxa"/>
            <w:shd w:val="clear" w:color="auto" w:fill="auto"/>
          </w:tcPr>
          <w:p w14:paraId="7F923F8C"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AACTTGTTTAGCTGCCTCTGG</w:t>
            </w:r>
          </w:p>
        </w:tc>
        <w:tc>
          <w:tcPr>
            <w:tcW w:w="1285" w:type="dxa"/>
            <w:shd w:val="clear" w:color="auto" w:fill="auto"/>
          </w:tcPr>
          <w:p w14:paraId="289CE1E3" w14:textId="77777777" w:rsidR="00F60084" w:rsidRPr="00171845" w:rsidRDefault="00F60084" w:rsidP="00F21760">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177</w:t>
            </w:r>
          </w:p>
        </w:tc>
      </w:tr>
      <w:tr w:rsidR="00F60084" w:rsidRPr="001E4D2F" w14:paraId="0B310234" w14:textId="77777777" w:rsidTr="00F21760">
        <w:trPr>
          <w:trHeight w:val="288"/>
        </w:trPr>
        <w:tc>
          <w:tcPr>
            <w:tcW w:w="1815" w:type="dxa"/>
          </w:tcPr>
          <w:p w14:paraId="7EED8F99" w14:textId="77777777" w:rsidR="00F60084" w:rsidRPr="001C4BD7" w:rsidRDefault="00F60084" w:rsidP="00F21760">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7AAAE008"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PGSC0003DMG400024310</w:t>
            </w:r>
          </w:p>
        </w:tc>
        <w:tc>
          <w:tcPr>
            <w:tcW w:w="4410" w:type="dxa"/>
            <w:shd w:val="clear" w:color="auto" w:fill="auto"/>
          </w:tcPr>
          <w:p w14:paraId="08619210"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GAGAAGGAAGATTGGTGGGACA</w:t>
            </w:r>
          </w:p>
        </w:tc>
        <w:tc>
          <w:tcPr>
            <w:tcW w:w="4140" w:type="dxa"/>
            <w:shd w:val="clear" w:color="auto" w:fill="auto"/>
          </w:tcPr>
          <w:p w14:paraId="222D2CBB"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CTACCCATCCCTCCTCCACA</w:t>
            </w:r>
          </w:p>
        </w:tc>
        <w:tc>
          <w:tcPr>
            <w:tcW w:w="1285" w:type="dxa"/>
            <w:shd w:val="clear" w:color="auto" w:fill="auto"/>
          </w:tcPr>
          <w:p w14:paraId="3A19CF43" w14:textId="77777777" w:rsidR="00F60084" w:rsidRPr="00171845" w:rsidRDefault="00F60084" w:rsidP="00F21760">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105</w:t>
            </w:r>
          </w:p>
        </w:tc>
      </w:tr>
      <w:tr w:rsidR="00F60084" w:rsidRPr="001E4D2F" w14:paraId="2C3A3A96" w14:textId="77777777" w:rsidTr="00F21760">
        <w:trPr>
          <w:trHeight w:val="288"/>
        </w:trPr>
        <w:tc>
          <w:tcPr>
            <w:tcW w:w="1815" w:type="dxa"/>
          </w:tcPr>
          <w:p w14:paraId="722E3597" w14:textId="77777777" w:rsidR="00F60084" w:rsidRPr="001C4BD7" w:rsidRDefault="00F60084" w:rsidP="00F21760">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71CAE49A"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LOX12_SOLTU</w:t>
            </w:r>
          </w:p>
        </w:tc>
        <w:tc>
          <w:tcPr>
            <w:tcW w:w="4410" w:type="dxa"/>
            <w:shd w:val="clear" w:color="auto" w:fill="auto"/>
          </w:tcPr>
          <w:p w14:paraId="0FB0E6CD"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ATTAGCTCTGTTCAAGGTGATCC</w:t>
            </w:r>
          </w:p>
        </w:tc>
        <w:tc>
          <w:tcPr>
            <w:tcW w:w="4140" w:type="dxa"/>
            <w:shd w:val="clear" w:color="auto" w:fill="auto"/>
          </w:tcPr>
          <w:p w14:paraId="10930DE2"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TCTCCAAGTAGGCTGGATTGC</w:t>
            </w:r>
          </w:p>
        </w:tc>
        <w:tc>
          <w:tcPr>
            <w:tcW w:w="1285" w:type="dxa"/>
            <w:shd w:val="clear" w:color="auto" w:fill="auto"/>
          </w:tcPr>
          <w:p w14:paraId="74884E8C" w14:textId="77777777" w:rsidR="00F60084" w:rsidRPr="00171845" w:rsidRDefault="00F60084" w:rsidP="00F21760">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70</w:t>
            </w:r>
          </w:p>
        </w:tc>
      </w:tr>
      <w:tr w:rsidR="00F60084" w:rsidRPr="001E4D2F" w14:paraId="48C70761" w14:textId="77777777" w:rsidTr="00F21760">
        <w:trPr>
          <w:trHeight w:val="288"/>
        </w:trPr>
        <w:tc>
          <w:tcPr>
            <w:tcW w:w="1815" w:type="dxa"/>
          </w:tcPr>
          <w:p w14:paraId="50E64B5B" w14:textId="77777777" w:rsidR="00F60084" w:rsidRPr="001C4BD7" w:rsidRDefault="00F60084" w:rsidP="00F21760">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2DE5CB1C"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PRR1_TOBAC</w:t>
            </w:r>
          </w:p>
        </w:tc>
        <w:tc>
          <w:tcPr>
            <w:tcW w:w="4410" w:type="dxa"/>
            <w:shd w:val="clear" w:color="auto" w:fill="auto"/>
          </w:tcPr>
          <w:p w14:paraId="63ADBDF9"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TGTCTTTTGCCCTTGAAGGCT</w:t>
            </w:r>
          </w:p>
        </w:tc>
        <w:tc>
          <w:tcPr>
            <w:tcW w:w="4140" w:type="dxa"/>
            <w:shd w:val="clear" w:color="auto" w:fill="auto"/>
          </w:tcPr>
          <w:p w14:paraId="1B5DDA44"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GACAACGTCTCACCAGCTCT</w:t>
            </w:r>
          </w:p>
        </w:tc>
        <w:tc>
          <w:tcPr>
            <w:tcW w:w="1285" w:type="dxa"/>
            <w:shd w:val="clear" w:color="auto" w:fill="auto"/>
          </w:tcPr>
          <w:p w14:paraId="7A8B3040" w14:textId="77777777" w:rsidR="00F60084" w:rsidRPr="00171845" w:rsidRDefault="00F60084" w:rsidP="00F21760">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115</w:t>
            </w:r>
          </w:p>
        </w:tc>
      </w:tr>
      <w:tr w:rsidR="00F60084" w:rsidRPr="001E4D2F" w14:paraId="624CC83B" w14:textId="77777777" w:rsidTr="00F21760">
        <w:trPr>
          <w:trHeight w:val="288"/>
        </w:trPr>
        <w:tc>
          <w:tcPr>
            <w:tcW w:w="1815" w:type="dxa"/>
          </w:tcPr>
          <w:p w14:paraId="1672DF18" w14:textId="77777777" w:rsidR="00F60084" w:rsidRPr="001C4BD7" w:rsidRDefault="00F60084" w:rsidP="00F21760">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4FE560CD"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CHSB_SOLTU</w:t>
            </w:r>
          </w:p>
        </w:tc>
        <w:tc>
          <w:tcPr>
            <w:tcW w:w="4410" w:type="dxa"/>
            <w:shd w:val="clear" w:color="auto" w:fill="auto"/>
          </w:tcPr>
          <w:p w14:paraId="2DBF8472"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GAGCTCAAGGAGAAATTTAAGCG</w:t>
            </w:r>
          </w:p>
        </w:tc>
        <w:tc>
          <w:tcPr>
            <w:tcW w:w="4140" w:type="dxa"/>
            <w:shd w:val="clear" w:color="auto" w:fill="auto"/>
          </w:tcPr>
          <w:p w14:paraId="2748D970"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ACAACAACTATGTCTTGCCTTGC</w:t>
            </w:r>
          </w:p>
        </w:tc>
        <w:tc>
          <w:tcPr>
            <w:tcW w:w="1285" w:type="dxa"/>
            <w:shd w:val="clear" w:color="auto" w:fill="auto"/>
          </w:tcPr>
          <w:p w14:paraId="30CA773A" w14:textId="77777777" w:rsidR="00F60084" w:rsidRPr="00171845" w:rsidRDefault="00F60084" w:rsidP="00F21760">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149</w:t>
            </w:r>
          </w:p>
        </w:tc>
      </w:tr>
      <w:tr w:rsidR="00F60084" w:rsidRPr="001E4D2F" w14:paraId="0BAFF0CB" w14:textId="77777777" w:rsidTr="00F21760">
        <w:trPr>
          <w:trHeight w:val="288"/>
        </w:trPr>
        <w:tc>
          <w:tcPr>
            <w:tcW w:w="1815" w:type="dxa"/>
          </w:tcPr>
          <w:p w14:paraId="36AA694F" w14:textId="77777777" w:rsidR="00F60084" w:rsidRPr="001C4BD7" w:rsidRDefault="00F60084" w:rsidP="00F21760">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4296C86D"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EDL3_ARATH</w:t>
            </w:r>
          </w:p>
        </w:tc>
        <w:tc>
          <w:tcPr>
            <w:tcW w:w="4410" w:type="dxa"/>
            <w:shd w:val="clear" w:color="auto" w:fill="auto"/>
          </w:tcPr>
          <w:p w14:paraId="2D93D770"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AATGGTCGGATCGGAGGAGA</w:t>
            </w:r>
          </w:p>
        </w:tc>
        <w:tc>
          <w:tcPr>
            <w:tcW w:w="4140" w:type="dxa"/>
            <w:shd w:val="clear" w:color="auto" w:fill="auto"/>
          </w:tcPr>
          <w:p w14:paraId="1BBCB55D"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TCGGATTACACCCGCAACAG</w:t>
            </w:r>
          </w:p>
        </w:tc>
        <w:tc>
          <w:tcPr>
            <w:tcW w:w="1285" w:type="dxa"/>
            <w:shd w:val="clear" w:color="auto" w:fill="auto"/>
          </w:tcPr>
          <w:p w14:paraId="318663D0" w14:textId="77777777" w:rsidR="00F60084" w:rsidRPr="00171845" w:rsidRDefault="00F60084" w:rsidP="00F21760">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70</w:t>
            </w:r>
          </w:p>
        </w:tc>
      </w:tr>
      <w:tr w:rsidR="00F60084" w:rsidRPr="001E4D2F" w14:paraId="71EAF087" w14:textId="77777777" w:rsidTr="00F21760">
        <w:trPr>
          <w:trHeight w:val="265"/>
        </w:trPr>
        <w:tc>
          <w:tcPr>
            <w:tcW w:w="1815" w:type="dxa"/>
          </w:tcPr>
          <w:p w14:paraId="77B54122" w14:textId="77777777" w:rsidR="00F60084" w:rsidRPr="001C4BD7" w:rsidRDefault="00F60084" w:rsidP="00F21760">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7F90A7B0"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WRK40_ARATH</w:t>
            </w:r>
          </w:p>
        </w:tc>
        <w:tc>
          <w:tcPr>
            <w:tcW w:w="4410" w:type="dxa"/>
            <w:shd w:val="clear" w:color="auto" w:fill="auto"/>
          </w:tcPr>
          <w:p w14:paraId="6B7E1255"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AGACAACCCATCTCCAAGAGC</w:t>
            </w:r>
          </w:p>
        </w:tc>
        <w:tc>
          <w:tcPr>
            <w:tcW w:w="4140" w:type="dxa"/>
            <w:shd w:val="clear" w:color="auto" w:fill="auto"/>
          </w:tcPr>
          <w:p w14:paraId="5E922968"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TCGATTGGTCTTCCACGCTT</w:t>
            </w:r>
          </w:p>
        </w:tc>
        <w:tc>
          <w:tcPr>
            <w:tcW w:w="1285" w:type="dxa"/>
            <w:shd w:val="clear" w:color="auto" w:fill="auto"/>
          </w:tcPr>
          <w:p w14:paraId="284B7597" w14:textId="77777777" w:rsidR="00F60084" w:rsidRPr="00171845" w:rsidRDefault="00F60084" w:rsidP="00F21760">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95</w:t>
            </w:r>
          </w:p>
        </w:tc>
      </w:tr>
      <w:tr w:rsidR="00F60084" w:rsidRPr="001E4D2F" w14:paraId="374D3CFC" w14:textId="77777777" w:rsidTr="00F21760">
        <w:trPr>
          <w:trHeight w:val="288"/>
        </w:trPr>
        <w:tc>
          <w:tcPr>
            <w:tcW w:w="1815" w:type="dxa"/>
          </w:tcPr>
          <w:p w14:paraId="5D1A609B" w14:textId="77777777" w:rsidR="00F60084" w:rsidRPr="001C4BD7" w:rsidRDefault="00F60084" w:rsidP="00F21760">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57F8F3FF"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TIF5A_ARATH</w:t>
            </w:r>
          </w:p>
        </w:tc>
        <w:tc>
          <w:tcPr>
            <w:tcW w:w="4410" w:type="dxa"/>
            <w:shd w:val="clear" w:color="auto" w:fill="auto"/>
          </w:tcPr>
          <w:p w14:paraId="04B567BD"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ATGTCCGAGCCTTCATCACC</w:t>
            </w:r>
          </w:p>
        </w:tc>
        <w:tc>
          <w:tcPr>
            <w:tcW w:w="4140" w:type="dxa"/>
            <w:shd w:val="clear" w:color="auto" w:fill="auto"/>
          </w:tcPr>
          <w:p w14:paraId="3E5978EE"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GGAGCAACTAGTGATGGTATGGT</w:t>
            </w:r>
          </w:p>
        </w:tc>
        <w:tc>
          <w:tcPr>
            <w:tcW w:w="1285" w:type="dxa"/>
            <w:shd w:val="clear" w:color="auto" w:fill="auto"/>
          </w:tcPr>
          <w:p w14:paraId="09810FF1" w14:textId="77777777" w:rsidR="00F60084" w:rsidRPr="00171845" w:rsidRDefault="00F60084" w:rsidP="00F21760">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130</w:t>
            </w:r>
          </w:p>
        </w:tc>
      </w:tr>
      <w:tr w:rsidR="00F60084" w:rsidRPr="001E4D2F" w14:paraId="13ABAE49" w14:textId="77777777" w:rsidTr="00F21760">
        <w:trPr>
          <w:trHeight w:val="288"/>
        </w:trPr>
        <w:tc>
          <w:tcPr>
            <w:tcW w:w="1815" w:type="dxa"/>
          </w:tcPr>
          <w:p w14:paraId="29295E60" w14:textId="77777777" w:rsidR="00F60084" w:rsidRPr="00171845" w:rsidRDefault="00F60084" w:rsidP="00F21760">
            <w:pPr>
              <w:autoSpaceDE w:val="0"/>
              <w:autoSpaceDN w:val="0"/>
              <w:adjustRightInd w:val="0"/>
              <w:rPr>
                <w:rFonts w:ascii="Arial" w:hAnsi="Arial" w:cs="Arial"/>
                <w:i/>
                <w:color w:val="000000"/>
                <w:sz w:val="24"/>
                <w:szCs w:val="24"/>
              </w:rPr>
            </w:pPr>
            <w:r w:rsidRPr="001C4BD7">
              <w:rPr>
                <w:rFonts w:ascii="Arial" w:hAnsi="Arial" w:cs="Arial"/>
                <w:color w:val="000000"/>
                <w:sz w:val="24"/>
                <w:szCs w:val="24"/>
              </w:rPr>
              <w:t>potato</w:t>
            </w:r>
          </w:p>
        </w:tc>
        <w:tc>
          <w:tcPr>
            <w:tcW w:w="3240" w:type="dxa"/>
            <w:shd w:val="clear" w:color="auto" w:fill="auto"/>
          </w:tcPr>
          <w:p w14:paraId="33163FA6"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i/>
                <w:iCs/>
                <w:color w:val="000000"/>
                <w:sz w:val="24"/>
                <w:szCs w:val="24"/>
              </w:rPr>
              <w:t>EF1α</w:t>
            </w:r>
          </w:p>
        </w:tc>
        <w:tc>
          <w:tcPr>
            <w:tcW w:w="4410" w:type="dxa"/>
            <w:shd w:val="clear" w:color="auto" w:fill="auto"/>
          </w:tcPr>
          <w:p w14:paraId="779494AC"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ATTGGAAACGGATATGCTCCA</w:t>
            </w:r>
          </w:p>
        </w:tc>
        <w:tc>
          <w:tcPr>
            <w:tcW w:w="4140" w:type="dxa"/>
            <w:shd w:val="clear" w:color="auto" w:fill="auto"/>
          </w:tcPr>
          <w:p w14:paraId="1A1894BB"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TCCTTACCTGAACGCCTGTCA</w:t>
            </w:r>
          </w:p>
        </w:tc>
        <w:tc>
          <w:tcPr>
            <w:tcW w:w="1285" w:type="dxa"/>
            <w:shd w:val="clear" w:color="auto" w:fill="auto"/>
          </w:tcPr>
          <w:p w14:paraId="3C0E825B" w14:textId="77777777" w:rsidR="00F60084" w:rsidRPr="00171845" w:rsidRDefault="00F60084" w:rsidP="00F21760">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101</w:t>
            </w:r>
          </w:p>
        </w:tc>
      </w:tr>
      <w:tr w:rsidR="00F60084" w:rsidRPr="001E4D2F" w14:paraId="0DA7BCB5" w14:textId="77777777" w:rsidTr="00F21760">
        <w:trPr>
          <w:trHeight w:val="288"/>
        </w:trPr>
        <w:tc>
          <w:tcPr>
            <w:tcW w:w="1815" w:type="dxa"/>
          </w:tcPr>
          <w:p w14:paraId="3C49D619" w14:textId="77777777" w:rsidR="00F60084" w:rsidRPr="00171845" w:rsidRDefault="00F60084" w:rsidP="00F21760">
            <w:pPr>
              <w:autoSpaceDE w:val="0"/>
              <w:autoSpaceDN w:val="0"/>
              <w:adjustRightInd w:val="0"/>
              <w:rPr>
                <w:rFonts w:ascii="Arial" w:hAnsi="Arial" w:cs="Arial"/>
                <w:color w:val="000000"/>
                <w:sz w:val="24"/>
                <w:szCs w:val="24"/>
              </w:rPr>
            </w:pPr>
            <w:r>
              <w:rPr>
                <w:rFonts w:ascii="Arial" w:hAnsi="Arial" w:cs="Arial"/>
                <w:color w:val="000000"/>
                <w:sz w:val="24"/>
                <w:szCs w:val="24"/>
              </w:rPr>
              <w:t>pepper</w:t>
            </w:r>
            <w:r w:rsidRPr="001C4BD7">
              <w:rPr>
                <w:rFonts w:ascii="Arial" w:hAnsi="Arial" w:cs="Arial"/>
                <w:color w:val="000000"/>
                <w:sz w:val="24"/>
                <w:szCs w:val="24"/>
              </w:rPr>
              <w:t>mint</w:t>
            </w:r>
          </w:p>
        </w:tc>
        <w:tc>
          <w:tcPr>
            <w:tcW w:w="3240" w:type="dxa"/>
            <w:shd w:val="clear" w:color="auto" w:fill="auto"/>
          </w:tcPr>
          <w:p w14:paraId="77A76408" w14:textId="77777777" w:rsidR="00F60084" w:rsidRPr="00682880" w:rsidRDefault="00F60084" w:rsidP="00F21760">
            <w:pPr>
              <w:autoSpaceDE w:val="0"/>
              <w:autoSpaceDN w:val="0"/>
              <w:adjustRightInd w:val="0"/>
              <w:rPr>
                <w:rFonts w:ascii="Arial" w:hAnsi="Arial" w:cs="Arial"/>
                <w:i/>
                <w:color w:val="000000"/>
                <w:sz w:val="24"/>
                <w:szCs w:val="24"/>
                <w:rPrChange w:id="467" w:author="G C Upadhaya, Sudha" w:date="2021-03-11T14:48:00Z">
                  <w:rPr>
                    <w:rFonts w:ascii="Arial" w:hAnsi="Arial" w:cs="Arial"/>
                    <w:color w:val="000000"/>
                    <w:sz w:val="24"/>
                    <w:szCs w:val="24"/>
                  </w:rPr>
                </w:rPrChange>
              </w:rPr>
            </w:pPr>
            <w:r w:rsidRPr="00682880">
              <w:rPr>
                <w:i/>
                <w:color w:val="000000"/>
                <w:sz w:val="24"/>
                <w:szCs w:val="24"/>
                <w:rPrChange w:id="468" w:author="G C Upadhaya, Sudha" w:date="2021-03-11T14:48:00Z">
                  <w:rPr>
                    <w:color w:val="000000"/>
                    <w:sz w:val="24"/>
                    <w:szCs w:val="24"/>
                  </w:rPr>
                </w:rPrChange>
              </w:rPr>
              <w:t>CNGC5_ARATH</w:t>
            </w:r>
          </w:p>
        </w:tc>
        <w:tc>
          <w:tcPr>
            <w:tcW w:w="4410" w:type="dxa"/>
            <w:shd w:val="clear" w:color="auto" w:fill="auto"/>
          </w:tcPr>
          <w:p w14:paraId="6BB576C6" w14:textId="77777777" w:rsidR="00F60084" w:rsidRPr="00171845" w:rsidRDefault="00F60084" w:rsidP="00F21760">
            <w:pPr>
              <w:autoSpaceDE w:val="0"/>
              <w:autoSpaceDN w:val="0"/>
              <w:adjustRightInd w:val="0"/>
              <w:rPr>
                <w:rFonts w:ascii="Arial" w:hAnsi="Arial" w:cs="Arial"/>
                <w:color w:val="000000"/>
                <w:sz w:val="24"/>
                <w:szCs w:val="24"/>
              </w:rPr>
            </w:pPr>
          </w:p>
        </w:tc>
        <w:tc>
          <w:tcPr>
            <w:tcW w:w="4140" w:type="dxa"/>
            <w:shd w:val="clear" w:color="auto" w:fill="auto"/>
          </w:tcPr>
          <w:p w14:paraId="2B9A6B1D" w14:textId="77777777" w:rsidR="00F60084" w:rsidRPr="00171845" w:rsidRDefault="00F60084" w:rsidP="00F21760">
            <w:pPr>
              <w:autoSpaceDE w:val="0"/>
              <w:autoSpaceDN w:val="0"/>
              <w:adjustRightInd w:val="0"/>
              <w:rPr>
                <w:rFonts w:ascii="Arial" w:hAnsi="Arial" w:cs="Arial"/>
                <w:color w:val="000000"/>
                <w:sz w:val="24"/>
                <w:szCs w:val="24"/>
              </w:rPr>
            </w:pPr>
          </w:p>
        </w:tc>
        <w:tc>
          <w:tcPr>
            <w:tcW w:w="1285" w:type="dxa"/>
            <w:shd w:val="clear" w:color="auto" w:fill="auto"/>
          </w:tcPr>
          <w:p w14:paraId="5E0C01A3" w14:textId="77777777" w:rsidR="00F60084" w:rsidRPr="00171845" w:rsidRDefault="00F60084" w:rsidP="00F21760">
            <w:pPr>
              <w:autoSpaceDE w:val="0"/>
              <w:autoSpaceDN w:val="0"/>
              <w:adjustRightInd w:val="0"/>
              <w:jc w:val="right"/>
              <w:rPr>
                <w:rFonts w:ascii="Arial" w:hAnsi="Arial" w:cs="Arial"/>
                <w:color w:val="000000"/>
                <w:sz w:val="24"/>
                <w:szCs w:val="24"/>
              </w:rPr>
            </w:pPr>
          </w:p>
        </w:tc>
      </w:tr>
      <w:tr w:rsidR="00F60084" w:rsidRPr="00171845" w14:paraId="4E0700D6" w14:textId="77777777" w:rsidTr="00F21760">
        <w:trPr>
          <w:trHeight w:val="288"/>
        </w:trPr>
        <w:tc>
          <w:tcPr>
            <w:tcW w:w="1815" w:type="dxa"/>
          </w:tcPr>
          <w:p w14:paraId="76FF3435" w14:textId="77777777" w:rsidR="00F60084" w:rsidRPr="001C4BD7" w:rsidRDefault="00F60084" w:rsidP="00F21760">
            <w:pPr>
              <w:autoSpaceDE w:val="0"/>
              <w:autoSpaceDN w:val="0"/>
              <w:adjustRightInd w:val="0"/>
              <w:rPr>
                <w:rFonts w:ascii="Arial" w:hAnsi="Arial" w:cs="Arial"/>
                <w:color w:val="000000"/>
                <w:sz w:val="24"/>
                <w:szCs w:val="24"/>
              </w:rPr>
            </w:pPr>
            <w:r w:rsidRPr="00415110">
              <w:rPr>
                <w:rFonts w:ascii="Arial" w:hAnsi="Arial" w:cs="Arial"/>
                <w:color w:val="000000"/>
                <w:sz w:val="24"/>
                <w:szCs w:val="24"/>
              </w:rPr>
              <w:t>peppermint</w:t>
            </w:r>
          </w:p>
        </w:tc>
        <w:tc>
          <w:tcPr>
            <w:tcW w:w="3240" w:type="dxa"/>
            <w:shd w:val="clear" w:color="auto" w:fill="auto"/>
          </w:tcPr>
          <w:p w14:paraId="3782C7E5" w14:textId="77777777" w:rsidR="00F60084" w:rsidRPr="00682880" w:rsidRDefault="00F60084" w:rsidP="00F21760">
            <w:pPr>
              <w:autoSpaceDE w:val="0"/>
              <w:autoSpaceDN w:val="0"/>
              <w:adjustRightInd w:val="0"/>
              <w:rPr>
                <w:rFonts w:ascii="Arial" w:hAnsi="Arial" w:cs="Arial"/>
                <w:i/>
                <w:color w:val="000000"/>
                <w:sz w:val="24"/>
                <w:szCs w:val="24"/>
                <w:rPrChange w:id="469" w:author="G C Upadhaya, Sudha" w:date="2021-03-11T14:48:00Z">
                  <w:rPr>
                    <w:rFonts w:ascii="Arial" w:hAnsi="Arial" w:cs="Arial"/>
                    <w:color w:val="000000"/>
                    <w:sz w:val="24"/>
                    <w:szCs w:val="24"/>
                  </w:rPr>
                </w:rPrChange>
              </w:rPr>
            </w:pPr>
            <w:r w:rsidRPr="00682880">
              <w:rPr>
                <w:i/>
                <w:color w:val="000000"/>
                <w:sz w:val="24"/>
                <w:szCs w:val="24"/>
                <w:rPrChange w:id="470" w:author="G C Upadhaya, Sudha" w:date="2021-03-11T14:48:00Z">
                  <w:rPr>
                    <w:color w:val="000000"/>
                    <w:sz w:val="24"/>
                    <w:szCs w:val="24"/>
                  </w:rPr>
                </w:rPrChange>
              </w:rPr>
              <w:t>EGL1_ARATH</w:t>
            </w:r>
          </w:p>
        </w:tc>
        <w:tc>
          <w:tcPr>
            <w:tcW w:w="4410" w:type="dxa"/>
            <w:shd w:val="clear" w:color="auto" w:fill="auto"/>
          </w:tcPr>
          <w:p w14:paraId="2F3B72BC" w14:textId="77777777" w:rsidR="00F60084" w:rsidRPr="00171845" w:rsidRDefault="00F60084" w:rsidP="00F21760">
            <w:pPr>
              <w:autoSpaceDE w:val="0"/>
              <w:autoSpaceDN w:val="0"/>
              <w:adjustRightInd w:val="0"/>
              <w:rPr>
                <w:rFonts w:ascii="Arial" w:hAnsi="Arial" w:cs="Arial"/>
                <w:color w:val="000000"/>
                <w:sz w:val="24"/>
                <w:szCs w:val="24"/>
              </w:rPr>
            </w:pPr>
          </w:p>
        </w:tc>
        <w:tc>
          <w:tcPr>
            <w:tcW w:w="4140" w:type="dxa"/>
            <w:shd w:val="clear" w:color="auto" w:fill="auto"/>
          </w:tcPr>
          <w:p w14:paraId="16AD6845" w14:textId="77777777" w:rsidR="00F60084" w:rsidRPr="00171845" w:rsidRDefault="00F60084" w:rsidP="00F21760">
            <w:pPr>
              <w:autoSpaceDE w:val="0"/>
              <w:autoSpaceDN w:val="0"/>
              <w:adjustRightInd w:val="0"/>
              <w:rPr>
                <w:rFonts w:ascii="Arial" w:hAnsi="Arial" w:cs="Arial"/>
                <w:color w:val="000000"/>
                <w:sz w:val="24"/>
                <w:szCs w:val="24"/>
              </w:rPr>
            </w:pPr>
          </w:p>
        </w:tc>
        <w:tc>
          <w:tcPr>
            <w:tcW w:w="1285" w:type="dxa"/>
            <w:shd w:val="clear" w:color="auto" w:fill="auto"/>
          </w:tcPr>
          <w:p w14:paraId="1585EDF8" w14:textId="77777777" w:rsidR="00F60084" w:rsidRPr="00171845" w:rsidRDefault="00F60084" w:rsidP="00F21760">
            <w:pPr>
              <w:autoSpaceDE w:val="0"/>
              <w:autoSpaceDN w:val="0"/>
              <w:adjustRightInd w:val="0"/>
              <w:jc w:val="right"/>
              <w:rPr>
                <w:rFonts w:ascii="Arial" w:hAnsi="Arial" w:cs="Arial"/>
                <w:color w:val="000000"/>
                <w:sz w:val="24"/>
                <w:szCs w:val="24"/>
              </w:rPr>
            </w:pPr>
          </w:p>
        </w:tc>
      </w:tr>
      <w:tr w:rsidR="00F60084" w:rsidRPr="00171845" w14:paraId="49653225" w14:textId="77777777" w:rsidTr="00F21760">
        <w:trPr>
          <w:trHeight w:val="288"/>
        </w:trPr>
        <w:tc>
          <w:tcPr>
            <w:tcW w:w="1815" w:type="dxa"/>
          </w:tcPr>
          <w:p w14:paraId="7DB7DEFD" w14:textId="77777777" w:rsidR="00F60084" w:rsidRPr="001C4BD7" w:rsidRDefault="00F60084" w:rsidP="00F21760">
            <w:pPr>
              <w:autoSpaceDE w:val="0"/>
              <w:autoSpaceDN w:val="0"/>
              <w:adjustRightInd w:val="0"/>
              <w:rPr>
                <w:rFonts w:ascii="Arial" w:hAnsi="Arial" w:cs="Arial"/>
                <w:color w:val="000000"/>
                <w:sz w:val="24"/>
                <w:szCs w:val="24"/>
              </w:rPr>
            </w:pPr>
            <w:r w:rsidRPr="00415110">
              <w:rPr>
                <w:rFonts w:ascii="Arial" w:hAnsi="Arial" w:cs="Arial"/>
                <w:color w:val="000000"/>
                <w:sz w:val="24"/>
                <w:szCs w:val="24"/>
              </w:rPr>
              <w:t>peppermint</w:t>
            </w:r>
          </w:p>
        </w:tc>
        <w:tc>
          <w:tcPr>
            <w:tcW w:w="3240" w:type="dxa"/>
            <w:shd w:val="clear" w:color="auto" w:fill="auto"/>
          </w:tcPr>
          <w:p w14:paraId="11F29A88" w14:textId="77777777" w:rsidR="00F60084" w:rsidRPr="00682880" w:rsidRDefault="00F60084" w:rsidP="00F21760">
            <w:pPr>
              <w:autoSpaceDE w:val="0"/>
              <w:autoSpaceDN w:val="0"/>
              <w:adjustRightInd w:val="0"/>
              <w:rPr>
                <w:rFonts w:ascii="Arial" w:hAnsi="Arial" w:cs="Arial"/>
                <w:i/>
                <w:color w:val="000000"/>
                <w:sz w:val="24"/>
                <w:szCs w:val="24"/>
                <w:rPrChange w:id="471" w:author="G C Upadhaya, Sudha" w:date="2021-03-11T14:48:00Z">
                  <w:rPr>
                    <w:rFonts w:ascii="Arial" w:hAnsi="Arial" w:cs="Arial"/>
                    <w:color w:val="000000"/>
                    <w:sz w:val="24"/>
                    <w:szCs w:val="24"/>
                  </w:rPr>
                </w:rPrChange>
              </w:rPr>
            </w:pPr>
            <w:r w:rsidRPr="00682880">
              <w:rPr>
                <w:i/>
                <w:color w:val="000000"/>
                <w:sz w:val="24"/>
                <w:szCs w:val="24"/>
                <w:rPrChange w:id="472" w:author="G C Upadhaya, Sudha" w:date="2021-03-11T14:48:00Z">
                  <w:rPr>
                    <w:color w:val="000000"/>
                    <w:sz w:val="24"/>
                    <w:szCs w:val="24"/>
                  </w:rPr>
                </w:rPrChange>
              </w:rPr>
              <w:t>PMTK_ARATH_2</w:t>
            </w:r>
          </w:p>
        </w:tc>
        <w:tc>
          <w:tcPr>
            <w:tcW w:w="4410" w:type="dxa"/>
            <w:shd w:val="clear" w:color="auto" w:fill="auto"/>
          </w:tcPr>
          <w:p w14:paraId="231F0862" w14:textId="77777777" w:rsidR="00F60084" w:rsidRPr="00171845" w:rsidRDefault="00F60084" w:rsidP="00F21760">
            <w:pPr>
              <w:autoSpaceDE w:val="0"/>
              <w:autoSpaceDN w:val="0"/>
              <w:adjustRightInd w:val="0"/>
              <w:rPr>
                <w:rFonts w:ascii="Arial" w:hAnsi="Arial" w:cs="Arial"/>
                <w:color w:val="000000"/>
                <w:sz w:val="24"/>
                <w:szCs w:val="24"/>
              </w:rPr>
            </w:pPr>
          </w:p>
        </w:tc>
        <w:tc>
          <w:tcPr>
            <w:tcW w:w="4140" w:type="dxa"/>
            <w:shd w:val="clear" w:color="auto" w:fill="auto"/>
          </w:tcPr>
          <w:p w14:paraId="78915B2F" w14:textId="77777777" w:rsidR="00F60084" w:rsidRPr="00171845" w:rsidRDefault="00F60084" w:rsidP="00F21760">
            <w:pPr>
              <w:autoSpaceDE w:val="0"/>
              <w:autoSpaceDN w:val="0"/>
              <w:adjustRightInd w:val="0"/>
              <w:rPr>
                <w:rFonts w:ascii="Arial" w:hAnsi="Arial" w:cs="Arial"/>
                <w:color w:val="000000"/>
                <w:sz w:val="24"/>
                <w:szCs w:val="24"/>
              </w:rPr>
            </w:pPr>
          </w:p>
        </w:tc>
        <w:tc>
          <w:tcPr>
            <w:tcW w:w="1285" w:type="dxa"/>
            <w:shd w:val="clear" w:color="auto" w:fill="auto"/>
          </w:tcPr>
          <w:p w14:paraId="7B641421" w14:textId="77777777" w:rsidR="00F60084" w:rsidRPr="00171845" w:rsidRDefault="00F60084" w:rsidP="00F21760">
            <w:pPr>
              <w:autoSpaceDE w:val="0"/>
              <w:autoSpaceDN w:val="0"/>
              <w:adjustRightInd w:val="0"/>
              <w:jc w:val="right"/>
              <w:rPr>
                <w:rFonts w:ascii="Arial" w:hAnsi="Arial" w:cs="Arial"/>
                <w:color w:val="000000"/>
                <w:sz w:val="24"/>
                <w:szCs w:val="24"/>
              </w:rPr>
            </w:pPr>
          </w:p>
        </w:tc>
      </w:tr>
      <w:tr w:rsidR="00F60084" w:rsidRPr="00171845" w14:paraId="1837DD99" w14:textId="77777777" w:rsidTr="00F21760">
        <w:trPr>
          <w:trHeight w:val="288"/>
        </w:trPr>
        <w:tc>
          <w:tcPr>
            <w:tcW w:w="1815" w:type="dxa"/>
          </w:tcPr>
          <w:p w14:paraId="4A418E88" w14:textId="77777777" w:rsidR="00F60084" w:rsidRPr="001C4BD7" w:rsidRDefault="00F60084" w:rsidP="00F21760">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 xml:space="preserve">V. </w:t>
            </w:r>
            <w:proofErr w:type="spellStart"/>
            <w:r w:rsidRPr="00171845">
              <w:rPr>
                <w:rFonts w:ascii="Arial" w:hAnsi="Arial" w:cs="Arial"/>
                <w:i/>
                <w:color w:val="000000"/>
                <w:sz w:val="24"/>
                <w:szCs w:val="24"/>
              </w:rPr>
              <w:t>dahliae</w:t>
            </w:r>
            <w:proofErr w:type="spellEnd"/>
          </w:p>
        </w:tc>
        <w:tc>
          <w:tcPr>
            <w:tcW w:w="3240" w:type="dxa"/>
            <w:shd w:val="clear" w:color="auto" w:fill="auto"/>
          </w:tcPr>
          <w:p w14:paraId="5005D01F"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AOX_PODAS</w:t>
            </w:r>
          </w:p>
        </w:tc>
        <w:tc>
          <w:tcPr>
            <w:tcW w:w="4410" w:type="dxa"/>
            <w:shd w:val="clear" w:color="auto" w:fill="auto"/>
          </w:tcPr>
          <w:p w14:paraId="0A0E1181"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GCTGCGTGGAAGTTTGTGC</w:t>
            </w:r>
          </w:p>
        </w:tc>
        <w:tc>
          <w:tcPr>
            <w:tcW w:w="4140" w:type="dxa"/>
            <w:shd w:val="clear" w:color="auto" w:fill="auto"/>
          </w:tcPr>
          <w:p w14:paraId="58C225FA"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TTCTTGTCAACCTGCTGCTCA</w:t>
            </w:r>
          </w:p>
        </w:tc>
        <w:tc>
          <w:tcPr>
            <w:tcW w:w="1285" w:type="dxa"/>
            <w:shd w:val="clear" w:color="auto" w:fill="auto"/>
          </w:tcPr>
          <w:p w14:paraId="2B37D6CA" w14:textId="77777777" w:rsidR="00F60084" w:rsidRPr="00171845" w:rsidRDefault="00F60084" w:rsidP="00F21760">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83</w:t>
            </w:r>
          </w:p>
        </w:tc>
      </w:tr>
      <w:tr w:rsidR="00F60084" w:rsidRPr="001E4D2F" w14:paraId="2F0AB396" w14:textId="77777777" w:rsidTr="00F21760">
        <w:trPr>
          <w:trHeight w:val="288"/>
        </w:trPr>
        <w:tc>
          <w:tcPr>
            <w:tcW w:w="1815" w:type="dxa"/>
          </w:tcPr>
          <w:p w14:paraId="323D04BC"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 xml:space="preserve">V. </w:t>
            </w:r>
            <w:proofErr w:type="spellStart"/>
            <w:r w:rsidRPr="00171845">
              <w:rPr>
                <w:rFonts w:ascii="Arial" w:hAnsi="Arial" w:cs="Arial"/>
                <w:i/>
                <w:color w:val="000000"/>
                <w:sz w:val="24"/>
                <w:szCs w:val="24"/>
              </w:rPr>
              <w:t>dahliae</w:t>
            </w:r>
            <w:proofErr w:type="spellEnd"/>
          </w:p>
        </w:tc>
        <w:tc>
          <w:tcPr>
            <w:tcW w:w="3240" w:type="dxa"/>
            <w:shd w:val="clear" w:color="auto" w:fill="auto"/>
          </w:tcPr>
          <w:p w14:paraId="69EB6514"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YDDQ_BACSU</w:t>
            </w:r>
          </w:p>
        </w:tc>
        <w:tc>
          <w:tcPr>
            <w:tcW w:w="4410" w:type="dxa"/>
            <w:shd w:val="clear" w:color="auto" w:fill="auto"/>
          </w:tcPr>
          <w:p w14:paraId="0691A6BB"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AAGATTGTGCTCGTCGGGTA</w:t>
            </w:r>
          </w:p>
        </w:tc>
        <w:tc>
          <w:tcPr>
            <w:tcW w:w="4140" w:type="dxa"/>
            <w:shd w:val="clear" w:color="auto" w:fill="auto"/>
          </w:tcPr>
          <w:p w14:paraId="1CB60E15"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TCTCAGCCAGAGCAACCTTC</w:t>
            </w:r>
          </w:p>
        </w:tc>
        <w:tc>
          <w:tcPr>
            <w:tcW w:w="1285" w:type="dxa"/>
            <w:shd w:val="clear" w:color="auto" w:fill="auto"/>
          </w:tcPr>
          <w:p w14:paraId="0F46ED4F" w14:textId="77777777" w:rsidR="00F60084" w:rsidRPr="00171845" w:rsidRDefault="00F60084" w:rsidP="00F21760">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163</w:t>
            </w:r>
          </w:p>
        </w:tc>
      </w:tr>
      <w:tr w:rsidR="00F60084" w:rsidRPr="00171845" w14:paraId="5598A935" w14:textId="77777777" w:rsidTr="00F21760">
        <w:trPr>
          <w:trHeight w:val="288"/>
        </w:trPr>
        <w:tc>
          <w:tcPr>
            <w:tcW w:w="1815" w:type="dxa"/>
          </w:tcPr>
          <w:p w14:paraId="48984AB2" w14:textId="77777777" w:rsidR="00F60084" w:rsidRPr="00171845" w:rsidRDefault="00F60084" w:rsidP="00F21760">
            <w:pPr>
              <w:autoSpaceDE w:val="0"/>
              <w:autoSpaceDN w:val="0"/>
              <w:adjustRightInd w:val="0"/>
              <w:rPr>
                <w:rFonts w:ascii="Arial" w:hAnsi="Arial" w:cs="Arial"/>
                <w:i/>
                <w:color w:val="000000"/>
                <w:sz w:val="24"/>
                <w:szCs w:val="24"/>
              </w:rPr>
            </w:pPr>
            <w:r w:rsidRPr="00171845">
              <w:rPr>
                <w:rFonts w:ascii="Arial" w:hAnsi="Arial" w:cs="Arial"/>
                <w:i/>
                <w:color w:val="000000"/>
                <w:sz w:val="24"/>
                <w:szCs w:val="24"/>
              </w:rPr>
              <w:t xml:space="preserve">V. </w:t>
            </w:r>
            <w:proofErr w:type="spellStart"/>
            <w:r w:rsidRPr="00171845">
              <w:rPr>
                <w:rFonts w:ascii="Arial" w:hAnsi="Arial" w:cs="Arial"/>
                <w:i/>
                <w:color w:val="000000"/>
                <w:sz w:val="24"/>
                <w:szCs w:val="24"/>
              </w:rPr>
              <w:t>dahliae</w:t>
            </w:r>
            <w:proofErr w:type="spellEnd"/>
          </w:p>
        </w:tc>
        <w:tc>
          <w:tcPr>
            <w:tcW w:w="3240" w:type="dxa"/>
            <w:shd w:val="clear" w:color="auto" w:fill="auto"/>
          </w:tcPr>
          <w:p w14:paraId="15767A44"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mRNA_1341</w:t>
            </w:r>
          </w:p>
        </w:tc>
        <w:tc>
          <w:tcPr>
            <w:tcW w:w="4410" w:type="dxa"/>
            <w:shd w:val="clear" w:color="auto" w:fill="auto"/>
          </w:tcPr>
          <w:p w14:paraId="7D3D2FE2"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GCTGTCCGCATCTGACTTGT</w:t>
            </w:r>
          </w:p>
        </w:tc>
        <w:tc>
          <w:tcPr>
            <w:tcW w:w="4140" w:type="dxa"/>
            <w:shd w:val="clear" w:color="auto" w:fill="auto"/>
          </w:tcPr>
          <w:p w14:paraId="2F62DF3F"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GGTGACGTTGAACTTTGCCA</w:t>
            </w:r>
          </w:p>
        </w:tc>
        <w:tc>
          <w:tcPr>
            <w:tcW w:w="1285" w:type="dxa"/>
            <w:shd w:val="clear" w:color="auto" w:fill="auto"/>
          </w:tcPr>
          <w:p w14:paraId="7F1B4E52" w14:textId="77777777" w:rsidR="00F60084" w:rsidRPr="00171845" w:rsidRDefault="00F60084" w:rsidP="00F21760">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97</w:t>
            </w:r>
          </w:p>
        </w:tc>
      </w:tr>
      <w:tr w:rsidR="00F60084" w:rsidRPr="00171845" w14:paraId="4473E0F0" w14:textId="77777777" w:rsidTr="00F21760">
        <w:trPr>
          <w:trHeight w:val="288"/>
        </w:trPr>
        <w:tc>
          <w:tcPr>
            <w:tcW w:w="1815" w:type="dxa"/>
          </w:tcPr>
          <w:p w14:paraId="5CA03530"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 xml:space="preserve">V. </w:t>
            </w:r>
            <w:proofErr w:type="spellStart"/>
            <w:r w:rsidRPr="00171845">
              <w:rPr>
                <w:rFonts w:ascii="Arial" w:hAnsi="Arial" w:cs="Arial"/>
                <w:i/>
                <w:color w:val="000000"/>
                <w:sz w:val="24"/>
                <w:szCs w:val="24"/>
              </w:rPr>
              <w:t>dahliae</w:t>
            </w:r>
            <w:proofErr w:type="spellEnd"/>
          </w:p>
        </w:tc>
        <w:tc>
          <w:tcPr>
            <w:tcW w:w="3240" w:type="dxa"/>
            <w:shd w:val="clear" w:color="auto" w:fill="auto"/>
          </w:tcPr>
          <w:p w14:paraId="0925519A"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AYG1_ASPFU</w:t>
            </w:r>
          </w:p>
        </w:tc>
        <w:tc>
          <w:tcPr>
            <w:tcW w:w="4410" w:type="dxa"/>
            <w:shd w:val="clear" w:color="auto" w:fill="auto"/>
          </w:tcPr>
          <w:p w14:paraId="77B82848"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GATTCGGCTGACCCAGACAG</w:t>
            </w:r>
          </w:p>
        </w:tc>
        <w:tc>
          <w:tcPr>
            <w:tcW w:w="4140" w:type="dxa"/>
            <w:shd w:val="clear" w:color="auto" w:fill="auto"/>
          </w:tcPr>
          <w:p w14:paraId="6EEE39DB"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ACCTTGCCCATATCGAACCG</w:t>
            </w:r>
          </w:p>
        </w:tc>
        <w:tc>
          <w:tcPr>
            <w:tcW w:w="1285" w:type="dxa"/>
            <w:shd w:val="clear" w:color="auto" w:fill="auto"/>
          </w:tcPr>
          <w:p w14:paraId="442E6F62" w14:textId="77777777" w:rsidR="00F60084" w:rsidRPr="00171845" w:rsidRDefault="00F60084" w:rsidP="00F21760">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89</w:t>
            </w:r>
          </w:p>
        </w:tc>
      </w:tr>
      <w:tr w:rsidR="00F60084" w:rsidRPr="00171845" w14:paraId="69D4486B" w14:textId="77777777" w:rsidTr="00F21760">
        <w:trPr>
          <w:trHeight w:val="288"/>
        </w:trPr>
        <w:tc>
          <w:tcPr>
            <w:tcW w:w="1815" w:type="dxa"/>
          </w:tcPr>
          <w:p w14:paraId="2C8924F7"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 xml:space="preserve">V. </w:t>
            </w:r>
            <w:proofErr w:type="spellStart"/>
            <w:r w:rsidRPr="00171845">
              <w:rPr>
                <w:rFonts w:ascii="Arial" w:hAnsi="Arial" w:cs="Arial"/>
                <w:i/>
                <w:color w:val="000000"/>
                <w:sz w:val="24"/>
                <w:szCs w:val="24"/>
              </w:rPr>
              <w:t>dahliae</w:t>
            </w:r>
            <w:proofErr w:type="spellEnd"/>
          </w:p>
        </w:tc>
        <w:tc>
          <w:tcPr>
            <w:tcW w:w="3240" w:type="dxa"/>
            <w:shd w:val="clear" w:color="auto" w:fill="auto"/>
          </w:tcPr>
          <w:p w14:paraId="245BE00A" w14:textId="77777777" w:rsidR="00F60084" w:rsidRPr="00682880" w:rsidRDefault="00F60084" w:rsidP="00F21760">
            <w:pPr>
              <w:autoSpaceDE w:val="0"/>
              <w:autoSpaceDN w:val="0"/>
              <w:adjustRightInd w:val="0"/>
              <w:rPr>
                <w:rFonts w:ascii="Arial" w:hAnsi="Arial" w:cs="Arial"/>
                <w:i/>
                <w:color w:val="000000"/>
                <w:sz w:val="24"/>
                <w:szCs w:val="24"/>
                <w:rPrChange w:id="473" w:author="G C Upadhaya, Sudha" w:date="2021-03-11T14:48:00Z">
                  <w:rPr>
                    <w:rFonts w:ascii="Arial" w:hAnsi="Arial" w:cs="Arial"/>
                    <w:color w:val="000000"/>
                    <w:sz w:val="24"/>
                    <w:szCs w:val="24"/>
                  </w:rPr>
                </w:rPrChange>
              </w:rPr>
            </w:pPr>
            <w:commentRangeStart w:id="474"/>
            <w:r w:rsidRPr="00682880">
              <w:rPr>
                <w:i/>
                <w:color w:val="000000"/>
                <w:sz w:val="24"/>
                <w:szCs w:val="24"/>
                <w:rPrChange w:id="475" w:author="G C Upadhaya, Sudha" w:date="2021-03-11T14:48:00Z">
                  <w:rPr>
                    <w:color w:val="000000"/>
                    <w:sz w:val="24"/>
                    <w:szCs w:val="24"/>
                  </w:rPr>
                </w:rPrChange>
              </w:rPr>
              <w:t>ACT</w:t>
            </w:r>
            <w:commentRangeEnd w:id="474"/>
            <w:r w:rsidR="00927059">
              <w:rPr>
                <w:rStyle w:val="CommentReference"/>
                <w:rFonts w:ascii="Arial" w:eastAsia="Arial" w:hAnsi="Arial" w:cs="Arial"/>
                <w:lang w:val="en"/>
              </w:rPr>
              <w:commentReference w:id="474"/>
            </w:r>
          </w:p>
        </w:tc>
        <w:tc>
          <w:tcPr>
            <w:tcW w:w="4410" w:type="dxa"/>
            <w:shd w:val="clear" w:color="auto" w:fill="auto"/>
          </w:tcPr>
          <w:p w14:paraId="73AE9DF8"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GGCTTCCTCAAGGTCGGCTATG</w:t>
            </w:r>
          </w:p>
        </w:tc>
        <w:tc>
          <w:tcPr>
            <w:tcW w:w="4140" w:type="dxa"/>
            <w:shd w:val="clear" w:color="auto" w:fill="auto"/>
          </w:tcPr>
          <w:p w14:paraId="0CEF3818" w14:textId="77777777" w:rsidR="00F60084" w:rsidRPr="00171845" w:rsidRDefault="00F60084" w:rsidP="00F21760">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GCTGCATGTCATCCCACTTCTTC</w:t>
            </w:r>
          </w:p>
        </w:tc>
        <w:tc>
          <w:tcPr>
            <w:tcW w:w="1285" w:type="dxa"/>
            <w:shd w:val="clear" w:color="auto" w:fill="auto"/>
          </w:tcPr>
          <w:p w14:paraId="5047B414" w14:textId="77777777" w:rsidR="00F60084" w:rsidRPr="00171845" w:rsidRDefault="00F60084" w:rsidP="00F21760">
            <w:pPr>
              <w:autoSpaceDE w:val="0"/>
              <w:autoSpaceDN w:val="0"/>
              <w:adjustRightInd w:val="0"/>
              <w:jc w:val="right"/>
              <w:rPr>
                <w:rFonts w:ascii="Arial" w:hAnsi="Arial" w:cs="Arial"/>
                <w:color w:val="000000"/>
                <w:sz w:val="24"/>
                <w:szCs w:val="24"/>
              </w:rPr>
            </w:pPr>
          </w:p>
        </w:tc>
      </w:tr>
      <w:bookmarkEnd w:id="466"/>
    </w:tbl>
    <w:p w14:paraId="7A467B40" w14:textId="13036B22" w:rsidR="00F60084" w:rsidRPr="00112BCE" w:rsidRDefault="00F60084" w:rsidP="00C26F51">
      <w:pPr>
        <w:rPr>
          <w:sz w:val="24"/>
          <w:szCs w:val="24"/>
        </w:rPr>
        <w:sectPr w:rsidR="00F60084" w:rsidRPr="00112BCE" w:rsidSect="00C26F51">
          <w:pgSz w:w="15840" w:h="12240" w:orient="landscape"/>
          <w:pgMar w:top="1440" w:right="1440" w:bottom="1440" w:left="1440" w:header="720" w:footer="720" w:gutter="0"/>
          <w:cols w:space="720"/>
        </w:sectPr>
      </w:pPr>
    </w:p>
    <w:p w14:paraId="1DEF42FF" w14:textId="7195898C" w:rsidR="000972B9" w:rsidRPr="00112BCE" w:rsidRDefault="000972B9" w:rsidP="000972B9">
      <w:pPr>
        <w:rPr>
          <w:sz w:val="24"/>
          <w:szCs w:val="24"/>
        </w:rPr>
      </w:pPr>
      <w:r w:rsidRPr="00F71CA4">
        <w:rPr>
          <w:b/>
          <w:sz w:val="24"/>
          <w:szCs w:val="24"/>
        </w:rPr>
        <w:lastRenderedPageBreak/>
        <w:t>Supplementary Figure 1.</w:t>
      </w:r>
      <w:r w:rsidRPr="00F71CA4">
        <w:rPr>
          <w:sz w:val="24"/>
          <w:szCs w:val="24"/>
        </w:rPr>
        <w:t xml:space="preserve"> Scatter plots showing the linear relationship between </w:t>
      </w:r>
      <w:del w:id="476" w:author="G C Upadhaya, Sudha" w:date="2021-03-11T14:48:00Z">
        <w:r w:rsidRPr="00F71CA4" w:rsidDel="00682880">
          <w:rPr>
            <w:sz w:val="24"/>
            <w:szCs w:val="24"/>
          </w:rPr>
          <w:delText>q</w:delText>
        </w:r>
      </w:del>
      <w:r w:rsidRPr="00F71CA4">
        <w:rPr>
          <w:sz w:val="24"/>
          <w:szCs w:val="24"/>
        </w:rPr>
        <w:t>RT-</w:t>
      </w:r>
      <w:ins w:id="477" w:author="G C Upadhaya, Sudha" w:date="2021-03-11T14:48:00Z">
        <w:r w:rsidR="00682880">
          <w:rPr>
            <w:sz w:val="24"/>
            <w:szCs w:val="24"/>
          </w:rPr>
          <w:t>q</w:t>
        </w:r>
      </w:ins>
      <w:r w:rsidRPr="00F71CA4">
        <w:rPr>
          <w:sz w:val="24"/>
          <w:szCs w:val="24"/>
        </w:rPr>
        <w:t xml:space="preserve">PCR and RNA-seq gene expression changes in </w:t>
      </w:r>
      <w:r w:rsidR="00531DCA">
        <w:rPr>
          <w:sz w:val="24"/>
          <w:szCs w:val="24"/>
        </w:rPr>
        <w:t>brown mustard, potato, peppermint</w:t>
      </w:r>
      <w:r w:rsidRPr="00F71CA4">
        <w:rPr>
          <w:sz w:val="24"/>
          <w:szCs w:val="24"/>
        </w:rPr>
        <w:t xml:space="preserve">, and </w:t>
      </w:r>
      <w:r w:rsidRPr="00F71CA4">
        <w:rPr>
          <w:i/>
          <w:sz w:val="24"/>
          <w:szCs w:val="24"/>
        </w:rPr>
        <w:t xml:space="preserve">V. </w:t>
      </w:r>
      <w:proofErr w:type="spellStart"/>
      <w:r w:rsidRPr="00F71CA4">
        <w:rPr>
          <w:i/>
          <w:sz w:val="24"/>
          <w:szCs w:val="24"/>
        </w:rPr>
        <w:t>dahliae</w:t>
      </w:r>
      <w:proofErr w:type="spellEnd"/>
      <w:r w:rsidRPr="00F71CA4">
        <w:rPr>
          <w:sz w:val="24"/>
          <w:szCs w:val="24"/>
        </w:rPr>
        <w:t xml:space="preserve">. </w:t>
      </w:r>
      <w:commentRangeStart w:id="478"/>
      <w:del w:id="479" w:author="G C Upadhaya, Sudha" w:date="2021-02-18T14:18:00Z">
        <w:r w:rsidR="00531DCA" w:rsidDel="0081256B">
          <w:rPr>
            <w:sz w:val="24"/>
            <w:szCs w:val="24"/>
          </w:rPr>
          <w:delText>r</w:delText>
        </w:r>
      </w:del>
      <w:ins w:id="480" w:author="G C Upadhaya, Sudha" w:date="2021-02-18T14:18:00Z">
        <w:r w:rsidR="0081256B">
          <w:rPr>
            <w:sz w:val="24"/>
            <w:szCs w:val="24"/>
          </w:rPr>
          <w:t>R</w:t>
        </w:r>
      </w:ins>
      <w:r w:rsidRPr="00F71CA4">
        <w:rPr>
          <w:sz w:val="24"/>
          <w:szCs w:val="24"/>
        </w:rPr>
        <w:t>-</w:t>
      </w:r>
      <w:commentRangeEnd w:id="478"/>
      <w:r w:rsidR="00927059">
        <w:rPr>
          <w:rStyle w:val="CommentReference"/>
        </w:rPr>
        <w:commentReference w:id="478"/>
      </w:r>
      <w:r w:rsidRPr="00F71CA4">
        <w:rPr>
          <w:sz w:val="24"/>
          <w:szCs w:val="24"/>
        </w:rPr>
        <w:t>value represents the correlation coefficient for the respective host.</w:t>
      </w:r>
    </w:p>
    <w:p w14:paraId="7EE9ED07" w14:textId="5999AC8D" w:rsidR="000972B9" w:rsidRPr="00112BCE" w:rsidRDefault="00682880" w:rsidP="000972B9">
      <w:pPr>
        <w:rPr>
          <w:ins w:id="481" w:author="G C Upadhaya, Sudha" w:date="2021-01-24T17:58:00Z"/>
          <w:sz w:val="24"/>
          <w:szCs w:val="24"/>
        </w:rPr>
      </w:pPr>
      <w:commentRangeStart w:id="482"/>
      <w:ins w:id="483" w:author="G C Upadhaya, Sudha" w:date="2021-03-11T14:49:00Z">
        <w:r>
          <w:rPr>
            <w:noProof/>
          </w:rPr>
          <w:drawing>
            <wp:inline distT="0" distB="0" distL="0" distR="0" wp14:anchorId="777D7749" wp14:editId="3816A166">
              <wp:extent cx="6494511" cy="463867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07082" cy="4647654"/>
                      </a:xfrm>
                      <a:prstGeom prst="rect">
                        <a:avLst/>
                      </a:prstGeom>
                      <a:noFill/>
                      <a:ln>
                        <a:noFill/>
                      </a:ln>
                    </pic:spPr>
                  </pic:pic>
                </a:graphicData>
              </a:graphic>
            </wp:inline>
          </w:drawing>
        </w:r>
      </w:ins>
      <w:commentRangeEnd w:id="482"/>
      <w:r w:rsidR="00927059">
        <w:rPr>
          <w:rStyle w:val="CommentReference"/>
        </w:rPr>
        <w:commentReference w:id="482"/>
      </w:r>
    </w:p>
    <w:p w14:paraId="6F370ED1" w14:textId="77777777" w:rsidR="000972B9" w:rsidRPr="00112BCE" w:rsidRDefault="000972B9" w:rsidP="000972B9">
      <w:pPr>
        <w:rPr>
          <w:ins w:id="484" w:author="G C Upadhaya, Sudha" w:date="2021-01-24T17:58:00Z"/>
          <w:sz w:val="24"/>
          <w:szCs w:val="24"/>
        </w:rPr>
      </w:pPr>
    </w:p>
    <w:p w14:paraId="2E4049B5" w14:textId="77777777" w:rsidR="000972B9" w:rsidRPr="00112BCE" w:rsidRDefault="000972B9" w:rsidP="000972B9">
      <w:pPr>
        <w:rPr>
          <w:ins w:id="485" w:author="G C Upadhaya, Sudha" w:date="2021-01-24T17:58:00Z"/>
          <w:sz w:val="24"/>
          <w:szCs w:val="24"/>
        </w:rPr>
      </w:pPr>
    </w:p>
    <w:p w14:paraId="7358803D" w14:textId="77777777" w:rsidR="000972B9" w:rsidRPr="00112BCE" w:rsidRDefault="000972B9" w:rsidP="000972B9">
      <w:pPr>
        <w:rPr>
          <w:ins w:id="486" w:author="G C Upadhaya, Sudha" w:date="2021-01-24T17:58:00Z"/>
          <w:sz w:val="24"/>
          <w:szCs w:val="24"/>
        </w:rPr>
      </w:pPr>
    </w:p>
    <w:p w14:paraId="253C9C0C" w14:textId="77777777" w:rsidR="000972B9" w:rsidRPr="00112BCE" w:rsidRDefault="000972B9" w:rsidP="000972B9">
      <w:pPr>
        <w:rPr>
          <w:ins w:id="487" w:author="G C Upadhaya, Sudha" w:date="2021-01-24T17:58:00Z"/>
          <w:sz w:val="24"/>
          <w:szCs w:val="24"/>
        </w:rPr>
      </w:pPr>
    </w:p>
    <w:p w14:paraId="213B43D0" w14:textId="77777777" w:rsidR="000972B9" w:rsidRPr="00112BCE" w:rsidRDefault="000972B9" w:rsidP="000972B9">
      <w:pPr>
        <w:rPr>
          <w:ins w:id="488" w:author="G C Upadhaya, Sudha" w:date="2021-01-24T17:58:00Z"/>
          <w:sz w:val="24"/>
          <w:szCs w:val="24"/>
        </w:rPr>
      </w:pPr>
    </w:p>
    <w:p w14:paraId="79A55907" w14:textId="77777777" w:rsidR="000972B9" w:rsidRPr="00112BCE" w:rsidRDefault="000972B9" w:rsidP="000972B9">
      <w:pPr>
        <w:rPr>
          <w:ins w:id="489" w:author="G C Upadhaya, Sudha" w:date="2021-01-24T17:58:00Z"/>
          <w:sz w:val="24"/>
          <w:szCs w:val="24"/>
        </w:rPr>
      </w:pPr>
    </w:p>
    <w:p w14:paraId="575552E9" w14:textId="77777777" w:rsidR="000972B9" w:rsidRPr="00112BCE" w:rsidRDefault="000972B9" w:rsidP="000972B9">
      <w:pPr>
        <w:rPr>
          <w:ins w:id="490" w:author="G C Upadhaya, Sudha" w:date="2021-01-24T17:58:00Z"/>
          <w:sz w:val="24"/>
          <w:szCs w:val="24"/>
        </w:rPr>
      </w:pPr>
    </w:p>
    <w:p w14:paraId="7F5A87BD" w14:textId="77777777" w:rsidR="000972B9" w:rsidRPr="00112BCE" w:rsidRDefault="000972B9" w:rsidP="000972B9">
      <w:pPr>
        <w:rPr>
          <w:ins w:id="491" w:author="G C Upadhaya, Sudha" w:date="2021-01-24T17:58:00Z"/>
          <w:sz w:val="24"/>
          <w:szCs w:val="24"/>
        </w:rPr>
      </w:pPr>
    </w:p>
    <w:p w14:paraId="4F16485C" w14:textId="77777777" w:rsidR="000972B9" w:rsidRDefault="000972B9" w:rsidP="000972B9">
      <w:pPr>
        <w:rPr>
          <w:ins w:id="492" w:author="G C Upadhaya, Sudha" w:date="2021-01-24T17:58:00Z"/>
          <w:sz w:val="24"/>
          <w:szCs w:val="24"/>
        </w:rPr>
      </w:pPr>
    </w:p>
    <w:p w14:paraId="24E2BE13" w14:textId="77777777" w:rsidR="000972B9" w:rsidRPr="00112BCE" w:rsidRDefault="000972B9" w:rsidP="000972B9">
      <w:pPr>
        <w:rPr>
          <w:ins w:id="493" w:author="G C Upadhaya, Sudha" w:date="2021-01-24T17:58:00Z"/>
          <w:sz w:val="24"/>
          <w:szCs w:val="24"/>
        </w:rPr>
      </w:pPr>
    </w:p>
    <w:p w14:paraId="7586EB9A" w14:textId="77777777" w:rsidR="004F3F51" w:rsidRDefault="004F3F51" w:rsidP="000972B9">
      <w:pPr>
        <w:rPr>
          <w:ins w:id="494" w:author="G C Upadhaya, Sudha" w:date="2021-01-25T18:32:00Z"/>
          <w:b/>
          <w:sz w:val="24"/>
          <w:szCs w:val="24"/>
        </w:rPr>
      </w:pPr>
    </w:p>
    <w:p w14:paraId="618ACEB9" w14:textId="412E18F9" w:rsidR="000972B9" w:rsidRPr="00112BCE" w:rsidRDefault="000972B9" w:rsidP="000972B9">
      <w:pPr>
        <w:rPr>
          <w:ins w:id="495" w:author="G C Upadhaya, Sudha" w:date="2021-01-24T17:58:00Z"/>
          <w:sz w:val="24"/>
          <w:szCs w:val="24"/>
        </w:rPr>
      </w:pPr>
      <w:ins w:id="496" w:author="G C Upadhaya, Sudha" w:date="2021-01-24T17:58:00Z">
        <w:r w:rsidRPr="00F71CA4">
          <w:rPr>
            <w:b/>
            <w:sz w:val="24"/>
            <w:szCs w:val="24"/>
          </w:rPr>
          <w:t>Supplementary Figure 2</w:t>
        </w:r>
        <w:r>
          <w:rPr>
            <w:b/>
            <w:sz w:val="24"/>
            <w:szCs w:val="24"/>
          </w:rPr>
          <w:t xml:space="preserve">. </w:t>
        </w:r>
        <w:r>
          <w:rPr>
            <w:sz w:val="24"/>
            <w:szCs w:val="24"/>
          </w:rPr>
          <w:t>Scatter plot showing the correlation between RNA-seq and RT-</w:t>
        </w:r>
      </w:ins>
      <w:ins w:id="497" w:author="G C Upadhaya, Sudha" w:date="2021-03-11T14:49:00Z">
        <w:r w:rsidR="00682880">
          <w:rPr>
            <w:sz w:val="24"/>
            <w:szCs w:val="24"/>
          </w:rPr>
          <w:t>q</w:t>
        </w:r>
      </w:ins>
      <w:ins w:id="498" w:author="G C Upadhaya, Sudha" w:date="2021-01-24T17:58:00Z">
        <w:r>
          <w:rPr>
            <w:sz w:val="24"/>
            <w:szCs w:val="24"/>
          </w:rPr>
          <w:t>PCR gene expression changes for all hosts.</w:t>
        </w:r>
        <w:commentRangeStart w:id="499"/>
        <w:r>
          <w:rPr>
            <w:sz w:val="24"/>
            <w:szCs w:val="24"/>
          </w:rPr>
          <w:t xml:space="preserve"> </w:t>
        </w:r>
      </w:ins>
      <w:ins w:id="500" w:author="G C Upadhaya, Sudha" w:date="2021-01-25T18:32:00Z">
        <w:r w:rsidR="004F3F51">
          <w:rPr>
            <w:sz w:val="24"/>
            <w:szCs w:val="24"/>
          </w:rPr>
          <w:t xml:space="preserve">R </w:t>
        </w:r>
      </w:ins>
      <w:commentRangeEnd w:id="499"/>
      <w:r w:rsidR="00927059">
        <w:rPr>
          <w:rStyle w:val="CommentReference"/>
        </w:rPr>
        <w:commentReference w:id="499"/>
      </w:r>
      <w:ins w:id="501" w:author="G C Upadhaya, Sudha" w:date="2021-01-25T18:32:00Z">
        <w:r w:rsidR="004F3F51">
          <w:rPr>
            <w:sz w:val="24"/>
            <w:szCs w:val="24"/>
          </w:rPr>
          <w:t>represents the correlation co</w:t>
        </w:r>
      </w:ins>
      <w:ins w:id="502" w:author="G C Upadhaya, Sudha" w:date="2021-01-25T18:33:00Z">
        <w:r w:rsidR="004F3F51">
          <w:rPr>
            <w:sz w:val="24"/>
            <w:szCs w:val="24"/>
          </w:rPr>
          <w:t>efficient between RT-</w:t>
        </w:r>
      </w:ins>
      <w:ins w:id="503" w:author="G C Upadhaya, Sudha" w:date="2021-03-11T14:49:00Z">
        <w:r w:rsidR="00682880">
          <w:rPr>
            <w:sz w:val="24"/>
            <w:szCs w:val="24"/>
          </w:rPr>
          <w:t>q</w:t>
        </w:r>
      </w:ins>
      <w:ins w:id="504" w:author="G C Upadhaya, Sudha" w:date="2021-01-25T18:33:00Z">
        <w:r w:rsidR="004F3F51">
          <w:rPr>
            <w:sz w:val="24"/>
            <w:szCs w:val="24"/>
          </w:rPr>
          <w:t>PCR and RNA-seq expression change data.</w:t>
        </w:r>
      </w:ins>
    </w:p>
    <w:p w14:paraId="25296839" w14:textId="48223602" w:rsidR="000972B9" w:rsidRPr="00112BCE" w:rsidRDefault="000972B9" w:rsidP="000972B9">
      <w:pPr>
        <w:rPr>
          <w:ins w:id="505" w:author="G C Upadhaya, Sudha" w:date="2021-01-24T17:58:00Z"/>
          <w:sz w:val="24"/>
          <w:szCs w:val="24"/>
        </w:rPr>
      </w:pPr>
    </w:p>
    <w:p w14:paraId="40902474" w14:textId="2D989B0A" w:rsidR="00D44044" w:rsidRPr="00112BCE" w:rsidRDefault="00682880">
      <w:pPr>
        <w:rPr>
          <w:sz w:val="24"/>
          <w:szCs w:val="24"/>
        </w:rPr>
      </w:pPr>
      <w:commentRangeStart w:id="506"/>
      <w:ins w:id="507" w:author="G C Upadhaya, Sudha" w:date="2021-03-11T14:50:00Z">
        <w:r>
          <w:rPr>
            <w:noProof/>
          </w:rPr>
          <w:drawing>
            <wp:inline distT="0" distB="0" distL="0" distR="0" wp14:anchorId="52808D32" wp14:editId="0407A715">
              <wp:extent cx="5943600" cy="424582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245827"/>
                      </a:xfrm>
                      <a:prstGeom prst="rect">
                        <a:avLst/>
                      </a:prstGeom>
                      <a:noFill/>
                      <a:ln>
                        <a:noFill/>
                      </a:ln>
                    </pic:spPr>
                  </pic:pic>
                </a:graphicData>
              </a:graphic>
            </wp:inline>
          </w:drawing>
        </w:r>
      </w:ins>
      <w:commentRangeEnd w:id="506"/>
      <w:r w:rsidR="00927059">
        <w:rPr>
          <w:rStyle w:val="CommentReference"/>
        </w:rPr>
        <w:commentReference w:id="506"/>
      </w:r>
    </w:p>
    <w:p w14:paraId="74D3567F" w14:textId="0906BDED" w:rsidR="00D44044" w:rsidRDefault="00D44044">
      <w:pPr>
        <w:rPr>
          <w:ins w:id="508" w:author="G C Upadhaya, Sudha" w:date="2021-01-25T17:34:00Z"/>
        </w:rPr>
      </w:pPr>
    </w:p>
    <w:p w14:paraId="62B0E704" w14:textId="379B6DF4" w:rsidR="004F3F51" w:rsidRDefault="004F3F51">
      <w:pPr>
        <w:rPr>
          <w:ins w:id="509" w:author="G C Upadhaya, Sudha" w:date="2021-01-25T17:34:00Z"/>
        </w:rPr>
      </w:pPr>
    </w:p>
    <w:p w14:paraId="60D5F9E3" w14:textId="0BE067EA" w:rsidR="004F3F51" w:rsidRDefault="004F3F51">
      <w:pPr>
        <w:rPr>
          <w:ins w:id="510" w:author="G C Upadhaya, Sudha" w:date="2021-01-25T17:34:00Z"/>
        </w:rPr>
      </w:pPr>
    </w:p>
    <w:p w14:paraId="2D90C2F0" w14:textId="55A1C341" w:rsidR="004F3F51" w:rsidRPr="004F3F51" w:rsidDel="004F3F51" w:rsidRDefault="004F3F51">
      <w:pPr>
        <w:rPr>
          <w:del w:id="511" w:author="G C Upadhaya, Sudha" w:date="2021-01-25T18:02:00Z"/>
          <w:sz w:val="24"/>
          <w:szCs w:val="24"/>
          <w:rPrChange w:id="512" w:author="G C Upadhaya, Sudha" w:date="2021-01-25T18:02:00Z">
            <w:rPr>
              <w:del w:id="513" w:author="G C Upadhaya, Sudha" w:date="2021-01-25T18:02:00Z"/>
            </w:rPr>
          </w:rPrChange>
        </w:rPr>
      </w:pPr>
    </w:p>
    <w:p w14:paraId="644FCB3E" w14:textId="5B5150B8" w:rsidR="004F3F51" w:rsidRPr="00DB4310" w:rsidRDefault="004F3F51" w:rsidP="004F3F51">
      <w:pPr>
        <w:rPr>
          <w:ins w:id="514" w:author="G C Upadhaya, Sudha" w:date="2021-01-25T18:02:00Z"/>
          <w:sz w:val="24"/>
          <w:szCs w:val="24"/>
        </w:rPr>
      </w:pPr>
      <w:ins w:id="515" w:author="G C Upadhaya, Sudha" w:date="2021-01-25T18:02:00Z">
        <w:r w:rsidRPr="00DB4310">
          <w:rPr>
            <w:b/>
            <w:sz w:val="24"/>
            <w:szCs w:val="24"/>
          </w:rPr>
          <w:t>Supplementary Figure 3.</w:t>
        </w:r>
        <w:r>
          <w:rPr>
            <w:b/>
            <w:sz w:val="24"/>
            <w:szCs w:val="24"/>
          </w:rPr>
          <w:t xml:space="preserve"> </w:t>
        </w:r>
        <w:commentRangeStart w:id="516"/>
        <w:r w:rsidRPr="00DB4310">
          <w:rPr>
            <w:sz w:val="24"/>
            <w:szCs w:val="24"/>
          </w:rPr>
          <w:t xml:space="preserve">Expression changes of </w:t>
        </w:r>
        <w:r w:rsidRPr="004F3F51">
          <w:rPr>
            <w:i/>
            <w:sz w:val="24"/>
            <w:szCs w:val="24"/>
            <w:rPrChange w:id="517" w:author="G C Upadhaya, Sudha" w:date="2021-01-25T18:03:00Z">
              <w:rPr>
                <w:sz w:val="24"/>
                <w:szCs w:val="24"/>
              </w:rPr>
            </w:rPrChange>
          </w:rPr>
          <w:t xml:space="preserve">Verticillium </w:t>
        </w:r>
        <w:proofErr w:type="spellStart"/>
        <w:r w:rsidRPr="004F3F51">
          <w:rPr>
            <w:i/>
            <w:sz w:val="24"/>
            <w:szCs w:val="24"/>
            <w:rPrChange w:id="518" w:author="G C Upadhaya, Sudha" w:date="2021-01-25T18:03:00Z">
              <w:rPr>
                <w:sz w:val="24"/>
                <w:szCs w:val="24"/>
              </w:rPr>
            </w:rPrChange>
          </w:rPr>
          <w:t>dahliae</w:t>
        </w:r>
        <w:proofErr w:type="spellEnd"/>
        <w:r w:rsidRPr="00DB4310">
          <w:rPr>
            <w:sz w:val="24"/>
            <w:szCs w:val="24"/>
          </w:rPr>
          <w:t xml:space="preserve"> genes in </w:t>
        </w:r>
      </w:ins>
      <w:ins w:id="519" w:author="G C Upadhaya, Sudha" w:date="2021-02-18T14:18:00Z">
        <w:r w:rsidR="008821D9">
          <w:rPr>
            <w:sz w:val="24"/>
            <w:szCs w:val="24"/>
          </w:rPr>
          <w:t>pepper</w:t>
        </w:r>
      </w:ins>
      <w:ins w:id="520" w:author="G C Upadhaya, Sudha" w:date="2021-02-03T13:26:00Z">
        <w:r w:rsidR="00211E11">
          <w:rPr>
            <w:sz w:val="24"/>
            <w:szCs w:val="24"/>
          </w:rPr>
          <w:t>mint inoculated</w:t>
        </w:r>
      </w:ins>
      <w:ins w:id="521" w:author="G C Upadhaya, Sudha" w:date="2021-01-25T18:07:00Z">
        <w:r>
          <w:rPr>
            <w:sz w:val="24"/>
            <w:szCs w:val="24"/>
          </w:rPr>
          <w:t xml:space="preserve"> with </w:t>
        </w:r>
      </w:ins>
      <w:ins w:id="522" w:author="G C Upadhaya, Sudha" w:date="2021-01-25T18:08:00Z">
        <w:del w:id="523" w:author="Wheeler, David Linnard" w:date="2021-03-30T11:10:00Z">
          <w:r w:rsidDel="00927059">
            <w:rPr>
              <w:sz w:val="24"/>
              <w:szCs w:val="24"/>
            </w:rPr>
            <w:delText>Vd-</w:delText>
          </w:r>
        </w:del>
      </w:ins>
      <w:ins w:id="524" w:author="Wheeler, David Linnard" w:date="2021-03-30T11:10:00Z">
        <w:r w:rsidR="00927059">
          <w:rPr>
            <w:sz w:val="24"/>
            <w:szCs w:val="24"/>
          </w:rPr>
          <w:t xml:space="preserve">isolate </w:t>
        </w:r>
      </w:ins>
      <w:ins w:id="525" w:author="G C Upadhaya, Sudha" w:date="2021-01-25T18:08:00Z">
        <w:r>
          <w:rPr>
            <w:sz w:val="24"/>
            <w:szCs w:val="24"/>
          </w:rPr>
          <w:t>111</w:t>
        </w:r>
      </w:ins>
      <w:ins w:id="526" w:author="G C Upadhaya, Sudha" w:date="2021-01-25T18:13:00Z">
        <w:r>
          <w:rPr>
            <w:sz w:val="24"/>
            <w:szCs w:val="24"/>
          </w:rPr>
          <w:t xml:space="preserve"> relative to </w:t>
        </w:r>
      </w:ins>
      <w:ins w:id="527" w:author="G C Upadhaya, Sudha" w:date="2021-02-18T14:18:00Z">
        <w:r w:rsidR="008821D9">
          <w:rPr>
            <w:sz w:val="24"/>
            <w:szCs w:val="24"/>
          </w:rPr>
          <w:t>pepper</w:t>
        </w:r>
      </w:ins>
      <w:ins w:id="528" w:author="G C Upadhaya, Sudha" w:date="2021-01-25T18:34:00Z">
        <w:r>
          <w:rPr>
            <w:sz w:val="24"/>
            <w:szCs w:val="24"/>
          </w:rPr>
          <w:t xml:space="preserve">mint inoculated with </w:t>
        </w:r>
      </w:ins>
      <w:ins w:id="529" w:author="G C Upadhaya, Sudha" w:date="2021-01-25T18:13:00Z">
        <w:del w:id="530" w:author="Wheeler, David Linnard" w:date="2021-03-30T11:10:00Z">
          <w:r w:rsidDel="00927059">
            <w:rPr>
              <w:sz w:val="24"/>
              <w:szCs w:val="24"/>
            </w:rPr>
            <w:delText>Vd-</w:delText>
          </w:r>
        </w:del>
      </w:ins>
      <w:ins w:id="531" w:author="Wheeler, David Linnard" w:date="2021-03-30T11:10:00Z">
        <w:r w:rsidR="00927059">
          <w:rPr>
            <w:sz w:val="24"/>
            <w:szCs w:val="24"/>
          </w:rPr>
          <w:t xml:space="preserve">isolate </w:t>
        </w:r>
      </w:ins>
      <w:ins w:id="532" w:author="G C Upadhaya, Sudha" w:date="2021-01-25T18:13:00Z">
        <w:r>
          <w:rPr>
            <w:sz w:val="24"/>
            <w:szCs w:val="24"/>
          </w:rPr>
          <w:t>653</w:t>
        </w:r>
      </w:ins>
      <w:commentRangeEnd w:id="516"/>
      <w:r w:rsidR="00927059">
        <w:rPr>
          <w:rStyle w:val="CommentReference"/>
        </w:rPr>
        <w:commentReference w:id="516"/>
      </w:r>
      <w:ins w:id="533" w:author="G C Upadhaya, Sudha" w:date="2021-01-25T18:11:00Z">
        <w:r>
          <w:rPr>
            <w:sz w:val="24"/>
            <w:szCs w:val="24"/>
          </w:rPr>
          <w:t>.</w:t>
        </w:r>
      </w:ins>
      <w:ins w:id="534" w:author="G C Upadhaya, Sudha" w:date="2021-01-25T18:13:00Z">
        <w:r>
          <w:rPr>
            <w:sz w:val="24"/>
            <w:szCs w:val="24"/>
          </w:rPr>
          <w:t xml:space="preserve"> RT-</w:t>
        </w:r>
      </w:ins>
      <w:ins w:id="535" w:author="G C Upadhaya, Sudha" w:date="2021-03-11T14:50:00Z">
        <w:r w:rsidR="00682880">
          <w:rPr>
            <w:sz w:val="24"/>
            <w:szCs w:val="24"/>
          </w:rPr>
          <w:t>q</w:t>
        </w:r>
      </w:ins>
      <w:ins w:id="536" w:author="G C Upadhaya, Sudha" w:date="2021-01-25T18:13:00Z">
        <w:r>
          <w:rPr>
            <w:sz w:val="24"/>
            <w:szCs w:val="24"/>
          </w:rPr>
          <w:t>PCR</w:t>
        </w:r>
      </w:ins>
      <w:ins w:id="537" w:author="G C Upadhaya, Sudha" w:date="2021-01-25T18:14:00Z">
        <w:r>
          <w:rPr>
            <w:sz w:val="24"/>
            <w:szCs w:val="24"/>
          </w:rPr>
          <w:t xml:space="preserve"> </w:t>
        </w:r>
      </w:ins>
      <w:ins w:id="538" w:author="G C Upadhaya, Sudha" w:date="2021-01-25T18:35:00Z">
        <w:r>
          <w:rPr>
            <w:sz w:val="24"/>
            <w:szCs w:val="24"/>
          </w:rPr>
          <w:t>method</w:t>
        </w:r>
      </w:ins>
      <w:ins w:id="539" w:author="G C Upadhaya, Sudha" w:date="2021-01-25T18:14:00Z">
        <w:r>
          <w:rPr>
            <w:sz w:val="24"/>
            <w:szCs w:val="24"/>
          </w:rPr>
          <w:t xml:space="preserve"> was u</w:t>
        </w:r>
      </w:ins>
      <w:ins w:id="540" w:author="G C Upadhaya, Sudha" w:date="2021-01-25T18:15:00Z">
        <w:r>
          <w:rPr>
            <w:sz w:val="24"/>
            <w:szCs w:val="24"/>
          </w:rPr>
          <w:t>tilized</w:t>
        </w:r>
      </w:ins>
      <w:ins w:id="541" w:author="G C Upadhaya, Sudha" w:date="2021-01-25T18:14:00Z">
        <w:r>
          <w:rPr>
            <w:sz w:val="24"/>
            <w:szCs w:val="24"/>
          </w:rPr>
          <w:t xml:space="preserve"> to</w:t>
        </w:r>
      </w:ins>
      <w:ins w:id="542" w:author="G C Upadhaya, Sudha" w:date="2021-01-25T18:15:00Z">
        <w:r>
          <w:rPr>
            <w:sz w:val="24"/>
            <w:szCs w:val="24"/>
          </w:rPr>
          <w:t xml:space="preserve"> derive </w:t>
        </w:r>
      </w:ins>
      <w:ins w:id="543" w:author="G C Upadhaya, Sudha" w:date="2021-01-25T18:16:00Z">
        <w:r>
          <w:rPr>
            <w:sz w:val="24"/>
            <w:szCs w:val="24"/>
          </w:rPr>
          <w:t xml:space="preserve">expression changes. </w:t>
        </w:r>
      </w:ins>
      <w:ins w:id="544" w:author="G C Upadhaya, Sudha" w:date="2021-01-25T18:35:00Z">
        <w:r>
          <w:rPr>
            <w:sz w:val="24"/>
            <w:szCs w:val="24"/>
          </w:rPr>
          <w:t>The d</w:t>
        </w:r>
      </w:ins>
      <w:ins w:id="545" w:author="G C Upadhaya, Sudha" w:date="2021-01-25T18:16:00Z">
        <w:r>
          <w:rPr>
            <w:sz w:val="24"/>
            <w:szCs w:val="24"/>
          </w:rPr>
          <w:t xml:space="preserve">elta-delta Ct method was used to calculate log2 fold change for </w:t>
        </w:r>
      </w:ins>
      <w:ins w:id="546" w:author="G C Upadhaya, Sudha" w:date="2021-01-25T18:19:00Z">
        <w:r>
          <w:rPr>
            <w:sz w:val="24"/>
            <w:szCs w:val="24"/>
          </w:rPr>
          <w:t xml:space="preserve">each gene </w:t>
        </w:r>
      </w:ins>
      <w:ins w:id="547" w:author="G C Upadhaya, Sudha" w:date="2021-01-25T18:16:00Z">
        <w:r>
          <w:rPr>
            <w:sz w:val="24"/>
            <w:szCs w:val="24"/>
          </w:rPr>
          <w:t>an</w:t>
        </w:r>
      </w:ins>
      <w:ins w:id="548" w:author="G C Upadhaya, Sudha" w:date="2021-01-25T18:17:00Z">
        <w:r>
          <w:rPr>
            <w:sz w:val="24"/>
            <w:szCs w:val="24"/>
          </w:rPr>
          <w:t xml:space="preserve">d </w:t>
        </w:r>
        <w:r w:rsidRPr="004F3F51">
          <w:rPr>
            <w:i/>
            <w:sz w:val="24"/>
            <w:szCs w:val="24"/>
            <w:rPrChange w:id="549" w:author="G C Upadhaya, Sudha" w:date="2021-01-25T18:17:00Z">
              <w:rPr>
                <w:sz w:val="24"/>
                <w:szCs w:val="24"/>
              </w:rPr>
            </w:rPrChange>
          </w:rPr>
          <w:t xml:space="preserve">V. </w:t>
        </w:r>
        <w:proofErr w:type="spellStart"/>
        <w:r w:rsidRPr="004F3F51">
          <w:rPr>
            <w:i/>
            <w:sz w:val="24"/>
            <w:szCs w:val="24"/>
            <w:rPrChange w:id="550" w:author="G C Upadhaya, Sudha" w:date="2021-01-25T18:17:00Z">
              <w:rPr>
                <w:sz w:val="24"/>
                <w:szCs w:val="24"/>
              </w:rPr>
            </w:rPrChange>
          </w:rPr>
          <w:t>dahliae</w:t>
        </w:r>
        <w:proofErr w:type="spellEnd"/>
        <w:r>
          <w:rPr>
            <w:sz w:val="24"/>
            <w:szCs w:val="24"/>
          </w:rPr>
          <w:t xml:space="preserve"> gene </w:t>
        </w:r>
        <w:commentRangeStart w:id="551"/>
        <w:r>
          <w:rPr>
            <w:sz w:val="24"/>
            <w:szCs w:val="24"/>
          </w:rPr>
          <w:t xml:space="preserve">Rho </w:t>
        </w:r>
      </w:ins>
      <w:commentRangeEnd w:id="551"/>
      <w:r w:rsidR="00927059">
        <w:rPr>
          <w:rStyle w:val="CommentReference"/>
        </w:rPr>
        <w:commentReference w:id="551"/>
      </w:r>
      <w:ins w:id="552" w:author="G C Upadhaya, Sudha" w:date="2021-01-25T18:17:00Z">
        <w:r>
          <w:rPr>
            <w:sz w:val="24"/>
            <w:szCs w:val="24"/>
          </w:rPr>
          <w:t>was used for normali</w:t>
        </w:r>
      </w:ins>
      <w:ins w:id="553" w:author="G C Upadhaya, Sudha" w:date="2021-01-25T18:18:00Z">
        <w:r>
          <w:rPr>
            <w:sz w:val="24"/>
            <w:szCs w:val="24"/>
          </w:rPr>
          <w:t>zation.</w:t>
        </w:r>
      </w:ins>
      <w:ins w:id="554" w:author="G C Upadhaya, Sudha" w:date="2021-01-25T18:17:00Z">
        <w:r>
          <w:rPr>
            <w:sz w:val="24"/>
            <w:szCs w:val="24"/>
          </w:rPr>
          <w:t xml:space="preserve"> </w:t>
        </w:r>
      </w:ins>
      <w:ins w:id="555" w:author="G C Upadhaya, Sudha" w:date="2021-01-25T18:14:00Z">
        <w:r>
          <w:rPr>
            <w:sz w:val="24"/>
            <w:szCs w:val="24"/>
          </w:rPr>
          <w:t xml:space="preserve"> </w:t>
        </w:r>
      </w:ins>
      <w:ins w:id="556" w:author="G C Upadhaya, Sudha" w:date="2021-01-25T18:09:00Z">
        <w:r>
          <w:rPr>
            <w:sz w:val="24"/>
            <w:szCs w:val="24"/>
          </w:rPr>
          <w:t xml:space="preserve"> </w:t>
        </w:r>
      </w:ins>
    </w:p>
    <w:p w14:paraId="6434ECF4" w14:textId="77777777" w:rsidR="004F3F51" w:rsidRDefault="004F3F51" w:rsidP="004F3F51">
      <w:pPr>
        <w:rPr>
          <w:ins w:id="557" w:author="G C Upadhaya, Sudha" w:date="2021-01-25T18:02:00Z"/>
          <w:b/>
          <w:sz w:val="28"/>
          <w:szCs w:val="28"/>
        </w:rPr>
        <w:sectPr w:rsidR="004F3F51" w:rsidSect="00112BCE">
          <w:pgSz w:w="12240" w:h="15840"/>
          <w:pgMar w:top="1440" w:right="1440" w:bottom="1440" w:left="1440" w:header="720" w:footer="720" w:gutter="0"/>
          <w:cols w:space="720"/>
        </w:sectPr>
      </w:pPr>
      <w:ins w:id="558" w:author="G C Upadhaya, Sudha" w:date="2021-01-25T18:02:00Z">
        <w:r>
          <w:rPr>
            <w:noProof/>
          </w:rPr>
          <w:lastRenderedPageBreak/>
          <w:drawing>
            <wp:inline distT="0" distB="0" distL="0" distR="0" wp14:anchorId="5D7327E7" wp14:editId="25CEABE6">
              <wp:extent cx="5419725" cy="5419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19725" cy="5419725"/>
                      </a:xfrm>
                      <a:prstGeom prst="rect">
                        <a:avLst/>
                      </a:prstGeom>
                      <a:noFill/>
                      <a:ln>
                        <a:noFill/>
                      </a:ln>
                    </pic:spPr>
                  </pic:pic>
                </a:graphicData>
              </a:graphic>
            </wp:inline>
          </w:drawing>
        </w:r>
      </w:ins>
    </w:p>
    <w:p w14:paraId="6AAA369A" w14:textId="7F113CDA" w:rsidR="00D44044" w:rsidDel="004F3F51" w:rsidRDefault="00D44044">
      <w:pPr>
        <w:rPr>
          <w:del w:id="559" w:author="G C Upadhaya, Sudha" w:date="2021-01-25T18:02:00Z"/>
          <w:b/>
          <w:sz w:val="28"/>
          <w:szCs w:val="28"/>
        </w:rPr>
        <w:sectPr w:rsidR="00D44044" w:rsidDel="004F3F51" w:rsidSect="00112BCE">
          <w:pgSz w:w="12240" w:h="15840"/>
          <w:pgMar w:top="1440" w:right="1440" w:bottom="1440" w:left="1440" w:header="720" w:footer="720" w:gutter="0"/>
          <w:cols w:space="720"/>
        </w:sectPr>
      </w:pPr>
    </w:p>
    <w:p w14:paraId="1EFDA483" w14:textId="77777777" w:rsidR="00D44044" w:rsidRDefault="0021510F">
      <w:pPr>
        <w:rPr>
          <w:b/>
          <w:sz w:val="28"/>
          <w:szCs w:val="28"/>
        </w:rPr>
      </w:pPr>
      <w:r>
        <w:rPr>
          <w:b/>
          <w:sz w:val="28"/>
          <w:szCs w:val="28"/>
        </w:rPr>
        <w:t>References</w:t>
      </w:r>
    </w:p>
    <w:p w14:paraId="039D0505" w14:textId="77777777" w:rsidR="00D44044" w:rsidRDefault="0021510F">
      <w:pPr>
        <w:numPr>
          <w:ilvl w:val="0"/>
          <w:numId w:val="1"/>
        </w:numPr>
        <w:jc w:val="both"/>
        <w:rPr>
          <w:sz w:val="24"/>
          <w:szCs w:val="24"/>
        </w:rPr>
      </w:pPr>
      <w:proofErr w:type="spellStart"/>
      <w:r>
        <w:rPr>
          <w:sz w:val="24"/>
          <w:szCs w:val="24"/>
          <w:highlight w:val="white"/>
        </w:rPr>
        <w:t>Altschul</w:t>
      </w:r>
      <w:proofErr w:type="spellEnd"/>
      <w:r>
        <w:rPr>
          <w:sz w:val="24"/>
          <w:szCs w:val="24"/>
          <w:highlight w:val="white"/>
        </w:rPr>
        <w:t xml:space="preserve"> SF, Gish W, Miller W, Myers EW, Lipman DJ. 1990. Basic local alignment search tool. J Mol Biol. 215(3):403–10.</w:t>
      </w:r>
    </w:p>
    <w:p w14:paraId="39D6329C" w14:textId="77777777" w:rsidR="00D44044" w:rsidRDefault="0021510F">
      <w:pPr>
        <w:numPr>
          <w:ilvl w:val="0"/>
          <w:numId w:val="1"/>
        </w:numPr>
        <w:jc w:val="both"/>
        <w:rPr>
          <w:sz w:val="24"/>
          <w:szCs w:val="24"/>
        </w:rPr>
      </w:pPr>
      <w:proofErr w:type="spellStart"/>
      <w:r>
        <w:rPr>
          <w:sz w:val="24"/>
          <w:szCs w:val="24"/>
        </w:rPr>
        <w:t>Berlanger</w:t>
      </w:r>
      <w:proofErr w:type="spellEnd"/>
      <w:r>
        <w:rPr>
          <w:sz w:val="24"/>
          <w:szCs w:val="24"/>
        </w:rPr>
        <w:t xml:space="preserve"> I, </w:t>
      </w:r>
      <w:proofErr w:type="spellStart"/>
      <w:r>
        <w:rPr>
          <w:sz w:val="24"/>
          <w:szCs w:val="24"/>
        </w:rPr>
        <w:t>Powelson</w:t>
      </w:r>
      <w:proofErr w:type="spellEnd"/>
      <w:r>
        <w:rPr>
          <w:sz w:val="24"/>
          <w:szCs w:val="24"/>
        </w:rPr>
        <w:t xml:space="preserve"> ML. 2000. Verticillium wilt. The plant health instructor. [WWW document] URL </w:t>
      </w:r>
      <w:hyperlink r:id="rId24">
        <w:r>
          <w:rPr>
            <w:sz w:val="24"/>
            <w:szCs w:val="24"/>
          </w:rPr>
          <w:t>https://www.apsnet.org/edcenter/intropp/lessons/fungi/ascomycetes/Pages/VerticilliumWilt.aspx</w:t>
        </w:r>
      </w:hyperlink>
      <w:r>
        <w:rPr>
          <w:sz w:val="24"/>
          <w:szCs w:val="24"/>
        </w:rPr>
        <w:t xml:space="preserve"> [accessed on 18 March 2020].</w:t>
      </w:r>
    </w:p>
    <w:p w14:paraId="69606170" w14:textId="77777777" w:rsidR="00D44044" w:rsidRDefault="0021510F">
      <w:pPr>
        <w:numPr>
          <w:ilvl w:val="0"/>
          <w:numId w:val="1"/>
        </w:numPr>
        <w:jc w:val="both"/>
        <w:rPr>
          <w:sz w:val="24"/>
          <w:szCs w:val="24"/>
        </w:rPr>
      </w:pPr>
      <w:proofErr w:type="spellStart"/>
      <w:r>
        <w:rPr>
          <w:color w:val="222222"/>
          <w:sz w:val="24"/>
          <w:szCs w:val="24"/>
          <w:highlight w:val="white"/>
        </w:rPr>
        <w:t>Buchfink</w:t>
      </w:r>
      <w:proofErr w:type="spellEnd"/>
      <w:r>
        <w:rPr>
          <w:color w:val="222222"/>
          <w:sz w:val="24"/>
          <w:szCs w:val="24"/>
          <w:highlight w:val="white"/>
        </w:rPr>
        <w:t xml:space="preserve"> B, </w:t>
      </w:r>
      <w:proofErr w:type="spellStart"/>
      <w:r>
        <w:rPr>
          <w:color w:val="222222"/>
          <w:sz w:val="24"/>
          <w:szCs w:val="24"/>
          <w:highlight w:val="white"/>
        </w:rPr>
        <w:t>Xie</w:t>
      </w:r>
      <w:proofErr w:type="spellEnd"/>
      <w:r>
        <w:rPr>
          <w:color w:val="222222"/>
          <w:sz w:val="24"/>
          <w:szCs w:val="24"/>
          <w:highlight w:val="white"/>
        </w:rPr>
        <w:t xml:space="preserve"> C. and </w:t>
      </w:r>
      <w:proofErr w:type="spellStart"/>
      <w:r>
        <w:rPr>
          <w:color w:val="222222"/>
          <w:sz w:val="24"/>
          <w:szCs w:val="24"/>
          <w:highlight w:val="white"/>
        </w:rPr>
        <w:t>Huson</w:t>
      </w:r>
      <w:proofErr w:type="spellEnd"/>
      <w:r>
        <w:rPr>
          <w:color w:val="222222"/>
          <w:sz w:val="24"/>
          <w:szCs w:val="24"/>
          <w:highlight w:val="white"/>
        </w:rPr>
        <w:t xml:space="preserve"> D. 2015. Fast and sensitive protein alignment using DIAMOND. </w:t>
      </w:r>
      <w:r>
        <w:rPr>
          <w:i/>
          <w:color w:val="222222"/>
          <w:sz w:val="24"/>
          <w:szCs w:val="24"/>
          <w:highlight w:val="white"/>
        </w:rPr>
        <w:t>Nat Methods</w:t>
      </w:r>
      <w:r>
        <w:rPr>
          <w:color w:val="222222"/>
          <w:sz w:val="24"/>
          <w:szCs w:val="24"/>
          <w:highlight w:val="white"/>
        </w:rPr>
        <w:t xml:space="preserve"> 12, 59–60. https://doi.org/10.1038/nmeth.3176.</w:t>
      </w:r>
    </w:p>
    <w:p w14:paraId="3186EC91" w14:textId="77777777" w:rsidR="00D44044" w:rsidRDefault="0021510F">
      <w:pPr>
        <w:numPr>
          <w:ilvl w:val="0"/>
          <w:numId w:val="1"/>
        </w:numPr>
        <w:jc w:val="both"/>
        <w:rPr>
          <w:sz w:val="24"/>
          <w:szCs w:val="24"/>
        </w:rPr>
      </w:pPr>
      <w:r>
        <w:rPr>
          <w:sz w:val="24"/>
          <w:szCs w:val="24"/>
          <w:highlight w:val="white"/>
        </w:rPr>
        <w:t xml:space="preserve">Davidson, N.M., </w:t>
      </w:r>
      <w:proofErr w:type="spellStart"/>
      <w:r>
        <w:rPr>
          <w:sz w:val="24"/>
          <w:szCs w:val="24"/>
          <w:highlight w:val="white"/>
        </w:rPr>
        <w:t>Oshlack</w:t>
      </w:r>
      <w:proofErr w:type="spellEnd"/>
      <w:r>
        <w:rPr>
          <w:sz w:val="24"/>
          <w:szCs w:val="24"/>
          <w:highlight w:val="white"/>
        </w:rPr>
        <w:t xml:space="preserve">, A. Corset: enabling differential gene expression analysis for </w:t>
      </w:r>
      <w:r>
        <w:rPr>
          <w:i/>
          <w:sz w:val="24"/>
          <w:szCs w:val="24"/>
          <w:highlight w:val="white"/>
        </w:rPr>
        <w:t xml:space="preserve">de novo </w:t>
      </w:r>
      <w:r>
        <w:rPr>
          <w:sz w:val="24"/>
          <w:szCs w:val="24"/>
          <w:highlight w:val="white"/>
        </w:rPr>
        <w:t xml:space="preserve">assembled transcriptomes. </w:t>
      </w:r>
      <w:r>
        <w:rPr>
          <w:i/>
          <w:sz w:val="24"/>
          <w:szCs w:val="24"/>
          <w:highlight w:val="white"/>
        </w:rPr>
        <w:t>Genome Biol</w:t>
      </w:r>
      <w:r>
        <w:rPr>
          <w:sz w:val="24"/>
          <w:szCs w:val="24"/>
          <w:highlight w:val="white"/>
        </w:rPr>
        <w:t xml:space="preserve"> 15, 410 (2014). https://doi.org/10.1186/s13059-014-0410-6.</w:t>
      </w:r>
    </w:p>
    <w:p w14:paraId="202E3937" w14:textId="77777777" w:rsidR="00D44044" w:rsidRDefault="0021510F">
      <w:pPr>
        <w:numPr>
          <w:ilvl w:val="0"/>
          <w:numId w:val="1"/>
        </w:numPr>
        <w:jc w:val="both"/>
        <w:rPr>
          <w:sz w:val="24"/>
          <w:szCs w:val="24"/>
        </w:rPr>
      </w:pPr>
      <w:r>
        <w:rPr>
          <w:sz w:val="24"/>
          <w:szCs w:val="24"/>
        </w:rPr>
        <w:lastRenderedPageBreak/>
        <w:t xml:space="preserve">Dung JKS, Schroeder BK, and Johnson DA. 2010. Evaluation of Verticillium wilt resistance in Mentha arvensis and M. longifolia genotypes. Plant Dis. 94:1255-1260. </w:t>
      </w:r>
    </w:p>
    <w:p w14:paraId="2855B1D9" w14:textId="77777777" w:rsidR="00D44044" w:rsidRDefault="0021510F">
      <w:pPr>
        <w:numPr>
          <w:ilvl w:val="0"/>
          <w:numId w:val="1"/>
        </w:numPr>
        <w:jc w:val="both"/>
        <w:rPr>
          <w:sz w:val="24"/>
          <w:szCs w:val="24"/>
        </w:rPr>
      </w:pPr>
      <w:proofErr w:type="spellStart"/>
      <w:r>
        <w:rPr>
          <w:sz w:val="24"/>
          <w:szCs w:val="24"/>
          <w:highlight w:val="white"/>
        </w:rPr>
        <w:t>Duressa</w:t>
      </w:r>
      <w:proofErr w:type="spellEnd"/>
      <w:r>
        <w:rPr>
          <w:sz w:val="24"/>
          <w:szCs w:val="24"/>
          <w:highlight w:val="white"/>
        </w:rPr>
        <w:t xml:space="preserve"> D, </w:t>
      </w:r>
      <w:proofErr w:type="spellStart"/>
      <w:r>
        <w:rPr>
          <w:sz w:val="24"/>
          <w:szCs w:val="24"/>
          <w:highlight w:val="white"/>
        </w:rPr>
        <w:t>Anchieta</w:t>
      </w:r>
      <w:proofErr w:type="spellEnd"/>
      <w:r>
        <w:rPr>
          <w:sz w:val="24"/>
          <w:szCs w:val="24"/>
          <w:highlight w:val="white"/>
        </w:rPr>
        <w:t xml:space="preserve"> A, Chen D, </w:t>
      </w:r>
      <w:proofErr w:type="spellStart"/>
      <w:r>
        <w:rPr>
          <w:sz w:val="24"/>
          <w:szCs w:val="24"/>
          <w:highlight w:val="white"/>
        </w:rPr>
        <w:t>Klimes</w:t>
      </w:r>
      <w:proofErr w:type="spellEnd"/>
      <w:r>
        <w:rPr>
          <w:sz w:val="24"/>
          <w:szCs w:val="24"/>
          <w:highlight w:val="white"/>
        </w:rPr>
        <w:t xml:space="preserve"> </w:t>
      </w:r>
      <w:proofErr w:type="gramStart"/>
      <w:r>
        <w:rPr>
          <w:sz w:val="24"/>
          <w:szCs w:val="24"/>
          <w:highlight w:val="white"/>
        </w:rPr>
        <w:t xml:space="preserve">A, </w:t>
      </w:r>
      <w:r>
        <w:rPr>
          <w:color w:val="333333"/>
          <w:sz w:val="24"/>
          <w:szCs w:val="24"/>
          <w:highlight w:val="white"/>
        </w:rPr>
        <w:t xml:space="preserve"> Garcia</w:t>
      </w:r>
      <w:proofErr w:type="gramEnd"/>
      <w:r>
        <w:rPr>
          <w:color w:val="333333"/>
          <w:sz w:val="24"/>
          <w:szCs w:val="24"/>
          <w:highlight w:val="white"/>
        </w:rPr>
        <w:t>-</w:t>
      </w:r>
      <w:proofErr w:type="spellStart"/>
      <w:r>
        <w:rPr>
          <w:color w:val="333333"/>
          <w:sz w:val="24"/>
          <w:szCs w:val="24"/>
          <w:highlight w:val="white"/>
        </w:rPr>
        <w:t>Pedraja</w:t>
      </w:r>
      <w:proofErr w:type="spellEnd"/>
      <w:r>
        <w:rPr>
          <w:color w:val="333333"/>
          <w:sz w:val="24"/>
          <w:szCs w:val="24"/>
          <w:highlight w:val="white"/>
        </w:rPr>
        <w:t xml:space="preserve"> MD, Dobinson KF, and Klosterman SJ. </w:t>
      </w:r>
      <w:r>
        <w:rPr>
          <w:sz w:val="24"/>
          <w:szCs w:val="24"/>
          <w:highlight w:val="white"/>
        </w:rPr>
        <w:t xml:space="preserve">2013. RNA-seq analyses of gene expression in the microsclerotia of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BMC Genomics. 14, 607. </w:t>
      </w:r>
      <w:hyperlink r:id="rId25">
        <w:r>
          <w:rPr>
            <w:color w:val="1155CC"/>
            <w:sz w:val="24"/>
            <w:szCs w:val="24"/>
            <w:highlight w:val="white"/>
            <w:u w:val="single"/>
          </w:rPr>
          <w:t>https://doi.org/10.1186/1471-2164-14-607</w:t>
        </w:r>
      </w:hyperlink>
      <w:r>
        <w:rPr>
          <w:sz w:val="24"/>
          <w:szCs w:val="24"/>
          <w:highlight w:val="white"/>
        </w:rPr>
        <w:t>.</w:t>
      </w:r>
    </w:p>
    <w:p w14:paraId="7A949484" w14:textId="77777777" w:rsidR="00D44044" w:rsidRDefault="0021510F">
      <w:pPr>
        <w:numPr>
          <w:ilvl w:val="0"/>
          <w:numId w:val="1"/>
        </w:numPr>
        <w:jc w:val="both"/>
        <w:rPr>
          <w:sz w:val="24"/>
          <w:szCs w:val="24"/>
          <w:highlight w:val="white"/>
        </w:rPr>
      </w:pPr>
      <w:r>
        <w:rPr>
          <w:sz w:val="24"/>
          <w:szCs w:val="24"/>
          <w:highlight w:val="white"/>
        </w:rPr>
        <w:t xml:space="preserve">Eddy SR. Accelerated Profile HMM Searches. 2011. </w:t>
      </w:r>
      <w:proofErr w:type="spellStart"/>
      <w:r>
        <w:rPr>
          <w:sz w:val="24"/>
          <w:szCs w:val="24"/>
          <w:highlight w:val="white"/>
        </w:rPr>
        <w:t>PLoS</w:t>
      </w:r>
      <w:proofErr w:type="spellEnd"/>
      <w:r>
        <w:rPr>
          <w:sz w:val="24"/>
          <w:szCs w:val="24"/>
          <w:highlight w:val="white"/>
        </w:rPr>
        <w:t xml:space="preserve"> </w:t>
      </w:r>
      <w:proofErr w:type="spellStart"/>
      <w:r>
        <w:rPr>
          <w:sz w:val="24"/>
          <w:szCs w:val="24"/>
          <w:highlight w:val="white"/>
        </w:rPr>
        <w:t>Comput</w:t>
      </w:r>
      <w:proofErr w:type="spellEnd"/>
      <w:r>
        <w:rPr>
          <w:sz w:val="24"/>
          <w:szCs w:val="24"/>
          <w:highlight w:val="white"/>
        </w:rPr>
        <w:t xml:space="preserve"> Biol. 10;7(10</w:t>
      </w:r>
      <w:proofErr w:type="gramStart"/>
      <w:r>
        <w:rPr>
          <w:sz w:val="24"/>
          <w:szCs w:val="24"/>
          <w:highlight w:val="white"/>
        </w:rPr>
        <w:t>):e</w:t>
      </w:r>
      <w:proofErr w:type="gramEnd"/>
      <w:r>
        <w:rPr>
          <w:sz w:val="24"/>
          <w:szCs w:val="24"/>
          <w:highlight w:val="white"/>
        </w:rPr>
        <w:t>1002195.</w:t>
      </w:r>
    </w:p>
    <w:p w14:paraId="31127F1F" w14:textId="77777777" w:rsidR="00D44044" w:rsidRDefault="0021510F">
      <w:pPr>
        <w:numPr>
          <w:ilvl w:val="0"/>
          <w:numId w:val="1"/>
        </w:numPr>
        <w:jc w:val="both"/>
        <w:rPr>
          <w:sz w:val="24"/>
          <w:szCs w:val="24"/>
          <w:highlight w:val="white"/>
        </w:rPr>
      </w:pPr>
      <w:proofErr w:type="spellStart"/>
      <w:r>
        <w:rPr>
          <w:color w:val="262626"/>
          <w:sz w:val="24"/>
          <w:szCs w:val="24"/>
          <w:highlight w:val="white"/>
        </w:rPr>
        <w:t>Götz</w:t>
      </w:r>
      <w:proofErr w:type="spellEnd"/>
      <w:r>
        <w:rPr>
          <w:color w:val="262626"/>
          <w:sz w:val="24"/>
          <w:szCs w:val="24"/>
          <w:highlight w:val="white"/>
        </w:rPr>
        <w:t xml:space="preserve"> S, García-Gómez J M, </w:t>
      </w:r>
      <w:proofErr w:type="spellStart"/>
      <w:r>
        <w:rPr>
          <w:color w:val="262626"/>
          <w:sz w:val="24"/>
          <w:szCs w:val="24"/>
          <w:highlight w:val="white"/>
        </w:rPr>
        <w:t>Terol</w:t>
      </w:r>
      <w:proofErr w:type="spellEnd"/>
      <w:r>
        <w:rPr>
          <w:color w:val="262626"/>
          <w:sz w:val="24"/>
          <w:szCs w:val="24"/>
          <w:highlight w:val="white"/>
        </w:rPr>
        <w:t xml:space="preserve"> J, et al. 2008. High-throughput functional annotation and data mining with the Blast2GO suite. Nucleic Acids Research 36, 3420-3435.</w:t>
      </w:r>
    </w:p>
    <w:p w14:paraId="2DA382C8" w14:textId="77777777" w:rsidR="00D44044" w:rsidRDefault="0021510F">
      <w:pPr>
        <w:numPr>
          <w:ilvl w:val="0"/>
          <w:numId w:val="1"/>
        </w:numPr>
        <w:jc w:val="both"/>
        <w:rPr>
          <w:sz w:val="24"/>
          <w:szCs w:val="24"/>
          <w:highlight w:val="white"/>
        </w:rPr>
      </w:pPr>
      <w:proofErr w:type="spellStart"/>
      <w:r>
        <w:rPr>
          <w:color w:val="262626"/>
          <w:sz w:val="24"/>
          <w:szCs w:val="24"/>
          <w:highlight w:val="white"/>
        </w:rPr>
        <w:t>Grabherr</w:t>
      </w:r>
      <w:proofErr w:type="spellEnd"/>
      <w:r>
        <w:rPr>
          <w:color w:val="262626"/>
          <w:sz w:val="24"/>
          <w:szCs w:val="24"/>
          <w:highlight w:val="white"/>
        </w:rPr>
        <w:t xml:space="preserve"> M G, Haas B J, </w:t>
      </w:r>
      <w:proofErr w:type="spellStart"/>
      <w:r>
        <w:rPr>
          <w:color w:val="262626"/>
          <w:sz w:val="24"/>
          <w:szCs w:val="24"/>
          <w:highlight w:val="white"/>
        </w:rPr>
        <w:t>Yassour</w:t>
      </w:r>
      <w:proofErr w:type="spellEnd"/>
      <w:r>
        <w:rPr>
          <w:color w:val="262626"/>
          <w:sz w:val="24"/>
          <w:szCs w:val="24"/>
          <w:highlight w:val="white"/>
        </w:rPr>
        <w:t xml:space="preserve"> M, et al. 2011. Full-length transcriptome assembly from RNA-Seq data without a reference genome. Nature Biotechnology 29, 644-652.</w:t>
      </w:r>
    </w:p>
    <w:p w14:paraId="74DD072C" w14:textId="77777777" w:rsidR="00D44044" w:rsidRDefault="0021510F">
      <w:pPr>
        <w:numPr>
          <w:ilvl w:val="0"/>
          <w:numId w:val="1"/>
        </w:numPr>
        <w:jc w:val="both"/>
        <w:rPr>
          <w:sz w:val="24"/>
          <w:szCs w:val="24"/>
          <w:highlight w:val="white"/>
        </w:rPr>
      </w:pPr>
      <w:r>
        <w:rPr>
          <w:sz w:val="24"/>
          <w:szCs w:val="24"/>
          <w:highlight w:val="white"/>
        </w:rPr>
        <w:t xml:space="preserve">Guo S, </w:t>
      </w:r>
      <w:proofErr w:type="spellStart"/>
      <w:r>
        <w:rPr>
          <w:sz w:val="24"/>
          <w:szCs w:val="24"/>
          <w:highlight w:val="white"/>
        </w:rPr>
        <w:t>Zuo</w:t>
      </w:r>
      <w:proofErr w:type="spellEnd"/>
      <w:r>
        <w:rPr>
          <w:sz w:val="24"/>
          <w:szCs w:val="24"/>
          <w:highlight w:val="white"/>
        </w:rPr>
        <w:t xml:space="preserve"> Y, Zhang Y, Wu C, </w:t>
      </w:r>
      <w:proofErr w:type="spellStart"/>
      <w:r>
        <w:rPr>
          <w:sz w:val="24"/>
          <w:szCs w:val="24"/>
          <w:highlight w:val="white"/>
        </w:rPr>
        <w:t>Su</w:t>
      </w:r>
      <w:proofErr w:type="spellEnd"/>
      <w:r>
        <w:rPr>
          <w:sz w:val="24"/>
          <w:szCs w:val="24"/>
          <w:highlight w:val="white"/>
        </w:rPr>
        <w:t xml:space="preserve"> W, </w:t>
      </w:r>
      <w:proofErr w:type="spellStart"/>
      <w:r>
        <w:rPr>
          <w:sz w:val="24"/>
          <w:szCs w:val="24"/>
          <w:highlight w:val="white"/>
        </w:rPr>
        <w:t>Jin</w:t>
      </w:r>
      <w:proofErr w:type="spellEnd"/>
      <w:r>
        <w:rPr>
          <w:sz w:val="24"/>
          <w:szCs w:val="24"/>
          <w:highlight w:val="white"/>
        </w:rPr>
        <w:t xml:space="preserve"> W, Yu H, </w:t>
      </w:r>
      <w:proofErr w:type="gramStart"/>
      <w:r>
        <w:rPr>
          <w:sz w:val="24"/>
          <w:szCs w:val="24"/>
          <w:highlight w:val="white"/>
        </w:rPr>
        <w:t>An</w:t>
      </w:r>
      <w:proofErr w:type="gramEnd"/>
      <w:r>
        <w:rPr>
          <w:sz w:val="24"/>
          <w:szCs w:val="24"/>
          <w:highlight w:val="white"/>
        </w:rPr>
        <w:t xml:space="preserve"> Y, and Li Q. 2017 Large-scale transcriptome comparison of sunflower genes responsive to Verticillium </w:t>
      </w:r>
      <w:proofErr w:type="spellStart"/>
      <w:r>
        <w:rPr>
          <w:sz w:val="24"/>
          <w:szCs w:val="24"/>
          <w:highlight w:val="white"/>
        </w:rPr>
        <w:t>dahliae.BMC</w:t>
      </w:r>
      <w:proofErr w:type="spellEnd"/>
      <w:r>
        <w:rPr>
          <w:sz w:val="24"/>
          <w:szCs w:val="24"/>
          <w:highlight w:val="white"/>
        </w:rPr>
        <w:t xml:space="preserve"> Genomics.18:42. doi:10.1186/s12864-016-3386-7.</w:t>
      </w:r>
    </w:p>
    <w:p w14:paraId="5E691EFD" w14:textId="77777777" w:rsidR="00D44044" w:rsidRDefault="0021510F">
      <w:pPr>
        <w:numPr>
          <w:ilvl w:val="0"/>
          <w:numId w:val="1"/>
        </w:numPr>
        <w:jc w:val="both"/>
        <w:rPr>
          <w:sz w:val="24"/>
          <w:szCs w:val="24"/>
        </w:rPr>
      </w:pPr>
      <w:r>
        <w:rPr>
          <w:sz w:val="24"/>
          <w:szCs w:val="24"/>
          <w:highlight w:val="white"/>
        </w:rPr>
        <w:t xml:space="preserve">Jiménez-Ruiz J, Leyva-Pérez MO, Gómez-Lama </w:t>
      </w:r>
      <w:proofErr w:type="spellStart"/>
      <w:r>
        <w:rPr>
          <w:sz w:val="24"/>
          <w:szCs w:val="24"/>
          <w:highlight w:val="white"/>
        </w:rPr>
        <w:t>Cabanás</w:t>
      </w:r>
      <w:proofErr w:type="spellEnd"/>
      <w:r>
        <w:rPr>
          <w:sz w:val="24"/>
          <w:szCs w:val="24"/>
          <w:highlight w:val="white"/>
        </w:rPr>
        <w:t xml:space="preserve"> C, Barroso JB, </w:t>
      </w:r>
      <w:proofErr w:type="spellStart"/>
      <w:r>
        <w:rPr>
          <w:sz w:val="24"/>
          <w:szCs w:val="24"/>
          <w:highlight w:val="white"/>
        </w:rPr>
        <w:t>Luque</w:t>
      </w:r>
      <w:proofErr w:type="spellEnd"/>
      <w:r>
        <w:rPr>
          <w:sz w:val="24"/>
          <w:szCs w:val="24"/>
          <w:highlight w:val="white"/>
        </w:rPr>
        <w:t xml:space="preserve"> F, Mercado-Blanco J. 2019. The Transcriptome of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Responds Differentially Depending on the Disease Susceptibility Level of the Olive (</w:t>
      </w:r>
      <w:r>
        <w:rPr>
          <w:i/>
          <w:sz w:val="24"/>
          <w:szCs w:val="24"/>
          <w:highlight w:val="white"/>
        </w:rPr>
        <w:t>Olea europaea</w:t>
      </w:r>
      <w:r>
        <w:rPr>
          <w:sz w:val="24"/>
          <w:szCs w:val="24"/>
          <w:highlight w:val="white"/>
        </w:rPr>
        <w:t xml:space="preserve"> L.) Cultivar. Genes</w:t>
      </w:r>
      <w:r>
        <w:rPr>
          <w:i/>
          <w:sz w:val="24"/>
          <w:szCs w:val="24"/>
          <w:highlight w:val="white"/>
        </w:rPr>
        <w:t>. 10</w:t>
      </w:r>
      <w:r>
        <w:rPr>
          <w:sz w:val="24"/>
          <w:szCs w:val="24"/>
          <w:highlight w:val="white"/>
        </w:rPr>
        <w:t>, 251.</w:t>
      </w:r>
    </w:p>
    <w:p w14:paraId="01D6C16E" w14:textId="77777777" w:rsidR="00D44044" w:rsidRDefault="0021510F">
      <w:pPr>
        <w:numPr>
          <w:ilvl w:val="0"/>
          <w:numId w:val="1"/>
        </w:numPr>
        <w:jc w:val="both"/>
        <w:rPr>
          <w:sz w:val="24"/>
          <w:szCs w:val="24"/>
        </w:rPr>
      </w:pPr>
      <w:proofErr w:type="spellStart"/>
      <w:r>
        <w:rPr>
          <w:sz w:val="24"/>
          <w:szCs w:val="24"/>
          <w:shd w:val="clear" w:color="auto" w:fill="FCFCFC"/>
        </w:rPr>
        <w:t>Jin</w:t>
      </w:r>
      <w:proofErr w:type="spellEnd"/>
      <w:r>
        <w:rPr>
          <w:sz w:val="24"/>
          <w:szCs w:val="24"/>
          <w:shd w:val="clear" w:color="auto" w:fill="FCFCFC"/>
        </w:rPr>
        <w:t xml:space="preserve"> L, Chen D, Liao S. </w:t>
      </w:r>
      <w:r>
        <w:rPr>
          <w:i/>
          <w:sz w:val="24"/>
          <w:szCs w:val="24"/>
          <w:shd w:val="clear" w:color="auto" w:fill="FCFCFC"/>
        </w:rPr>
        <w:t>et al.</w:t>
      </w:r>
      <w:r>
        <w:rPr>
          <w:sz w:val="24"/>
          <w:szCs w:val="24"/>
          <w:shd w:val="clear" w:color="auto" w:fill="FCFCFC"/>
        </w:rPr>
        <w:t xml:space="preserve"> 2019. Transcriptome analysis reveals downregulation of virulence-associated genes expression in a low virulence </w:t>
      </w:r>
      <w:r>
        <w:rPr>
          <w:i/>
          <w:sz w:val="24"/>
          <w:szCs w:val="24"/>
          <w:shd w:val="clear" w:color="auto" w:fill="FCFCFC"/>
        </w:rPr>
        <w:t xml:space="preserve">Verticillium </w:t>
      </w:r>
      <w:proofErr w:type="spellStart"/>
      <w:r>
        <w:rPr>
          <w:i/>
          <w:sz w:val="24"/>
          <w:szCs w:val="24"/>
          <w:shd w:val="clear" w:color="auto" w:fill="FCFCFC"/>
        </w:rPr>
        <w:t>dahliae</w:t>
      </w:r>
      <w:proofErr w:type="spellEnd"/>
      <w:r>
        <w:rPr>
          <w:sz w:val="24"/>
          <w:szCs w:val="24"/>
          <w:shd w:val="clear" w:color="auto" w:fill="FCFCFC"/>
        </w:rPr>
        <w:t xml:space="preserve"> strain. Arch Microbiol. 201, 927–941. https://doi.org/10.1007/s00203-019-01663-7</w:t>
      </w:r>
    </w:p>
    <w:p w14:paraId="26C7538F" w14:textId="77777777" w:rsidR="00D44044" w:rsidRDefault="0021510F">
      <w:pPr>
        <w:numPr>
          <w:ilvl w:val="0"/>
          <w:numId w:val="1"/>
        </w:numPr>
        <w:jc w:val="both"/>
        <w:rPr>
          <w:sz w:val="24"/>
          <w:szCs w:val="24"/>
        </w:rPr>
      </w:pPr>
      <w:r>
        <w:rPr>
          <w:sz w:val="24"/>
          <w:szCs w:val="24"/>
        </w:rPr>
        <w:t xml:space="preserve">Johnson DA and Dung JKS. 2010. Verticillium wilt of potato - The pathogen, disease and management. Can. J. Plant </w:t>
      </w:r>
      <w:proofErr w:type="spellStart"/>
      <w:r>
        <w:rPr>
          <w:sz w:val="24"/>
          <w:szCs w:val="24"/>
        </w:rPr>
        <w:t>Pathol</w:t>
      </w:r>
      <w:proofErr w:type="spellEnd"/>
      <w:r>
        <w:rPr>
          <w:sz w:val="24"/>
          <w:szCs w:val="24"/>
        </w:rPr>
        <w:t>. 32:58-67.</w:t>
      </w:r>
    </w:p>
    <w:p w14:paraId="47DD4A13" w14:textId="77777777" w:rsidR="00D44044" w:rsidRDefault="0021510F">
      <w:pPr>
        <w:numPr>
          <w:ilvl w:val="0"/>
          <w:numId w:val="1"/>
        </w:numPr>
        <w:jc w:val="both"/>
        <w:rPr>
          <w:sz w:val="24"/>
          <w:szCs w:val="24"/>
        </w:rPr>
      </w:pPr>
      <w:r>
        <w:rPr>
          <w:color w:val="202020"/>
          <w:sz w:val="24"/>
          <w:szCs w:val="24"/>
          <w:highlight w:val="white"/>
        </w:rPr>
        <w:t xml:space="preserve">Klosterman SJ, Subbarao KV, Kang S, Veronese P, Gold SE, </w:t>
      </w:r>
      <w:proofErr w:type="spellStart"/>
      <w:r>
        <w:rPr>
          <w:color w:val="202020"/>
          <w:sz w:val="24"/>
          <w:szCs w:val="24"/>
          <w:highlight w:val="white"/>
        </w:rPr>
        <w:t>Thomma</w:t>
      </w:r>
      <w:proofErr w:type="spellEnd"/>
      <w:r>
        <w:rPr>
          <w:color w:val="202020"/>
          <w:sz w:val="24"/>
          <w:szCs w:val="24"/>
          <w:highlight w:val="white"/>
        </w:rPr>
        <w:t xml:space="preserve"> BPHJ, et al. 2011. Comparative Genomics Yields Insights into Niche Adaptation of Plant Vascular Wilt Pathogens. </w:t>
      </w:r>
      <w:proofErr w:type="spellStart"/>
      <w:r>
        <w:rPr>
          <w:color w:val="202020"/>
          <w:sz w:val="24"/>
          <w:szCs w:val="24"/>
          <w:highlight w:val="white"/>
        </w:rPr>
        <w:t>PLoS</w:t>
      </w:r>
      <w:proofErr w:type="spellEnd"/>
      <w:r>
        <w:rPr>
          <w:color w:val="202020"/>
          <w:sz w:val="24"/>
          <w:szCs w:val="24"/>
          <w:highlight w:val="white"/>
        </w:rPr>
        <w:t xml:space="preserve"> </w:t>
      </w:r>
      <w:proofErr w:type="spellStart"/>
      <w:r>
        <w:rPr>
          <w:color w:val="202020"/>
          <w:sz w:val="24"/>
          <w:szCs w:val="24"/>
          <w:highlight w:val="white"/>
        </w:rPr>
        <w:t>Pathog</w:t>
      </w:r>
      <w:proofErr w:type="spellEnd"/>
      <w:r>
        <w:rPr>
          <w:color w:val="202020"/>
          <w:sz w:val="24"/>
          <w:szCs w:val="24"/>
          <w:highlight w:val="white"/>
        </w:rPr>
        <w:t xml:space="preserve"> 7(7): e1002137. https://doi.org/10.1371/journal.ppat.1002137</w:t>
      </w:r>
    </w:p>
    <w:p w14:paraId="0F6FA36E" w14:textId="77777777" w:rsidR="00D44044" w:rsidRDefault="0021510F">
      <w:pPr>
        <w:numPr>
          <w:ilvl w:val="0"/>
          <w:numId w:val="1"/>
        </w:numPr>
        <w:jc w:val="both"/>
        <w:rPr>
          <w:sz w:val="24"/>
          <w:szCs w:val="24"/>
        </w:rPr>
      </w:pPr>
      <w:r>
        <w:rPr>
          <w:sz w:val="24"/>
          <w:szCs w:val="24"/>
        </w:rPr>
        <w:t xml:space="preserve">Kumar, GNM, </w:t>
      </w:r>
      <w:proofErr w:type="spellStart"/>
      <w:r>
        <w:rPr>
          <w:sz w:val="24"/>
          <w:szCs w:val="24"/>
        </w:rPr>
        <w:t>Iyer</w:t>
      </w:r>
      <w:proofErr w:type="spellEnd"/>
      <w:r>
        <w:rPr>
          <w:sz w:val="24"/>
          <w:szCs w:val="24"/>
        </w:rPr>
        <w:t xml:space="preserve"> S, Knowles NR. 2007. Extraction of RNA from Fresh, Frozen, and Lyophilized Tuber and Root Tissues. </w:t>
      </w:r>
      <w:r>
        <w:rPr>
          <w:rFonts w:ascii="Roboto" w:eastAsia="Roboto" w:hAnsi="Roboto" w:cs="Roboto"/>
          <w:sz w:val="24"/>
          <w:szCs w:val="24"/>
        </w:rPr>
        <w:t>Journal of Agricultural and Food Chemistry. 55: 1674-1678. Doi: 10.1021/jf062941m</w:t>
      </w:r>
    </w:p>
    <w:p w14:paraId="48DD7559" w14:textId="77777777" w:rsidR="00D44044" w:rsidRDefault="0021510F">
      <w:pPr>
        <w:numPr>
          <w:ilvl w:val="0"/>
          <w:numId w:val="1"/>
        </w:numPr>
        <w:jc w:val="both"/>
        <w:rPr>
          <w:sz w:val="24"/>
          <w:szCs w:val="24"/>
        </w:rPr>
      </w:pPr>
      <w:r>
        <w:rPr>
          <w:sz w:val="24"/>
          <w:szCs w:val="24"/>
          <w:highlight w:val="white"/>
        </w:rPr>
        <w:t xml:space="preserve">Langmead B, and </w:t>
      </w:r>
      <w:proofErr w:type="spellStart"/>
      <w:r>
        <w:rPr>
          <w:sz w:val="24"/>
          <w:szCs w:val="24"/>
          <w:highlight w:val="white"/>
        </w:rPr>
        <w:t>Salzberg</w:t>
      </w:r>
      <w:proofErr w:type="spellEnd"/>
      <w:r>
        <w:rPr>
          <w:sz w:val="24"/>
          <w:szCs w:val="24"/>
          <w:highlight w:val="white"/>
        </w:rPr>
        <w:t xml:space="preserve"> SL. 2012. Fast gapped-read alignment with Bowtie 2. Nat Methods. 9(4):357–U354.</w:t>
      </w:r>
    </w:p>
    <w:p w14:paraId="72EBAE9F" w14:textId="77777777" w:rsidR="00D44044" w:rsidRDefault="0021510F">
      <w:pPr>
        <w:numPr>
          <w:ilvl w:val="0"/>
          <w:numId w:val="1"/>
        </w:numPr>
        <w:jc w:val="both"/>
        <w:rPr>
          <w:sz w:val="24"/>
          <w:szCs w:val="24"/>
          <w:highlight w:val="white"/>
        </w:rPr>
      </w:pPr>
      <w:r>
        <w:rPr>
          <w:sz w:val="24"/>
          <w:szCs w:val="24"/>
          <w:highlight w:val="white"/>
        </w:rPr>
        <w:t xml:space="preserve">Love MI, Huber W, and Anders S. 2014. Moderated estimation of fold change and dispersion for RNA-seq data with DESeq2. Genome Biol. 15:550. </w:t>
      </w:r>
      <w:proofErr w:type="spellStart"/>
      <w:r>
        <w:rPr>
          <w:sz w:val="24"/>
          <w:szCs w:val="24"/>
          <w:highlight w:val="white"/>
        </w:rPr>
        <w:t>doi</w:t>
      </w:r>
      <w:proofErr w:type="spellEnd"/>
      <w:r>
        <w:rPr>
          <w:sz w:val="24"/>
          <w:szCs w:val="24"/>
          <w:highlight w:val="white"/>
        </w:rPr>
        <w:t>: 10.1186/s13059-014-0550-8.</w:t>
      </w:r>
    </w:p>
    <w:p w14:paraId="5696FB0D" w14:textId="77777777" w:rsidR="00D44044" w:rsidRDefault="0021510F">
      <w:pPr>
        <w:numPr>
          <w:ilvl w:val="0"/>
          <w:numId w:val="1"/>
        </w:numPr>
        <w:jc w:val="both"/>
        <w:rPr>
          <w:sz w:val="24"/>
          <w:szCs w:val="24"/>
        </w:rPr>
      </w:pPr>
      <w:r>
        <w:rPr>
          <w:sz w:val="24"/>
          <w:szCs w:val="24"/>
        </w:rPr>
        <w:lastRenderedPageBreak/>
        <w:t xml:space="preserve">Malcolm GM, </w:t>
      </w:r>
      <w:proofErr w:type="spellStart"/>
      <w:r>
        <w:rPr>
          <w:sz w:val="24"/>
          <w:szCs w:val="24"/>
        </w:rPr>
        <w:t>Kuldau</w:t>
      </w:r>
      <w:proofErr w:type="spellEnd"/>
      <w:r>
        <w:rPr>
          <w:sz w:val="24"/>
          <w:szCs w:val="24"/>
        </w:rPr>
        <w:t xml:space="preserve"> GA, </w:t>
      </w:r>
      <w:proofErr w:type="spellStart"/>
      <w:r>
        <w:rPr>
          <w:sz w:val="24"/>
          <w:szCs w:val="24"/>
        </w:rPr>
        <w:t>Gugino</w:t>
      </w:r>
      <w:proofErr w:type="spellEnd"/>
      <w:r>
        <w:rPr>
          <w:sz w:val="24"/>
          <w:szCs w:val="24"/>
        </w:rPr>
        <w:t xml:space="preserve"> BK, and Jiménez-</w:t>
      </w:r>
      <w:proofErr w:type="spellStart"/>
      <w:r>
        <w:rPr>
          <w:sz w:val="24"/>
          <w:szCs w:val="24"/>
        </w:rPr>
        <w:t>Gasco</w:t>
      </w:r>
      <w:proofErr w:type="spellEnd"/>
      <w:r>
        <w:rPr>
          <w:sz w:val="24"/>
          <w:szCs w:val="24"/>
        </w:rPr>
        <w:t xml:space="preserve"> MM. 2013. Hidden host plant associations of soilborne fungal pathogens: An ecological perspective. Phytopathology 103:538-544. </w:t>
      </w:r>
    </w:p>
    <w:p w14:paraId="792A1423" w14:textId="77777777" w:rsidR="00D44044" w:rsidRDefault="0021510F">
      <w:pPr>
        <w:numPr>
          <w:ilvl w:val="0"/>
          <w:numId w:val="1"/>
        </w:numPr>
        <w:jc w:val="both"/>
        <w:rPr>
          <w:sz w:val="24"/>
          <w:szCs w:val="24"/>
        </w:rPr>
      </w:pPr>
      <w:r>
        <w:rPr>
          <w:sz w:val="24"/>
          <w:szCs w:val="24"/>
          <w:highlight w:val="white"/>
        </w:rPr>
        <w:t xml:space="preserve">Moriya, Y, Itoh M, Okuda S, Yoshizawa A, and </w:t>
      </w:r>
      <w:proofErr w:type="spellStart"/>
      <w:r>
        <w:rPr>
          <w:sz w:val="24"/>
          <w:szCs w:val="24"/>
          <w:highlight w:val="white"/>
        </w:rPr>
        <w:t>Kanehisa</w:t>
      </w:r>
      <w:proofErr w:type="spellEnd"/>
      <w:r>
        <w:rPr>
          <w:sz w:val="24"/>
          <w:szCs w:val="24"/>
          <w:highlight w:val="white"/>
        </w:rPr>
        <w:t xml:space="preserve"> M. 2007. KAAS: an automatic genome annotation and pathway reconstruction server. Nucleic Acids Res. 35, W182-W185.</w:t>
      </w:r>
    </w:p>
    <w:p w14:paraId="5E536A90" w14:textId="77777777" w:rsidR="00D44044" w:rsidRDefault="0021510F">
      <w:pPr>
        <w:numPr>
          <w:ilvl w:val="0"/>
          <w:numId w:val="1"/>
        </w:numPr>
        <w:jc w:val="both"/>
        <w:rPr>
          <w:sz w:val="24"/>
          <w:szCs w:val="24"/>
        </w:rPr>
      </w:pPr>
      <w:proofErr w:type="spellStart"/>
      <w:r>
        <w:rPr>
          <w:sz w:val="24"/>
          <w:szCs w:val="24"/>
        </w:rPr>
        <w:t>Pegg</w:t>
      </w:r>
      <w:proofErr w:type="spellEnd"/>
      <w:r>
        <w:rPr>
          <w:sz w:val="24"/>
          <w:szCs w:val="24"/>
        </w:rPr>
        <w:t xml:space="preserve">, G. F., and Brady, B. L. 2002. Verticillium </w:t>
      </w:r>
      <w:proofErr w:type="spellStart"/>
      <w:r>
        <w:rPr>
          <w:sz w:val="24"/>
          <w:szCs w:val="24"/>
        </w:rPr>
        <w:t>Wilts.</w:t>
      </w:r>
      <w:proofErr w:type="spellEnd"/>
      <w:r>
        <w:rPr>
          <w:sz w:val="24"/>
          <w:szCs w:val="24"/>
        </w:rPr>
        <w:t xml:space="preserve"> CABI Publishing, Wallingford, Oxon, UK. </w:t>
      </w:r>
    </w:p>
    <w:p w14:paraId="412C0D39" w14:textId="77777777" w:rsidR="00D44044" w:rsidRDefault="0021510F">
      <w:pPr>
        <w:numPr>
          <w:ilvl w:val="0"/>
          <w:numId w:val="1"/>
        </w:numPr>
        <w:jc w:val="both"/>
        <w:rPr>
          <w:sz w:val="24"/>
          <w:szCs w:val="24"/>
        </w:rPr>
      </w:pPr>
      <w:r>
        <w:rPr>
          <w:sz w:val="24"/>
          <w:szCs w:val="24"/>
          <w:highlight w:val="white"/>
        </w:rPr>
        <w:t xml:space="preserve"> R Core Team. 2019. R: A language and environment for statistical</w:t>
      </w:r>
    </w:p>
    <w:p w14:paraId="520427A9" w14:textId="77777777" w:rsidR="00D44044" w:rsidRDefault="0021510F">
      <w:pPr>
        <w:ind w:left="720"/>
        <w:jc w:val="both"/>
        <w:rPr>
          <w:sz w:val="24"/>
          <w:szCs w:val="24"/>
          <w:highlight w:val="white"/>
        </w:rPr>
      </w:pPr>
      <w:r>
        <w:rPr>
          <w:sz w:val="24"/>
          <w:szCs w:val="24"/>
          <w:highlight w:val="white"/>
        </w:rPr>
        <w:t>computing. R Foundation for Statistical Computing, Vienna, Austria.</w:t>
      </w:r>
    </w:p>
    <w:p w14:paraId="04726414" w14:textId="77777777" w:rsidR="00D44044" w:rsidRDefault="0021510F">
      <w:pPr>
        <w:ind w:left="720"/>
        <w:jc w:val="both"/>
        <w:rPr>
          <w:sz w:val="24"/>
          <w:szCs w:val="24"/>
        </w:rPr>
      </w:pPr>
      <w:r>
        <w:rPr>
          <w:sz w:val="24"/>
          <w:szCs w:val="24"/>
          <w:highlight w:val="white"/>
        </w:rPr>
        <w:t>URL https://www.R-project.org/.</w:t>
      </w:r>
    </w:p>
    <w:p w14:paraId="3375F309" w14:textId="77777777" w:rsidR="00D44044" w:rsidRDefault="0021510F">
      <w:pPr>
        <w:numPr>
          <w:ilvl w:val="0"/>
          <w:numId w:val="1"/>
        </w:numPr>
        <w:jc w:val="both"/>
        <w:rPr>
          <w:sz w:val="24"/>
          <w:szCs w:val="24"/>
        </w:rPr>
      </w:pPr>
      <w:r>
        <w:rPr>
          <w:sz w:val="24"/>
          <w:szCs w:val="24"/>
          <w:highlight w:val="white"/>
        </w:rPr>
        <w:t xml:space="preserve">Sun Q, Jiang H, Zhu X, Wang W, He X, Shi Y, Yuan Y, Du X and Cai Y. 2013. Analysis of sea-island cotton and upland cotton in response to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infection by RNA sequencing. BMC Genomics 14, 852. </w:t>
      </w:r>
      <w:hyperlink r:id="rId26">
        <w:r>
          <w:rPr>
            <w:color w:val="1155CC"/>
            <w:sz w:val="24"/>
            <w:szCs w:val="24"/>
            <w:highlight w:val="white"/>
            <w:u w:val="single"/>
          </w:rPr>
          <w:t>https://doi.org/10.1186/1471-2164-14-852</w:t>
        </w:r>
      </w:hyperlink>
      <w:r>
        <w:rPr>
          <w:sz w:val="24"/>
          <w:szCs w:val="24"/>
          <w:highlight w:val="white"/>
        </w:rPr>
        <w:t>.</w:t>
      </w:r>
    </w:p>
    <w:p w14:paraId="4EF97AB5" w14:textId="77777777" w:rsidR="00D44044" w:rsidRDefault="0021510F">
      <w:pPr>
        <w:numPr>
          <w:ilvl w:val="0"/>
          <w:numId w:val="1"/>
        </w:numPr>
        <w:jc w:val="both"/>
        <w:rPr>
          <w:sz w:val="24"/>
          <w:szCs w:val="24"/>
          <w:highlight w:val="white"/>
        </w:rPr>
      </w:pPr>
      <w:r>
        <w:rPr>
          <w:sz w:val="24"/>
          <w:szCs w:val="24"/>
          <w:highlight w:val="white"/>
        </w:rPr>
        <w:t xml:space="preserve">Scholz SS, Schmidt-Heck W, </w:t>
      </w:r>
      <w:proofErr w:type="spellStart"/>
      <w:r>
        <w:rPr>
          <w:sz w:val="24"/>
          <w:szCs w:val="24"/>
          <w:highlight w:val="white"/>
        </w:rPr>
        <w:t>Guthke</w:t>
      </w:r>
      <w:proofErr w:type="spellEnd"/>
      <w:r>
        <w:rPr>
          <w:sz w:val="24"/>
          <w:szCs w:val="24"/>
          <w:highlight w:val="white"/>
        </w:rPr>
        <w:t xml:space="preserve"> R, </w:t>
      </w:r>
      <w:proofErr w:type="spellStart"/>
      <w:r>
        <w:rPr>
          <w:sz w:val="24"/>
          <w:szCs w:val="24"/>
          <w:highlight w:val="white"/>
        </w:rPr>
        <w:t>Furch</w:t>
      </w:r>
      <w:proofErr w:type="spellEnd"/>
      <w:r>
        <w:rPr>
          <w:sz w:val="24"/>
          <w:szCs w:val="24"/>
          <w:highlight w:val="white"/>
        </w:rPr>
        <w:t xml:space="preserve"> ACU, </w:t>
      </w:r>
      <w:proofErr w:type="spellStart"/>
      <w:r>
        <w:rPr>
          <w:sz w:val="24"/>
          <w:szCs w:val="24"/>
          <w:highlight w:val="white"/>
        </w:rPr>
        <w:t>Reichelt</w:t>
      </w:r>
      <w:proofErr w:type="spellEnd"/>
      <w:r>
        <w:rPr>
          <w:sz w:val="24"/>
          <w:szCs w:val="24"/>
          <w:highlight w:val="white"/>
        </w:rPr>
        <w:t xml:space="preserve"> M, </w:t>
      </w:r>
      <w:proofErr w:type="spellStart"/>
      <w:r>
        <w:rPr>
          <w:sz w:val="24"/>
          <w:szCs w:val="24"/>
          <w:highlight w:val="white"/>
        </w:rPr>
        <w:t>Gershenzon</w:t>
      </w:r>
      <w:proofErr w:type="spellEnd"/>
      <w:r>
        <w:rPr>
          <w:sz w:val="24"/>
          <w:szCs w:val="24"/>
          <w:highlight w:val="white"/>
        </w:rPr>
        <w:t xml:space="preserve"> J and </w:t>
      </w:r>
      <w:proofErr w:type="spellStart"/>
      <w:r>
        <w:rPr>
          <w:sz w:val="24"/>
          <w:szCs w:val="24"/>
          <w:highlight w:val="white"/>
        </w:rPr>
        <w:t>Oelmüller</w:t>
      </w:r>
      <w:proofErr w:type="spellEnd"/>
      <w:r>
        <w:rPr>
          <w:sz w:val="24"/>
          <w:szCs w:val="24"/>
          <w:highlight w:val="white"/>
        </w:rPr>
        <w:t xml:space="preserve"> R. 2018.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-Arabidopsis</w:t>
      </w:r>
      <w:r>
        <w:rPr>
          <w:sz w:val="24"/>
          <w:szCs w:val="24"/>
          <w:highlight w:val="white"/>
        </w:rPr>
        <w:t xml:space="preserve"> Interaction Causes Changes in Gene Expression Profiles and </w:t>
      </w:r>
      <w:proofErr w:type="spellStart"/>
      <w:r>
        <w:rPr>
          <w:sz w:val="24"/>
          <w:szCs w:val="24"/>
          <w:highlight w:val="white"/>
        </w:rPr>
        <w:t>Jasmonate</w:t>
      </w:r>
      <w:proofErr w:type="spellEnd"/>
      <w:r>
        <w:rPr>
          <w:sz w:val="24"/>
          <w:szCs w:val="24"/>
          <w:highlight w:val="white"/>
        </w:rPr>
        <w:t xml:space="preserve"> Levels on Different Time Scales. Front. Microbiol. 9:217. </w:t>
      </w:r>
      <w:proofErr w:type="spellStart"/>
      <w:r>
        <w:rPr>
          <w:sz w:val="24"/>
          <w:szCs w:val="24"/>
          <w:highlight w:val="white"/>
        </w:rPr>
        <w:t>doi</w:t>
      </w:r>
      <w:proofErr w:type="spellEnd"/>
      <w:r>
        <w:rPr>
          <w:sz w:val="24"/>
          <w:szCs w:val="24"/>
          <w:highlight w:val="white"/>
        </w:rPr>
        <w:t>: 10.3389/fmicb.2018.00217.</w:t>
      </w:r>
    </w:p>
    <w:p w14:paraId="53E554CF" w14:textId="77777777" w:rsidR="00D44044" w:rsidRDefault="0021510F">
      <w:pPr>
        <w:numPr>
          <w:ilvl w:val="0"/>
          <w:numId w:val="1"/>
        </w:numPr>
        <w:shd w:val="clear" w:color="auto" w:fill="FFFFFF"/>
        <w:jc w:val="both"/>
        <w:rPr>
          <w:sz w:val="24"/>
          <w:szCs w:val="24"/>
          <w:highlight w:val="white"/>
        </w:rPr>
      </w:pPr>
      <w:proofErr w:type="spellStart"/>
      <w:r>
        <w:rPr>
          <w:rFonts w:ascii="Roboto" w:eastAsia="Roboto" w:hAnsi="Roboto" w:cs="Roboto"/>
          <w:color w:val="222222"/>
          <w:sz w:val="24"/>
          <w:szCs w:val="24"/>
          <w:highlight w:val="white"/>
        </w:rPr>
        <w:t>Trapnell</w:t>
      </w:r>
      <w:proofErr w:type="spellEnd"/>
      <w:r>
        <w:rPr>
          <w:rFonts w:ascii="Roboto" w:eastAsia="Roboto" w:hAnsi="Roboto" w:cs="Roboto"/>
          <w:color w:val="222222"/>
          <w:sz w:val="24"/>
          <w:szCs w:val="24"/>
          <w:highlight w:val="white"/>
        </w:rPr>
        <w:t xml:space="preserve"> C, Williams B, </w:t>
      </w:r>
      <w:proofErr w:type="spellStart"/>
      <w:r>
        <w:rPr>
          <w:rFonts w:ascii="Roboto" w:eastAsia="Roboto" w:hAnsi="Roboto" w:cs="Roboto"/>
          <w:color w:val="222222"/>
          <w:sz w:val="24"/>
          <w:szCs w:val="24"/>
          <w:highlight w:val="white"/>
        </w:rPr>
        <w:t>Pertea</w:t>
      </w:r>
      <w:proofErr w:type="spellEnd"/>
      <w:r>
        <w:rPr>
          <w:rFonts w:ascii="Roboto" w:eastAsia="Roboto" w:hAnsi="Roboto" w:cs="Roboto"/>
          <w:color w:val="222222"/>
          <w:sz w:val="24"/>
          <w:szCs w:val="24"/>
          <w:highlight w:val="white"/>
        </w:rPr>
        <w:t xml:space="preserve"> G.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2010. Transcript assembly and quantification by RNA-Seq reveals unannotated transcripts and isoform switching during cell differentiation. </w:t>
      </w:r>
      <w:r>
        <w:rPr>
          <w:rFonts w:ascii="Roboto" w:eastAsia="Roboto" w:hAnsi="Roboto" w:cs="Roboto"/>
          <w:i/>
          <w:color w:val="222222"/>
          <w:sz w:val="24"/>
          <w:szCs w:val="24"/>
          <w:highlight w:val="white"/>
        </w:rPr>
        <w:t xml:space="preserve">Nat </w:t>
      </w:r>
      <w:proofErr w:type="spellStart"/>
      <w:r>
        <w:rPr>
          <w:rFonts w:ascii="Roboto" w:eastAsia="Roboto" w:hAnsi="Roboto" w:cs="Roboto"/>
          <w:i/>
          <w:color w:val="222222"/>
          <w:sz w:val="24"/>
          <w:szCs w:val="24"/>
          <w:highlight w:val="white"/>
        </w:rPr>
        <w:t>Biotechnol</w:t>
      </w:r>
      <w:proofErr w:type="spellEnd"/>
      <w:r>
        <w:rPr>
          <w:rFonts w:ascii="Roboto" w:eastAsia="Roboto" w:hAnsi="Roboto" w:cs="Roboto"/>
          <w:color w:val="222222"/>
          <w:sz w:val="24"/>
          <w:szCs w:val="24"/>
          <w:highlight w:val="white"/>
        </w:rPr>
        <w:t xml:space="preserve"> 28, 511–515. https://doi.org/10.1038/nbt.1621</w:t>
      </w:r>
    </w:p>
    <w:p w14:paraId="1FF367FC" w14:textId="77777777" w:rsidR="00D44044" w:rsidRDefault="0021510F">
      <w:pPr>
        <w:numPr>
          <w:ilvl w:val="0"/>
          <w:numId w:val="1"/>
        </w:numPr>
        <w:jc w:val="both"/>
        <w:rPr>
          <w:sz w:val="24"/>
          <w:szCs w:val="24"/>
          <w:highlight w:val="white"/>
        </w:rPr>
      </w:pPr>
      <w:r>
        <w:rPr>
          <w:sz w:val="24"/>
          <w:szCs w:val="24"/>
          <w:highlight w:val="white"/>
        </w:rPr>
        <w:t xml:space="preserve">Tan G, Liu K, Kang J, Xu K, Zhang Y, </w:t>
      </w:r>
      <w:proofErr w:type="spellStart"/>
      <w:r>
        <w:rPr>
          <w:sz w:val="24"/>
          <w:szCs w:val="24"/>
          <w:highlight w:val="white"/>
        </w:rPr>
        <w:t>Lizong</w:t>
      </w:r>
      <w:proofErr w:type="spellEnd"/>
      <w:r>
        <w:rPr>
          <w:sz w:val="24"/>
          <w:szCs w:val="24"/>
          <w:highlight w:val="white"/>
        </w:rPr>
        <w:t xml:space="preserve"> H, Zhang J, Li C. 2015. Transcriptome analysis of the compatible interaction of tomato with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Frontiers in Plant Science. 6:428. </w:t>
      </w:r>
      <w:hyperlink r:id="rId27">
        <w:r>
          <w:rPr>
            <w:color w:val="020202"/>
            <w:sz w:val="24"/>
            <w:szCs w:val="24"/>
            <w:highlight w:val="white"/>
          </w:rPr>
          <w:t>https://doi.org/10.3389/fpls.2015.00428</w:t>
        </w:r>
      </w:hyperlink>
      <w:r>
        <w:rPr>
          <w:sz w:val="24"/>
          <w:szCs w:val="24"/>
          <w:highlight w:val="white"/>
        </w:rPr>
        <w:t xml:space="preserve"> </w:t>
      </w:r>
    </w:p>
    <w:p w14:paraId="57E8FFC5" w14:textId="77777777" w:rsidR="00D44044" w:rsidRDefault="0021510F">
      <w:pPr>
        <w:numPr>
          <w:ilvl w:val="0"/>
          <w:numId w:val="1"/>
        </w:numPr>
        <w:jc w:val="both"/>
        <w:rPr>
          <w:sz w:val="24"/>
          <w:szCs w:val="24"/>
        </w:rPr>
      </w:pPr>
      <w:proofErr w:type="spellStart"/>
      <w:r>
        <w:rPr>
          <w:sz w:val="24"/>
          <w:szCs w:val="24"/>
        </w:rPr>
        <w:t>Tsror</w:t>
      </w:r>
      <w:proofErr w:type="spellEnd"/>
      <w:r>
        <w:rPr>
          <w:sz w:val="24"/>
          <w:szCs w:val="24"/>
        </w:rPr>
        <w:t xml:space="preserve"> L, </w:t>
      </w:r>
      <w:proofErr w:type="spellStart"/>
      <w:r>
        <w:rPr>
          <w:sz w:val="24"/>
          <w:szCs w:val="24"/>
        </w:rPr>
        <w:t>Shlevin</w:t>
      </w:r>
      <w:proofErr w:type="spellEnd"/>
      <w:r>
        <w:rPr>
          <w:sz w:val="24"/>
          <w:szCs w:val="24"/>
        </w:rPr>
        <w:t xml:space="preserve"> E, and </w:t>
      </w:r>
      <w:proofErr w:type="spellStart"/>
      <w:r>
        <w:rPr>
          <w:sz w:val="24"/>
          <w:szCs w:val="24"/>
        </w:rPr>
        <w:t>Peretz</w:t>
      </w:r>
      <w:proofErr w:type="spellEnd"/>
      <w:r>
        <w:rPr>
          <w:sz w:val="24"/>
          <w:szCs w:val="24"/>
        </w:rPr>
        <w:t xml:space="preserve">-Alon I. 2005. Efficacy of </w:t>
      </w:r>
      <w:proofErr w:type="spellStart"/>
      <w:r>
        <w:rPr>
          <w:sz w:val="24"/>
          <w:szCs w:val="24"/>
        </w:rPr>
        <w:t>metam</w:t>
      </w:r>
      <w:proofErr w:type="spellEnd"/>
      <w:r>
        <w:rPr>
          <w:sz w:val="24"/>
          <w:szCs w:val="24"/>
        </w:rPr>
        <w:t xml:space="preserve"> sodium for </w:t>
      </w:r>
      <w:proofErr w:type="spellStart"/>
      <w:r>
        <w:rPr>
          <w:sz w:val="24"/>
          <w:szCs w:val="24"/>
        </w:rPr>
        <w:t>controlling</w:t>
      </w:r>
      <w:r>
        <w:rPr>
          <w:i/>
          <w:sz w:val="24"/>
          <w:szCs w:val="24"/>
        </w:rPr>
        <w:t>Verticillium</w:t>
      </w:r>
      <w:proofErr w:type="spellEnd"/>
      <w:r>
        <w:rPr>
          <w:i/>
          <w:sz w:val="24"/>
          <w:szCs w:val="24"/>
        </w:rPr>
        <w:t xml:space="preserve"> </w:t>
      </w:r>
      <w:proofErr w:type="spellStart"/>
      <w:r>
        <w:rPr>
          <w:i/>
          <w:sz w:val="24"/>
          <w:szCs w:val="24"/>
        </w:rPr>
        <w:t>dahliae</w:t>
      </w:r>
      <w:proofErr w:type="spellEnd"/>
      <w:r>
        <w:rPr>
          <w:sz w:val="24"/>
          <w:szCs w:val="24"/>
        </w:rPr>
        <w:t xml:space="preserve"> prior to potato production in sandy soils. Am. J. Pot Res</w:t>
      </w:r>
      <w:r>
        <w:rPr>
          <w:i/>
          <w:sz w:val="24"/>
          <w:szCs w:val="24"/>
        </w:rPr>
        <w:t>.</w:t>
      </w:r>
      <w:r>
        <w:rPr>
          <w:sz w:val="24"/>
          <w:szCs w:val="24"/>
        </w:rPr>
        <w:t xml:space="preserve"> 82, 419–423.</w:t>
      </w:r>
    </w:p>
    <w:p w14:paraId="20A8FE83" w14:textId="77777777" w:rsidR="00D44044" w:rsidRDefault="0021510F">
      <w:pPr>
        <w:numPr>
          <w:ilvl w:val="0"/>
          <w:numId w:val="1"/>
        </w:numPr>
        <w:jc w:val="both"/>
        <w:rPr>
          <w:sz w:val="24"/>
          <w:szCs w:val="24"/>
        </w:rPr>
      </w:pPr>
      <w:r>
        <w:rPr>
          <w:sz w:val="24"/>
          <w:szCs w:val="24"/>
        </w:rPr>
        <w:t xml:space="preserve">Wheeler DL and Johnson DA. 2016.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infects, alters biomass, and produces inoculum on rotation crops. Phytopathology. 106:602-613.</w:t>
      </w:r>
    </w:p>
    <w:p w14:paraId="0E38A82E" w14:textId="77777777" w:rsidR="00D44044" w:rsidRDefault="0021510F">
      <w:pPr>
        <w:numPr>
          <w:ilvl w:val="0"/>
          <w:numId w:val="1"/>
        </w:numPr>
        <w:jc w:val="both"/>
        <w:rPr>
          <w:color w:val="1C1D1E"/>
          <w:sz w:val="24"/>
          <w:szCs w:val="24"/>
        </w:rPr>
      </w:pPr>
      <w:r>
        <w:rPr>
          <w:sz w:val="24"/>
          <w:szCs w:val="24"/>
        </w:rPr>
        <w:t xml:space="preserve">Wheeler DL, Dung JKS, and Johnson DA. 2018. From pathogen to endophyte: emergence of an endophytic population of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 rotation crops from a sympatric population associated with wilted</w:t>
      </w:r>
      <w:r>
        <w:rPr>
          <w:color w:val="1C1D1E"/>
          <w:sz w:val="24"/>
          <w:szCs w:val="24"/>
        </w:rPr>
        <w:t xml:space="preserve"> potatoes. New Phytologist. 222: 497-510.</w:t>
      </w:r>
      <w:hyperlink r:id="rId28">
        <w:r>
          <w:rPr>
            <w:color w:val="1C1D1E"/>
            <w:sz w:val="24"/>
            <w:szCs w:val="24"/>
          </w:rPr>
          <w:t xml:space="preserve"> </w:t>
        </w:r>
      </w:hyperlink>
      <w:hyperlink r:id="rId29">
        <w:r>
          <w:rPr>
            <w:color w:val="2E74B5"/>
            <w:sz w:val="24"/>
            <w:szCs w:val="24"/>
            <w:highlight w:val="white"/>
            <w:u w:val="single"/>
          </w:rPr>
          <w:t>https://doi.org/10.1111/nph.15567</w:t>
        </w:r>
      </w:hyperlink>
    </w:p>
    <w:p w14:paraId="2E98B638" w14:textId="77777777" w:rsidR="00D44044" w:rsidRDefault="0021510F">
      <w:pPr>
        <w:numPr>
          <w:ilvl w:val="0"/>
          <w:numId w:val="1"/>
        </w:numPr>
        <w:jc w:val="both"/>
        <w:rPr>
          <w:color w:val="1C1D1E"/>
          <w:sz w:val="24"/>
          <w:szCs w:val="24"/>
        </w:rPr>
      </w:pPr>
      <w:r>
        <w:rPr>
          <w:color w:val="1C1D1E"/>
          <w:sz w:val="24"/>
          <w:szCs w:val="24"/>
        </w:rPr>
        <w:t xml:space="preserve">Wilhelm S. 1955. Longevity of Verticillium wilt fungus in the laboratory and field. </w:t>
      </w:r>
      <w:r>
        <w:rPr>
          <w:sz w:val="24"/>
          <w:szCs w:val="24"/>
        </w:rPr>
        <w:t>Phytopathology 45:180-181.</w:t>
      </w:r>
    </w:p>
    <w:p w14:paraId="33933D17" w14:textId="77777777" w:rsidR="00D44044" w:rsidRDefault="00221812">
      <w:pPr>
        <w:numPr>
          <w:ilvl w:val="0"/>
          <w:numId w:val="1"/>
        </w:numPr>
        <w:jc w:val="both"/>
        <w:rPr>
          <w:sz w:val="24"/>
          <w:szCs w:val="24"/>
        </w:rPr>
      </w:pPr>
      <w:hyperlink r:id="rId30">
        <w:r w:rsidR="0021510F">
          <w:rPr>
            <w:sz w:val="24"/>
            <w:szCs w:val="24"/>
          </w:rPr>
          <w:t>Woodward</w:t>
        </w:r>
      </w:hyperlink>
      <w:hyperlink r:id="rId31">
        <w:r w:rsidR="0021510F">
          <w:rPr>
            <w:sz w:val="24"/>
            <w:szCs w:val="24"/>
            <w:highlight w:val="white"/>
          </w:rPr>
          <w:t xml:space="preserve"> JE, </w:t>
        </w:r>
      </w:hyperlink>
      <w:hyperlink r:id="rId32">
        <w:r w:rsidR="0021510F">
          <w:rPr>
            <w:sz w:val="24"/>
            <w:szCs w:val="24"/>
          </w:rPr>
          <w:t>Wheeler</w:t>
        </w:r>
      </w:hyperlink>
      <w:r w:rsidR="0021510F">
        <w:rPr>
          <w:sz w:val="24"/>
          <w:szCs w:val="24"/>
          <w:highlight w:val="white"/>
        </w:rPr>
        <w:t xml:space="preserve"> TA,</w:t>
      </w:r>
      <w:hyperlink r:id="rId33">
        <w:r w:rsidR="0021510F">
          <w:rPr>
            <w:sz w:val="24"/>
            <w:szCs w:val="24"/>
            <w:highlight w:val="white"/>
          </w:rPr>
          <w:t xml:space="preserve"> </w:t>
        </w:r>
      </w:hyperlink>
      <w:hyperlink r:id="rId34">
        <w:r w:rsidR="0021510F">
          <w:rPr>
            <w:sz w:val="24"/>
            <w:szCs w:val="24"/>
          </w:rPr>
          <w:t>Cattaneo</w:t>
        </w:r>
      </w:hyperlink>
      <w:r w:rsidR="0021510F">
        <w:rPr>
          <w:sz w:val="24"/>
          <w:szCs w:val="24"/>
          <w:highlight w:val="white"/>
        </w:rPr>
        <w:t xml:space="preserve"> MG,</w:t>
      </w:r>
      <w:hyperlink r:id="rId35">
        <w:r w:rsidR="0021510F">
          <w:rPr>
            <w:sz w:val="24"/>
            <w:szCs w:val="24"/>
            <w:highlight w:val="white"/>
          </w:rPr>
          <w:t xml:space="preserve"> </w:t>
        </w:r>
      </w:hyperlink>
      <w:hyperlink r:id="rId36">
        <w:r w:rsidR="0021510F">
          <w:rPr>
            <w:sz w:val="24"/>
            <w:szCs w:val="24"/>
          </w:rPr>
          <w:t>Russell</w:t>
        </w:r>
      </w:hyperlink>
      <w:r w:rsidR="0021510F">
        <w:rPr>
          <w:sz w:val="24"/>
          <w:szCs w:val="24"/>
          <w:highlight w:val="white"/>
        </w:rPr>
        <w:t xml:space="preserve"> SA, and</w:t>
      </w:r>
      <w:hyperlink r:id="rId37">
        <w:r w:rsidR="0021510F">
          <w:rPr>
            <w:sz w:val="24"/>
            <w:szCs w:val="24"/>
            <w:highlight w:val="white"/>
          </w:rPr>
          <w:t xml:space="preserve"> </w:t>
        </w:r>
      </w:hyperlink>
      <w:hyperlink r:id="rId38">
        <w:r w:rsidR="0021510F">
          <w:rPr>
            <w:sz w:val="24"/>
            <w:szCs w:val="24"/>
          </w:rPr>
          <w:t>Baughman</w:t>
        </w:r>
      </w:hyperlink>
      <w:r w:rsidR="0021510F">
        <w:rPr>
          <w:sz w:val="24"/>
          <w:szCs w:val="24"/>
        </w:rPr>
        <w:t xml:space="preserve"> TA. 2011. Evaluation of Soil Fumigants for Management of Verticillium Wilt of Peanut in Texas. Plant Health Progress.12. </w:t>
      </w:r>
      <w:hyperlink r:id="rId39">
        <w:r w:rsidR="0021510F">
          <w:rPr>
            <w:sz w:val="24"/>
            <w:szCs w:val="24"/>
            <w:highlight w:val="white"/>
          </w:rPr>
          <w:t>https://doi.org/10.1094/PHP-2011-0323-02-RS</w:t>
        </w:r>
      </w:hyperlink>
    </w:p>
    <w:p w14:paraId="329B5E6B" w14:textId="77777777" w:rsidR="00D44044" w:rsidRPr="001421F5" w:rsidRDefault="0021510F">
      <w:pPr>
        <w:numPr>
          <w:ilvl w:val="0"/>
          <w:numId w:val="1"/>
        </w:numPr>
        <w:jc w:val="both"/>
        <w:rPr>
          <w:ins w:id="560" w:author="G C Upadhaya, Sudha" w:date="2021-01-24T20:02:00Z"/>
          <w:sz w:val="24"/>
          <w:szCs w:val="24"/>
          <w:rPrChange w:id="561" w:author="G C Upadhaya, Sudha" w:date="2021-01-24T20:03:00Z">
            <w:rPr>
              <w:ins w:id="562" w:author="G C Upadhaya, Sudha" w:date="2021-01-24T20:02:00Z"/>
              <w:rFonts w:ascii="Roboto" w:eastAsia="Roboto" w:hAnsi="Roboto" w:cs="Roboto"/>
              <w:color w:val="222222"/>
              <w:sz w:val="24"/>
              <w:szCs w:val="24"/>
            </w:rPr>
          </w:rPrChange>
        </w:rPr>
      </w:pPr>
      <w:r>
        <w:rPr>
          <w:rFonts w:ascii="Roboto" w:eastAsia="Roboto" w:hAnsi="Roboto" w:cs="Roboto"/>
          <w:color w:val="222222"/>
          <w:sz w:val="24"/>
          <w:szCs w:val="24"/>
          <w:highlight w:val="white"/>
        </w:rPr>
        <w:lastRenderedPageBreak/>
        <w:t xml:space="preserve">Xu X, Pan S, Cheng S.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2011. Genome sequence and analysis of the tuber crop </w:t>
      </w:r>
      <w:r w:rsidRPr="001421F5">
        <w:rPr>
          <w:rFonts w:eastAsia="Roboto"/>
          <w:color w:val="222222"/>
          <w:sz w:val="24"/>
          <w:szCs w:val="24"/>
          <w:highlight w:val="white"/>
          <w:rPrChange w:id="563" w:author="G C Upadhaya, Sudha" w:date="2021-01-24T20:03:00Z">
            <w:rPr>
              <w:rFonts w:ascii="Roboto" w:eastAsia="Roboto" w:hAnsi="Roboto" w:cs="Roboto"/>
              <w:color w:val="222222"/>
              <w:sz w:val="24"/>
              <w:szCs w:val="24"/>
              <w:highlight w:val="white"/>
            </w:rPr>
          </w:rPrChange>
        </w:rPr>
        <w:t xml:space="preserve">potato. </w:t>
      </w:r>
      <w:r w:rsidRPr="001421F5">
        <w:rPr>
          <w:rFonts w:eastAsia="Roboto"/>
          <w:i/>
          <w:color w:val="222222"/>
          <w:sz w:val="24"/>
          <w:szCs w:val="24"/>
          <w:highlight w:val="white"/>
          <w:rPrChange w:id="564" w:author="G C Upadhaya, Sudha" w:date="2021-01-24T20:03:00Z">
            <w:rPr>
              <w:rFonts w:ascii="Roboto" w:eastAsia="Roboto" w:hAnsi="Roboto" w:cs="Roboto"/>
              <w:i/>
              <w:color w:val="222222"/>
              <w:sz w:val="24"/>
              <w:szCs w:val="24"/>
              <w:highlight w:val="white"/>
            </w:rPr>
          </w:rPrChange>
        </w:rPr>
        <w:t>Nature</w:t>
      </w:r>
      <w:r w:rsidRPr="001421F5">
        <w:rPr>
          <w:rFonts w:eastAsia="Roboto"/>
          <w:color w:val="222222"/>
          <w:sz w:val="24"/>
          <w:szCs w:val="24"/>
          <w:highlight w:val="white"/>
          <w:rPrChange w:id="565" w:author="G C Upadhaya, Sudha" w:date="2021-01-24T20:03:00Z">
            <w:rPr>
              <w:rFonts w:ascii="Roboto" w:eastAsia="Roboto" w:hAnsi="Roboto" w:cs="Roboto"/>
              <w:color w:val="222222"/>
              <w:sz w:val="24"/>
              <w:szCs w:val="24"/>
              <w:highlight w:val="white"/>
            </w:rPr>
          </w:rPrChange>
        </w:rPr>
        <w:t xml:space="preserve"> 475, 189–195. </w:t>
      </w:r>
      <w:ins w:id="566" w:author="G C Upadhaya, Sudha" w:date="2021-01-24T20:02:00Z">
        <w:r w:rsidR="001421F5" w:rsidRPr="001421F5">
          <w:rPr>
            <w:rFonts w:eastAsia="Roboto"/>
            <w:color w:val="222222"/>
            <w:sz w:val="24"/>
            <w:szCs w:val="24"/>
            <w:highlight w:val="white"/>
            <w:rPrChange w:id="567" w:author="G C Upadhaya, Sudha" w:date="2021-01-24T20:03:00Z">
              <w:rPr>
                <w:rFonts w:ascii="Roboto" w:eastAsia="Roboto" w:hAnsi="Roboto" w:cs="Roboto"/>
                <w:color w:val="222222"/>
                <w:sz w:val="24"/>
                <w:szCs w:val="24"/>
                <w:highlight w:val="white"/>
              </w:rPr>
            </w:rPrChange>
          </w:rPr>
          <w:fldChar w:fldCharType="begin"/>
        </w:r>
        <w:r w:rsidR="001421F5" w:rsidRPr="001421F5">
          <w:rPr>
            <w:rFonts w:eastAsia="Roboto"/>
            <w:color w:val="222222"/>
            <w:sz w:val="24"/>
            <w:szCs w:val="24"/>
            <w:highlight w:val="white"/>
            <w:rPrChange w:id="568" w:author="G C Upadhaya, Sudha" w:date="2021-01-24T20:03:00Z">
              <w:rPr>
                <w:rFonts w:ascii="Roboto" w:eastAsia="Roboto" w:hAnsi="Roboto" w:cs="Roboto"/>
                <w:color w:val="222222"/>
                <w:sz w:val="24"/>
                <w:szCs w:val="24"/>
                <w:highlight w:val="white"/>
              </w:rPr>
            </w:rPrChange>
          </w:rPr>
          <w:instrText xml:space="preserve"> HYPERLINK "</w:instrText>
        </w:r>
      </w:ins>
      <w:r w:rsidR="001421F5" w:rsidRPr="001421F5">
        <w:rPr>
          <w:rFonts w:eastAsia="Roboto"/>
          <w:color w:val="222222"/>
          <w:sz w:val="24"/>
          <w:szCs w:val="24"/>
          <w:highlight w:val="white"/>
          <w:rPrChange w:id="569" w:author="G C Upadhaya, Sudha" w:date="2021-01-24T20:03:00Z">
            <w:rPr>
              <w:rFonts w:ascii="Roboto" w:eastAsia="Roboto" w:hAnsi="Roboto" w:cs="Roboto"/>
              <w:color w:val="222222"/>
              <w:sz w:val="24"/>
              <w:szCs w:val="24"/>
              <w:highlight w:val="white"/>
            </w:rPr>
          </w:rPrChange>
        </w:rPr>
        <w:instrText>https://doi.org/10.1038/nature10158</w:instrText>
      </w:r>
      <w:ins w:id="570" w:author="G C Upadhaya, Sudha" w:date="2021-01-24T20:02:00Z">
        <w:r w:rsidR="001421F5" w:rsidRPr="001421F5">
          <w:rPr>
            <w:rFonts w:eastAsia="Roboto"/>
            <w:color w:val="222222"/>
            <w:sz w:val="24"/>
            <w:szCs w:val="24"/>
            <w:highlight w:val="white"/>
            <w:rPrChange w:id="571" w:author="G C Upadhaya, Sudha" w:date="2021-01-24T20:03:00Z">
              <w:rPr>
                <w:rFonts w:ascii="Roboto" w:eastAsia="Roboto" w:hAnsi="Roboto" w:cs="Roboto"/>
                <w:color w:val="222222"/>
                <w:sz w:val="24"/>
                <w:szCs w:val="24"/>
                <w:highlight w:val="white"/>
              </w:rPr>
            </w:rPrChange>
          </w:rPr>
          <w:instrText xml:space="preserve">" </w:instrText>
        </w:r>
        <w:r w:rsidR="001421F5" w:rsidRPr="001421F5">
          <w:rPr>
            <w:rFonts w:eastAsia="Roboto"/>
            <w:color w:val="222222"/>
            <w:sz w:val="24"/>
            <w:szCs w:val="24"/>
            <w:highlight w:val="white"/>
            <w:rPrChange w:id="572" w:author="G C Upadhaya, Sudha" w:date="2021-01-24T20:03:00Z">
              <w:rPr>
                <w:rFonts w:ascii="Roboto" w:eastAsia="Roboto" w:hAnsi="Roboto" w:cs="Roboto"/>
                <w:color w:val="222222"/>
                <w:sz w:val="24"/>
                <w:szCs w:val="24"/>
                <w:highlight w:val="white"/>
              </w:rPr>
            </w:rPrChange>
          </w:rPr>
          <w:fldChar w:fldCharType="separate"/>
        </w:r>
      </w:ins>
      <w:r w:rsidR="001421F5" w:rsidRPr="001421F5">
        <w:rPr>
          <w:rStyle w:val="Hyperlink"/>
          <w:rFonts w:eastAsia="Roboto"/>
          <w:sz w:val="24"/>
          <w:szCs w:val="24"/>
          <w:highlight w:val="white"/>
          <w:rPrChange w:id="573" w:author="G C Upadhaya, Sudha" w:date="2021-01-24T20:03:00Z">
            <w:rPr>
              <w:rStyle w:val="Hyperlink"/>
              <w:rFonts w:ascii="Roboto" w:eastAsia="Roboto" w:hAnsi="Roboto" w:cs="Roboto"/>
              <w:sz w:val="24"/>
              <w:szCs w:val="24"/>
              <w:highlight w:val="white"/>
            </w:rPr>
          </w:rPrChange>
        </w:rPr>
        <w:t>https://doi.org/10.1038/nature10158</w:t>
      </w:r>
      <w:ins w:id="574" w:author="G C Upadhaya, Sudha" w:date="2021-01-24T20:02:00Z">
        <w:r w:rsidR="001421F5" w:rsidRPr="001421F5">
          <w:rPr>
            <w:rFonts w:eastAsia="Roboto"/>
            <w:color w:val="222222"/>
            <w:sz w:val="24"/>
            <w:szCs w:val="24"/>
            <w:highlight w:val="white"/>
            <w:rPrChange w:id="575" w:author="G C Upadhaya, Sudha" w:date="2021-01-24T20:03:00Z">
              <w:rPr>
                <w:rFonts w:ascii="Roboto" w:eastAsia="Roboto" w:hAnsi="Roboto" w:cs="Roboto"/>
                <w:color w:val="222222"/>
                <w:sz w:val="24"/>
                <w:szCs w:val="24"/>
                <w:highlight w:val="white"/>
              </w:rPr>
            </w:rPrChange>
          </w:rPr>
          <w:fldChar w:fldCharType="end"/>
        </w:r>
      </w:ins>
    </w:p>
    <w:p w14:paraId="0D81F828" w14:textId="77777777" w:rsidR="001421F5" w:rsidRPr="001421F5" w:rsidRDefault="001421F5">
      <w:pPr>
        <w:numPr>
          <w:ilvl w:val="0"/>
          <w:numId w:val="1"/>
        </w:numPr>
        <w:jc w:val="both"/>
        <w:rPr>
          <w:ins w:id="576" w:author="G C Upadhaya, Sudha" w:date="2021-01-24T20:02:00Z"/>
          <w:sz w:val="24"/>
          <w:szCs w:val="24"/>
          <w:rPrChange w:id="577" w:author="G C Upadhaya, Sudha" w:date="2021-01-24T20:03:00Z">
            <w:rPr>
              <w:ins w:id="578" w:author="G C Upadhaya, Sudha" w:date="2021-01-24T20:02:00Z"/>
              <w:rFonts w:ascii="Times" w:hAnsi="Times" w:cs="Cambria"/>
              <w:color w:val="222222"/>
              <w:sz w:val="24"/>
              <w:szCs w:val="24"/>
              <w:shd w:val="clear" w:color="auto" w:fill="FFFFFF"/>
            </w:rPr>
          </w:rPrChange>
        </w:rPr>
      </w:pPr>
      <w:proofErr w:type="spellStart"/>
      <w:ins w:id="579" w:author="G C Upadhaya, Sudha" w:date="2021-01-24T20:02:00Z">
        <w:r w:rsidRPr="001421F5">
          <w:rPr>
            <w:color w:val="222222"/>
            <w:sz w:val="24"/>
            <w:szCs w:val="24"/>
            <w:shd w:val="clear" w:color="auto" w:fill="FFFFFF"/>
            <w:rPrChange w:id="580" w:author="G C Upadhaya, Sudha" w:date="2021-01-24T20:03:00Z">
              <w:rPr>
                <w:rFonts w:ascii="Times" w:hAnsi="Times" w:cs="Cambria"/>
                <w:color w:val="222222"/>
                <w:sz w:val="24"/>
                <w:szCs w:val="24"/>
                <w:shd w:val="clear" w:color="auto" w:fill="FFFFFF"/>
              </w:rPr>
            </w:rPrChange>
          </w:rPr>
          <w:t>Ruijter</w:t>
        </w:r>
        <w:proofErr w:type="spellEnd"/>
        <w:r w:rsidRPr="001421F5">
          <w:rPr>
            <w:color w:val="222222"/>
            <w:sz w:val="24"/>
            <w:szCs w:val="24"/>
            <w:shd w:val="clear" w:color="auto" w:fill="FFFFFF"/>
            <w:rPrChange w:id="581" w:author="G C Upadhaya, Sudha" w:date="2021-01-24T20:03:00Z">
              <w:rPr>
                <w:rFonts w:ascii="Times" w:hAnsi="Times" w:cs="Cambria"/>
                <w:color w:val="222222"/>
                <w:sz w:val="24"/>
                <w:szCs w:val="24"/>
                <w:shd w:val="clear" w:color="auto" w:fill="FFFFFF"/>
              </w:rPr>
            </w:rPrChange>
          </w:rPr>
          <w:t xml:space="preserve">, J.M., </w:t>
        </w:r>
        <w:proofErr w:type="spellStart"/>
        <w:r w:rsidRPr="001421F5">
          <w:rPr>
            <w:color w:val="222222"/>
            <w:sz w:val="24"/>
            <w:szCs w:val="24"/>
            <w:shd w:val="clear" w:color="auto" w:fill="FFFFFF"/>
            <w:rPrChange w:id="582" w:author="G C Upadhaya, Sudha" w:date="2021-01-24T20:03:00Z">
              <w:rPr>
                <w:rFonts w:ascii="Times" w:hAnsi="Times" w:cs="Cambria"/>
                <w:color w:val="222222"/>
                <w:sz w:val="24"/>
                <w:szCs w:val="24"/>
                <w:shd w:val="clear" w:color="auto" w:fill="FFFFFF"/>
              </w:rPr>
            </w:rPrChange>
          </w:rPr>
          <w:t>Ramakers</w:t>
        </w:r>
        <w:proofErr w:type="spellEnd"/>
        <w:r w:rsidRPr="001421F5">
          <w:rPr>
            <w:color w:val="222222"/>
            <w:sz w:val="24"/>
            <w:szCs w:val="24"/>
            <w:shd w:val="clear" w:color="auto" w:fill="FFFFFF"/>
            <w:rPrChange w:id="583" w:author="G C Upadhaya, Sudha" w:date="2021-01-24T20:03:00Z">
              <w:rPr>
                <w:rFonts w:ascii="Times" w:hAnsi="Times" w:cs="Cambria"/>
                <w:color w:val="222222"/>
                <w:sz w:val="24"/>
                <w:szCs w:val="24"/>
                <w:shd w:val="clear" w:color="auto" w:fill="FFFFFF"/>
              </w:rPr>
            </w:rPrChange>
          </w:rPr>
          <w:t xml:space="preserve">, C., </w:t>
        </w:r>
        <w:proofErr w:type="spellStart"/>
        <w:r w:rsidRPr="001421F5">
          <w:rPr>
            <w:color w:val="222222"/>
            <w:sz w:val="24"/>
            <w:szCs w:val="24"/>
            <w:shd w:val="clear" w:color="auto" w:fill="FFFFFF"/>
            <w:rPrChange w:id="584" w:author="G C Upadhaya, Sudha" w:date="2021-01-24T20:03:00Z">
              <w:rPr>
                <w:rFonts w:ascii="Times" w:hAnsi="Times" w:cs="Cambria"/>
                <w:color w:val="222222"/>
                <w:sz w:val="24"/>
                <w:szCs w:val="24"/>
                <w:shd w:val="clear" w:color="auto" w:fill="FFFFFF"/>
              </w:rPr>
            </w:rPrChange>
          </w:rPr>
          <w:t>Hoogaars</w:t>
        </w:r>
        <w:proofErr w:type="spellEnd"/>
        <w:r w:rsidRPr="001421F5">
          <w:rPr>
            <w:color w:val="222222"/>
            <w:sz w:val="24"/>
            <w:szCs w:val="24"/>
            <w:shd w:val="clear" w:color="auto" w:fill="FFFFFF"/>
            <w:rPrChange w:id="585" w:author="G C Upadhaya, Sudha" w:date="2021-01-24T20:03:00Z">
              <w:rPr>
                <w:rFonts w:ascii="Times" w:hAnsi="Times" w:cs="Cambria"/>
                <w:color w:val="222222"/>
                <w:sz w:val="24"/>
                <w:szCs w:val="24"/>
                <w:shd w:val="clear" w:color="auto" w:fill="FFFFFF"/>
              </w:rPr>
            </w:rPrChange>
          </w:rPr>
          <w:t xml:space="preserve">, W.M.H., </w:t>
        </w:r>
        <w:proofErr w:type="spellStart"/>
        <w:r w:rsidRPr="001421F5">
          <w:rPr>
            <w:color w:val="222222"/>
            <w:sz w:val="24"/>
            <w:szCs w:val="24"/>
            <w:shd w:val="clear" w:color="auto" w:fill="FFFFFF"/>
            <w:rPrChange w:id="586" w:author="G C Upadhaya, Sudha" w:date="2021-01-24T20:03:00Z">
              <w:rPr>
                <w:rFonts w:ascii="Times" w:hAnsi="Times" w:cs="Cambria"/>
                <w:color w:val="222222"/>
                <w:sz w:val="24"/>
                <w:szCs w:val="24"/>
                <w:shd w:val="clear" w:color="auto" w:fill="FFFFFF"/>
              </w:rPr>
            </w:rPrChange>
          </w:rPr>
          <w:t>Karlen</w:t>
        </w:r>
        <w:proofErr w:type="spellEnd"/>
        <w:r w:rsidRPr="001421F5">
          <w:rPr>
            <w:color w:val="222222"/>
            <w:sz w:val="24"/>
            <w:szCs w:val="24"/>
            <w:shd w:val="clear" w:color="auto" w:fill="FFFFFF"/>
            <w:rPrChange w:id="587" w:author="G C Upadhaya, Sudha" w:date="2021-01-24T20:03:00Z">
              <w:rPr>
                <w:rFonts w:ascii="Times" w:hAnsi="Times" w:cs="Cambria"/>
                <w:color w:val="222222"/>
                <w:sz w:val="24"/>
                <w:szCs w:val="24"/>
                <w:shd w:val="clear" w:color="auto" w:fill="FFFFFF"/>
              </w:rPr>
            </w:rPrChange>
          </w:rPr>
          <w:t>, Y., Bakker, O., Van den Hoff, M.J.B. and Moorman, A.F.M. 2009. Amplification efficiency: linking baseline and bias in the analysis of quantitative PCR data. </w:t>
        </w:r>
        <w:r w:rsidRPr="001421F5">
          <w:rPr>
            <w:iCs/>
            <w:color w:val="222222"/>
            <w:sz w:val="24"/>
            <w:szCs w:val="24"/>
            <w:shd w:val="clear" w:color="auto" w:fill="FFFFFF"/>
            <w:rPrChange w:id="588" w:author="G C Upadhaya, Sudha" w:date="2021-01-24T20:03:00Z">
              <w:rPr>
                <w:rFonts w:ascii="Times" w:hAnsi="Times" w:cs="Cambria"/>
                <w:iCs/>
                <w:color w:val="222222"/>
                <w:sz w:val="24"/>
                <w:szCs w:val="24"/>
                <w:shd w:val="clear" w:color="auto" w:fill="FFFFFF"/>
              </w:rPr>
            </w:rPrChange>
          </w:rPr>
          <w:t>Nucleic acids research</w:t>
        </w:r>
        <w:r w:rsidRPr="001421F5">
          <w:rPr>
            <w:color w:val="222222"/>
            <w:sz w:val="24"/>
            <w:szCs w:val="24"/>
            <w:shd w:val="clear" w:color="auto" w:fill="FFFFFF"/>
            <w:rPrChange w:id="589" w:author="G C Upadhaya, Sudha" w:date="2021-01-24T20:03:00Z">
              <w:rPr>
                <w:rFonts w:ascii="Times" w:hAnsi="Times" w:cs="Cambria"/>
                <w:color w:val="222222"/>
                <w:sz w:val="24"/>
                <w:szCs w:val="24"/>
                <w:shd w:val="clear" w:color="auto" w:fill="FFFFFF"/>
              </w:rPr>
            </w:rPrChange>
          </w:rPr>
          <w:t>. </w:t>
        </w:r>
        <w:r w:rsidRPr="001421F5">
          <w:rPr>
            <w:iCs/>
            <w:color w:val="222222"/>
            <w:sz w:val="24"/>
            <w:szCs w:val="24"/>
            <w:shd w:val="clear" w:color="auto" w:fill="FFFFFF"/>
            <w:rPrChange w:id="590" w:author="G C Upadhaya, Sudha" w:date="2021-01-24T20:03:00Z">
              <w:rPr>
                <w:rFonts w:ascii="Times" w:hAnsi="Times" w:cs="Cambria"/>
                <w:iCs/>
                <w:color w:val="222222"/>
                <w:sz w:val="24"/>
                <w:szCs w:val="24"/>
                <w:shd w:val="clear" w:color="auto" w:fill="FFFFFF"/>
              </w:rPr>
            </w:rPrChange>
          </w:rPr>
          <w:t>37</w:t>
        </w:r>
        <w:r w:rsidRPr="001421F5">
          <w:rPr>
            <w:color w:val="222222"/>
            <w:sz w:val="24"/>
            <w:szCs w:val="24"/>
            <w:shd w:val="clear" w:color="auto" w:fill="FFFFFF"/>
            <w:rPrChange w:id="591" w:author="G C Upadhaya, Sudha" w:date="2021-01-24T20:03:00Z">
              <w:rPr>
                <w:rFonts w:ascii="Times" w:hAnsi="Times" w:cs="Cambria"/>
                <w:color w:val="222222"/>
                <w:sz w:val="24"/>
                <w:szCs w:val="24"/>
                <w:shd w:val="clear" w:color="auto" w:fill="FFFFFF"/>
              </w:rPr>
            </w:rPrChange>
          </w:rPr>
          <w:t>: 45.</w:t>
        </w:r>
      </w:ins>
    </w:p>
    <w:p w14:paraId="4E19BC5F" w14:textId="77777777" w:rsidR="001421F5" w:rsidRPr="001421F5" w:rsidRDefault="001421F5" w:rsidP="001421F5">
      <w:pPr>
        <w:pStyle w:val="ListParagraph"/>
        <w:numPr>
          <w:ilvl w:val="0"/>
          <w:numId w:val="1"/>
        </w:numPr>
        <w:spacing w:line="276" w:lineRule="auto"/>
        <w:jc w:val="both"/>
        <w:rPr>
          <w:ins w:id="592" w:author="G C Upadhaya, Sudha" w:date="2021-01-24T20:03:00Z"/>
          <w:rFonts w:ascii="Arial" w:hAnsi="Arial" w:cs="Arial"/>
          <w:sz w:val="24"/>
          <w:szCs w:val="24"/>
          <w:rPrChange w:id="593" w:author="G C Upadhaya, Sudha" w:date="2021-01-24T20:03:00Z">
            <w:rPr>
              <w:ins w:id="594" w:author="G C Upadhaya, Sudha" w:date="2021-01-24T20:03:00Z"/>
              <w:rFonts w:ascii="Times" w:hAnsi="Times" w:cs="Cambria"/>
              <w:sz w:val="24"/>
              <w:szCs w:val="24"/>
            </w:rPr>
          </w:rPrChange>
        </w:rPr>
      </w:pPr>
      <w:proofErr w:type="spellStart"/>
      <w:ins w:id="595" w:author="G C Upadhaya, Sudha" w:date="2021-01-24T20:03:00Z">
        <w:r w:rsidRPr="001421F5">
          <w:rPr>
            <w:rFonts w:ascii="Arial" w:hAnsi="Arial" w:cs="Arial"/>
            <w:color w:val="222222"/>
            <w:sz w:val="24"/>
            <w:szCs w:val="24"/>
            <w:shd w:val="clear" w:color="auto" w:fill="FFFFFF"/>
            <w:rPrChange w:id="596" w:author="G C Upadhaya, Sudha" w:date="2021-01-24T20:03:00Z">
              <w:rPr>
                <w:rFonts w:ascii="Times" w:hAnsi="Times" w:cs="Cambria"/>
                <w:color w:val="222222"/>
                <w:sz w:val="24"/>
                <w:szCs w:val="24"/>
                <w:shd w:val="clear" w:color="auto" w:fill="FFFFFF"/>
              </w:rPr>
            </w:rPrChange>
          </w:rPr>
          <w:t>Livak</w:t>
        </w:r>
        <w:proofErr w:type="spellEnd"/>
        <w:r w:rsidRPr="001421F5">
          <w:rPr>
            <w:rFonts w:ascii="Arial" w:hAnsi="Arial" w:cs="Arial"/>
            <w:color w:val="222222"/>
            <w:sz w:val="24"/>
            <w:szCs w:val="24"/>
            <w:shd w:val="clear" w:color="auto" w:fill="FFFFFF"/>
            <w:rPrChange w:id="597" w:author="G C Upadhaya, Sudha" w:date="2021-01-24T20:03:00Z">
              <w:rPr>
                <w:rFonts w:ascii="Times" w:hAnsi="Times" w:cs="Cambria"/>
                <w:color w:val="222222"/>
                <w:sz w:val="24"/>
                <w:szCs w:val="24"/>
                <w:shd w:val="clear" w:color="auto" w:fill="FFFFFF"/>
              </w:rPr>
            </w:rPrChange>
          </w:rPr>
          <w:t xml:space="preserve">, K.J. and </w:t>
        </w:r>
        <w:proofErr w:type="spellStart"/>
        <w:r w:rsidRPr="001421F5">
          <w:rPr>
            <w:rFonts w:ascii="Arial" w:hAnsi="Arial" w:cs="Arial"/>
            <w:color w:val="222222"/>
            <w:sz w:val="24"/>
            <w:szCs w:val="24"/>
            <w:shd w:val="clear" w:color="auto" w:fill="FFFFFF"/>
            <w:rPrChange w:id="598" w:author="G C Upadhaya, Sudha" w:date="2021-01-24T20:03:00Z">
              <w:rPr>
                <w:rFonts w:ascii="Times" w:hAnsi="Times" w:cs="Cambria"/>
                <w:color w:val="222222"/>
                <w:sz w:val="24"/>
                <w:szCs w:val="24"/>
                <w:shd w:val="clear" w:color="auto" w:fill="FFFFFF"/>
              </w:rPr>
            </w:rPrChange>
          </w:rPr>
          <w:t>Schmittgen</w:t>
        </w:r>
        <w:proofErr w:type="spellEnd"/>
        <w:r w:rsidRPr="001421F5">
          <w:rPr>
            <w:rFonts w:ascii="Arial" w:hAnsi="Arial" w:cs="Arial"/>
            <w:color w:val="222222"/>
            <w:sz w:val="24"/>
            <w:szCs w:val="24"/>
            <w:shd w:val="clear" w:color="auto" w:fill="FFFFFF"/>
            <w:rPrChange w:id="599" w:author="G C Upadhaya, Sudha" w:date="2021-01-24T20:03:00Z">
              <w:rPr>
                <w:rFonts w:ascii="Times" w:hAnsi="Times" w:cs="Cambria"/>
                <w:color w:val="222222"/>
                <w:sz w:val="24"/>
                <w:szCs w:val="24"/>
                <w:shd w:val="clear" w:color="auto" w:fill="FFFFFF"/>
              </w:rPr>
            </w:rPrChange>
          </w:rPr>
          <w:t>, T.D. 2001. Analysis of relative gene expression data using real-time quantitative PCR and the 2− ΔΔCT method. </w:t>
        </w:r>
        <w:r w:rsidRPr="001421F5">
          <w:rPr>
            <w:rFonts w:ascii="Arial" w:hAnsi="Arial" w:cs="Arial"/>
            <w:iCs/>
            <w:color w:val="222222"/>
            <w:sz w:val="24"/>
            <w:szCs w:val="24"/>
            <w:shd w:val="clear" w:color="auto" w:fill="FFFFFF"/>
            <w:rPrChange w:id="600" w:author="G C Upadhaya, Sudha" w:date="2021-01-24T20:03:00Z">
              <w:rPr>
                <w:rFonts w:ascii="Times" w:hAnsi="Times" w:cs="Cambria"/>
                <w:iCs/>
                <w:color w:val="222222"/>
                <w:sz w:val="24"/>
                <w:szCs w:val="24"/>
                <w:shd w:val="clear" w:color="auto" w:fill="FFFFFF"/>
              </w:rPr>
            </w:rPrChange>
          </w:rPr>
          <w:t>Methods</w:t>
        </w:r>
        <w:r w:rsidRPr="001421F5">
          <w:rPr>
            <w:rFonts w:ascii="Arial" w:hAnsi="Arial" w:cs="Arial"/>
            <w:color w:val="222222"/>
            <w:sz w:val="24"/>
            <w:szCs w:val="24"/>
            <w:shd w:val="clear" w:color="auto" w:fill="FFFFFF"/>
            <w:rPrChange w:id="601" w:author="G C Upadhaya, Sudha" w:date="2021-01-24T20:03:00Z">
              <w:rPr>
                <w:rFonts w:ascii="Times" w:hAnsi="Times" w:cs="Cambria"/>
                <w:color w:val="222222"/>
                <w:sz w:val="24"/>
                <w:szCs w:val="24"/>
                <w:shd w:val="clear" w:color="auto" w:fill="FFFFFF"/>
              </w:rPr>
            </w:rPrChange>
          </w:rPr>
          <w:t>. </w:t>
        </w:r>
        <w:r w:rsidRPr="001421F5">
          <w:rPr>
            <w:rFonts w:ascii="Arial" w:hAnsi="Arial" w:cs="Arial"/>
            <w:iCs/>
            <w:color w:val="222222"/>
            <w:sz w:val="24"/>
            <w:szCs w:val="24"/>
            <w:shd w:val="clear" w:color="auto" w:fill="FFFFFF"/>
            <w:rPrChange w:id="602" w:author="G C Upadhaya, Sudha" w:date="2021-01-24T20:03:00Z">
              <w:rPr>
                <w:rFonts w:ascii="Times" w:hAnsi="Times" w:cs="Cambria"/>
                <w:iCs/>
                <w:color w:val="222222"/>
                <w:sz w:val="24"/>
                <w:szCs w:val="24"/>
                <w:shd w:val="clear" w:color="auto" w:fill="FFFFFF"/>
              </w:rPr>
            </w:rPrChange>
          </w:rPr>
          <w:t>25</w:t>
        </w:r>
        <w:r w:rsidRPr="001421F5">
          <w:rPr>
            <w:rFonts w:ascii="Arial" w:hAnsi="Arial" w:cs="Arial"/>
            <w:color w:val="222222"/>
            <w:sz w:val="24"/>
            <w:szCs w:val="24"/>
            <w:shd w:val="clear" w:color="auto" w:fill="FFFFFF"/>
            <w:rPrChange w:id="603" w:author="G C Upadhaya, Sudha" w:date="2021-01-24T20:03:00Z">
              <w:rPr>
                <w:rFonts w:ascii="Times" w:hAnsi="Times" w:cs="Cambria"/>
                <w:color w:val="222222"/>
                <w:sz w:val="24"/>
                <w:szCs w:val="24"/>
                <w:shd w:val="clear" w:color="auto" w:fill="FFFFFF"/>
              </w:rPr>
            </w:rPrChange>
          </w:rPr>
          <w:t>:402-408.</w:t>
        </w:r>
        <w:r w:rsidRPr="001421F5">
          <w:rPr>
            <w:rFonts w:ascii="Arial" w:hAnsi="Arial" w:cs="Arial"/>
            <w:sz w:val="24"/>
            <w:szCs w:val="24"/>
            <w:rPrChange w:id="604" w:author="G C Upadhaya, Sudha" w:date="2021-01-24T20:03:00Z">
              <w:rPr>
                <w:rFonts w:ascii="Times" w:hAnsi="Times" w:cs="Cambria"/>
                <w:sz w:val="24"/>
                <w:szCs w:val="24"/>
              </w:rPr>
            </w:rPrChange>
          </w:rPr>
          <w:t xml:space="preserve"> </w:t>
        </w:r>
      </w:ins>
    </w:p>
    <w:p w14:paraId="4C5C57EF" w14:textId="77777777" w:rsidR="009B3520" w:rsidRPr="009B3520" w:rsidRDefault="009B3520" w:rsidP="009B3520">
      <w:pPr>
        <w:numPr>
          <w:ilvl w:val="0"/>
          <w:numId w:val="1"/>
        </w:numPr>
        <w:spacing w:after="160"/>
        <w:contextualSpacing/>
        <w:jc w:val="both"/>
        <w:rPr>
          <w:ins w:id="605" w:author="G C Upadhaya, Sudha" w:date="2021-01-24T21:53:00Z"/>
          <w:rFonts w:eastAsia="Times New Roman"/>
          <w:color w:val="222222"/>
          <w:sz w:val="24"/>
          <w:szCs w:val="24"/>
          <w:shd w:val="clear" w:color="auto" w:fill="FFFFFF"/>
          <w:lang w:val="en-US"/>
        </w:rPr>
      </w:pPr>
      <w:ins w:id="606" w:author="G C Upadhaya, Sudha" w:date="2021-01-24T21:53:00Z">
        <w:r w:rsidRPr="009B3520">
          <w:rPr>
            <w:rFonts w:eastAsia="Times New Roman"/>
            <w:color w:val="222222"/>
            <w:sz w:val="24"/>
            <w:szCs w:val="24"/>
            <w:shd w:val="clear" w:color="auto" w:fill="FFFFFF"/>
            <w:lang w:val="en-US"/>
          </w:rPr>
          <w:t xml:space="preserve">Wang, L., Wang, Y., Cao, H., Hao, X., Zeng, J., Yang, Y. and Wang, X. 2016. Transcriptome analysis of an anthracnose-resistant tea plant cultivar reveals genes associated with resistance to Colletotrichum </w:t>
        </w:r>
        <w:proofErr w:type="spellStart"/>
        <w:r w:rsidRPr="009B3520">
          <w:rPr>
            <w:rFonts w:eastAsia="Times New Roman"/>
            <w:color w:val="222222"/>
            <w:sz w:val="24"/>
            <w:szCs w:val="24"/>
            <w:shd w:val="clear" w:color="auto" w:fill="FFFFFF"/>
            <w:lang w:val="en-US"/>
          </w:rPr>
          <w:t>camelliae</w:t>
        </w:r>
        <w:proofErr w:type="spellEnd"/>
        <w:r w:rsidRPr="009B3520">
          <w:rPr>
            <w:rFonts w:eastAsia="Times New Roman"/>
            <w:color w:val="222222"/>
            <w:sz w:val="24"/>
            <w:szCs w:val="24"/>
            <w:shd w:val="clear" w:color="auto" w:fill="FFFFFF"/>
            <w:lang w:val="en-US"/>
          </w:rPr>
          <w:t>. </w:t>
        </w:r>
        <w:proofErr w:type="spellStart"/>
        <w:r w:rsidRPr="009B3520">
          <w:rPr>
            <w:rFonts w:eastAsia="Times New Roman"/>
            <w:iCs/>
            <w:color w:val="222222"/>
            <w:sz w:val="24"/>
            <w:szCs w:val="24"/>
            <w:shd w:val="clear" w:color="auto" w:fill="FFFFFF"/>
            <w:lang w:val="en-US"/>
          </w:rPr>
          <w:t>PLoS</w:t>
        </w:r>
        <w:proofErr w:type="spellEnd"/>
        <w:r w:rsidRPr="009B3520">
          <w:rPr>
            <w:rFonts w:eastAsia="Times New Roman"/>
            <w:iCs/>
            <w:color w:val="222222"/>
            <w:sz w:val="24"/>
            <w:szCs w:val="24"/>
            <w:shd w:val="clear" w:color="auto" w:fill="FFFFFF"/>
            <w:lang w:val="en-US"/>
          </w:rPr>
          <w:t xml:space="preserve"> One</w:t>
        </w:r>
        <w:r w:rsidRPr="009B3520">
          <w:rPr>
            <w:rFonts w:eastAsia="Times New Roman"/>
            <w:color w:val="222222"/>
            <w:sz w:val="24"/>
            <w:szCs w:val="24"/>
            <w:shd w:val="clear" w:color="auto" w:fill="FFFFFF"/>
            <w:lang w:val="en-US"/>
          </w:rPr>
          <w:t xml:space="preserve">. </w:t>
        </w:r>
        <w:proofErr w:type="gramStart"/>
        <w:r w:rsidRPr="009B3520">
          <w:rPr>
            <w:rFonts w:eastAsia="Times New Roman"/>
            <w:iCs/>
            <w:color w:val="222222"/>
            <w:sz w:val="24"/>
            <w:szCs w:val="24"/>
            <w:shd w:val="clear" w:color="auto" w:fill="FFFFFF"/>
            <w:lang w:val="en-US"/>
          </w:rPr>
          <w:t>11</w:t>
        </w:r>
        <w:r w:rsidRPr="009B3520">
          <w:rPr>
            <w:rFonts w:eastAsia="Times New Roman"/>
            <w:color w:val="222222"/>
            <w:sz w:val="24"/>
            <w:szCs w:val="24"/>
            <w:shd w:val="clear" w:color="auto" w:fill="FFFFFF"/>
            <w:lang w:val="en-US"/>
          </w:rPr>
          <w:t>:e</w:t>
        </w:r>
        <w:proofErr w:type="gramEnd"/>
        <w:r w:rsidRPr="009B3520">
          <w:rPr>
            <w:rFonts w:eastAsia="Times New Roman"/>
            <w:color w:val="222222"/>
            <w:sz w:val="24"/>
            <w:szCs w:val="24"/>
            <w:shd w:val="clear" w:color="auto" w:fill="FFFFFF"/>
            <w:lang w:val="en-US"/>
          </w:rPr>
          <w:t>0148535.</w:t>
        </w:r>
      </w:ins>
    </w:p>
    <w:p w14:paraId="0DA65A59" w14:textId="77777777" w:rsidR="001421F5" w:rsidRPr="001421F5" w:rsidRDefault="001421F5">
      <w:pPr>
        <w:ind w:left="630"/>
        <w:jc w:val="both"/>
        <w:rPr>
          <w:sz w:val="24"/>
          <w:szCs w:val="24"/>
        </w:rPr>
        <w:pPrChange w:id="607" w:author="G C Upadhaya, Sudha" w:date="2021-01-24T21:53:00Z">
          <w:pPr>
            <w:numPr>
              <w:numId w:val="1"/>
            </w:numPr>
            <w:ind w:left="540" w:hanging="360"/>
            <w:jc w:val="both"/>
          </w:pPr>
        </w:pPrChange>
      </w:pPr>
    </w:p>
    <w:p w14:paraId="41E4B8BC" w14:textId="77777777" w:rsidR="00D44044" w:rsidRDefault="00D44044">
      <w:pPr>
        <w:jc w:val="both"/>
        <w:rPr>
          <w:sz w:val="24"/>
          <w:szCs w:val="24"/>
        </w:rPr>
      </w:pPr>
    </w:p>
    <w:p w14:paraId="7E8FEB2C" w14:textId="77777777" w:rsidR="00D44044" w:rsidRDefault="00D44044">
      <w:pPr>
        <w:rPr>
          <w:b/>
        </w:rPr>
      </w:pPr>
    </w:p>
    <w:p w14:paraId="723DDFE2" w14:textId="77777777" w:rsidR="00D44044" w:rsidRDefault="00D44044">
      <w:pPr>
        <w:rPr>
          <w:b/>
        </w:rPr>
      </w:pPr>
    </w:p>
    <w:p w14:paraId="4AC2C654" w14:textId="735906EB" w:rsidR="00D44044" w:rsidDel="00927059" w:rsidRDefault="0021510F">
      <w:pPr>
        <w:rPr>
          <w:del w:id="608" w:author="Wheeler, David Linnard" w:date="2021-03-30T11:12:00Z"/>
          <w:b/>
        </w:rPr>
      </w:pPr>
      <w:del w:id="609" w:author="Wheeler, David Linnard" w:date="2021-03-30T11:12:00Z">
        <w:r w:rsidDel="00927059">
          <w:rPr>
            <w:b/>
          </w:rPr>
          <w:delText xml:space="preserve">Garbagio </w:delText>
        </w:r>
      </w:del>
    </w:p>
    <w:p w14:paraId="2D3F6DA4" w14:textId="7CD01AAA" w:rsidR="00D44044" w:rsidDel="00927059" w:rsidRDefault="0021510F">
      <w:pPr>
        <w:ind w:firstLine="720"/>
        <w:jc w:val="both"/>
        <w:rPr>
          <w:moveFrom w:id="610" w:author="Wheeler, David Linnard" w:date="2021-03-30T11:13:00Z"/>
          <w:color w:val="333333"/>
          <w:sz w:val="24"/>
          <w:szCs w:val="24"/>
        </w:rPr>
      </w:pPr>
      <w:moveFromRangeStart w:id="611" w:author="Wheeler, David Linnard" w:date="2021-03-30T11:13:00Z" w:name="move67995199"/>
      <w:moveFrom w:id="612" w:author="Wheeler, David Linnard" w:date="2021-03-30T11:13:00Z">
        <w:r w:rsidDel="00927059">
          <w:rPr>
            <w:color w:val="202020"/>
            <w:sz w:val="24"/>
            <w:szCs w:val="24"/>
            <w:highlight w:val="white"/>
          </w:rPr>
          <w:t xml:space="preserve">Gene expression levels for potato and </w:t>
        </w:r>
        <w:r w:rsidDel="00927059">
          <w:rPr>
            <w:i/>
            <w:color w:val="202020"/>
            <w:sz w:val="24"/>
            <w:szCs w:val="24"/>
            <w:highlight w:val="white"/>
          </w:rPr>
          <w:t xml:space="preserve">V. dahliae </w:t>
        </w:r>
        <w:r w:rsidDel="00927059">
          <w:rPr>
            <w:color w:val="202020"/>
            <w:sz w:val="24"/>
            <w:szCs w:val="24"/>
            <w:highlight w:val="white"/>
          </w:rPr>
          <w:t xml:space="preserve">were determined with the expected </w:t>
        </w:r>
        <w:r w:rsidDel="00927059">
          <w:rPr>
            <w:color w:val="222222"/>
            <w:sz w:val="24"/>
            <w:szCs w:val="24"/>
            <w:highlight w:val="white"/>
          </w:rPr>
          <w:t xml:space="preserve">fragments per kilobase of transcript per million fragments mapped (FPKM) (Trapnell </w:t>
        </w:r>
        <w:r w:rsidDel="00927059">
          <w:rPr>
            <w:i/>
            <w:color w:val="222222"/>
            <w:sz w:val="24"/>
            <w:szCs w:val="24"/>
            <w:highlight w:val="white"/>
          </w:rPr>
          <w:t xml:space="preserve">et al. </w:t>
        </w:r>
        <w:r w:rsidDel="00927059">
          <w:rPr>
            <w:color w:val="222222"/>
            <w:sz w:val="24"/>
            <w:szCs w:val="24"/>
            <w:highlight w:val="white"/>
          </w:rPr>
          <w:t xml:space="preserve">2010). For peppermint and brown mustard, the abundance of reads were estimated with RNA-seq by Expectation-Maximization (RSEM) </w:t>
        </w:r>
        <w:r w:rsidDel="00927059">
          <w:rPr>
            <w:color w:val="202020"/>
            <w:sz w:val="24"/>
            <w:szCs w:val="24"/>
            <w:highlight w:val="white"/>
          </w:rPr>
          <w:t>with Bowtie 2 (</w:t>
        </w:r>
        <w:r w:rsidDel="00927059">
          <w:rPr>
            <w:color w:val="333333"/>
            <w:sz w:val="24"/>
            <w:szCs w:val="24"/>
            <w:highlight w:val="white"/>
          </w:rPr>
          <w:t xml:space="preserve">Langmead </w:t>
        </w:r>
        <w:r w:rsidDel="00927059">
          <w:rPr>
            <w:i/>
            <w:color w:val="333333"/>
            <w:sz w:val="24"/>
            <w:szCs w:val="24"/>
            <w:highlight w:val="white"/>
          </w:rPr>
          <w:t xml:space="preserve">et al. </w:t>
        </w:r>
        <w:r w:rsidDel="00927059">
          <w:rPr>
            <w:color w:val="333333"/>
            <w:sz w:val="24"/>
            <w:szCs w:val="24"/>
            <w:highlight w:val="white"/>
          </w:rPr>
          <w:t xml:space="preserve">2012). FPKM was then used to calculate expression gene expression levels. DEGs were identified with the DESeq2 package version 1.26.0 (Love </w:t>
        </w:r>
        <w:r w:rsidDel="00927059">
          <w:rPr>
            <w:i/>
            <w:color w:val="333333"/>
            <w:sz w:val="24"/>
            <w:szCs w:val="24"/>
            <w:highlight w:val="white"/>
          </w:rPr>
          <w:t xml:space="preserve">et al. </w:t>
        </w:r>
        <w:r w:rsidDel="00927059">
          <w:rPr>
            <w:color w:val="333333"/>
            <w:sz w:val="24"/>
            <w:szCs w:val="24"/>
            <w:highlight w:val="white"/>
          </w:rPr>
          <w:t xml:space="preserve">2014) in R version 3.6.2 (R Core Team (2019)). </w:t>
        </w:r>
      </w:moveFrom>
    </w:p>
    <w:moveFromRangeEnd w:id="611"/>
    <w:p w14:paraId="755E0058" w14:textId="77777777" w:rsidR="003666B0" w:rsidRDefault="003666B0">
      <w:pPr>
        <w:ind w:firstLine="720"/>
        <w:jc w:val="both"/>
        <w:rPr>
          <w:color w:val="333333"/>
          <w:sz w:val="24"/>
          <w:szCs w:val="24"/>
        </w:rPr>
      </w:pPr>
    </w:p>
    <w:p w14:paraId="32403305" w14:textId="77777777" w:rsidR="003666B0" w:rsidRDefault="003666B0" w:rsidP="003666B0">
      <w:pPr>
        <w:ind w:firstLine="720"/>
        <w:jc w:val="both"/>
        <w:rPr>
          <w:b/>
        </w:rPr>
      </w:pPr>
    </w:p>
    <w:sectPr w:rsidR="003666B0">
      <w:type w:val="continuous"/>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21" w:author="Wheeler, David Linnard" w:date="2021-03-29T15:13:00Z" w:initials="WDL">
    <w:p w14:paraId="69B3E405" w14:textId="77777777" w:rsidR="00221812" w:rsidRDefault="00221812">
      <w:pPr>
        <w:pStyle w:val="CommentText"/>
      </w:pPr>
      <w:r>
        <w:rPr>
          <w:rStyle w:val="CommentReference"/>
        </w:rPr>
        <w:annotationRef/>
      </w:r>
      <w:r>
        <w:t>Where is this?</w:t>
      </w:r>
    </w:p>
    <w:p w14:paraId="34D588FF" w14:textId="77777777" w:rsidR="00221812" w:rsidRDefault="00221812">
      <w:pPr>
        <w:pStyle w:val="CommentText"/>
      </w:pPr>
      <w:r>
        <w:t>We should add to the “TABLES” folder</w:t>
      </w:r>
    </w:p>
    <w:p w14:paraId="51CA9D80" w14:textId="7413C0BA" w:rsidR="00221812" w:rsidRDefault="00221812">
      <w:pPr>
        <w:pStyle w:val="CommentText"/>
      </w:pPr>
    </w:p>
  </w:comment>
  <w:comment w:id="277" w:author="David Wheeler" w:date="2020-05-27T16:20:00Z" w:initials="">
    <w:p w14:paraId="6E01405D" w14:textId="77777777" w:rsidR="00221812" w:rsidRDefault="00221812">
      <w:pPr>
        <w:widowControl w:val="0"/>
        <w:pBdr>
          <w:top w:val="nil"/>
          <w:left w:val="nil"/>
          <w:bottom w:val="nil"/>
          <w:right w:val="nil"/>
          <w:between w:val="nil"/>
        </w:pBdr>
        <w:spacing w:line="240" w:lineRule="auto"/>
        <w:rPr>
          <w:color w:val="000000"/>
        </w:rPr>
      </w:pPr>
      <w:r>
        <w:rPr>
          <w:color w:val="000000"/>
        </w:rPr>
        <w:t>This can/should be reduced to one summary paragraph?</w:t>
      </w:r>
    </w:p>
  </w:comment>
  <w:comment w:id="318" w:author="Wheeler, David Linnard" w:date="2021-03-30T10:29:00Z" w:initials="WDL">
    <w:p w14:paraId="2DDE5DAE" w14:textId="5E44EED7" w:rsidR="00221812" w:rsidRDefault="00221812">
      <w:pPr>
        <w:pStyle w:val="CommentText"/>
      </w:pPr>
      <w:r>
        <w:rPr>
          <w:rStyle w:val="CommentReference"/>
        </w:rPr>
        <w:annotationRef/>
      </w:r>
      <w:r>
        <w:t>We need more discussion about the functions of these genes.</w:t>
      </w:r>
    </w:p>
  </w:comment>
  <w:comment w:id="328" w:author="Wheeler, David Linnard" w:date="2021-03-30T10:31:00Z" w:initials="WDL">
    <w:p w14:paraId="00AB0BC6" w14:textId="62550543" w:rsidR="00221812" w:rsidRDefault="00221812">
      <w:pPr>
        <w:pStyle w:val="CommentText"/>
      </w:pPr>
      <w:r>
        <w:rPr>
          <w:rStyle w:val="CommentReference"/>
        </w:rPr>
        <w:annotationRef/>
      </w:r>
      <w:r>
        <w:t xml:space="preserve">Sudha, in general it is best to structure sentences like: “T was done with M” where T is a </w:t>
      </w:r>
      <w:proofErr w:type="gramStart"/>
      <w:r>
        <w:t>thing(</w:t>
      </w:r>
      <w:proofErr w:type="gramEnd"/>
      <w:r>
        <w:t>like validation) and M is a method (like RT-qPCR). There are exceptions but when we write “M was done for T” we emphasize the method, not the thing.</w:t>
      </w:r>
    </w:p>
  </w:comment>
  <w:comment w:id="344" w:author="Wheeler, David Linnard" w:date="2021-03-30T10:34:00Z" w:initials="WDL">
    <w:p w14:paraId="38F7A456" w14:textId="3BBD20EC" w:rsidR="00221812" w:rsidRDefault="00221812">
      <w:pPr>
        <w:pStyle w:val="CommentText"/>
      </w:pPr>
      <w:r>
        <w:rPr>
          <w:rStyle w:val="CommentReference"/>
        </w:rPr>
        <w:annotationRef/>
      </w:r>
      <w:r>
        <w:t xml:space="preserve">I think you are right to spell these out because they are &lt;10 but </w:t>
      </w:r>
      <w:proofErr w:type="spellStart"/>
      <w:proofErr w:type="gramStart"/>
      <w:r>
        <w:t>lets</w:t>
      </w:r>
      <w:proofErr w:type="spellEnd"/>
      <w:proofErr w:type="gramEnd"/>
      <w:r>
        <w:t xml:space="preserve"> see what the reviewers say. </w:t>
      </w:r>
      <w:r w:rsidR="00A314C4">
        <w:t>This way we are consistent.</w:t>
      </w:r>
    </w:p>
  </w:comment>
  <w:comment w:id="380" w:author="Wheeler, David Linnard" w:date="2021-03-30T10:37:00Z" w:initials="WDL">
    <w:p w14:paraId="7A23ED0E" w14:textId="6745F38E" w:rsidR="00A314C4" w:rsidRDefault="00A314C4">
      <w:pPr>
        <w:pStyle w:val="CommentText"/>
      </w:pPr>
      <w:r>
        <w:rPr>
          <w:rStyle w:val="CommentReference"/>
        </w:rPr>
        <w:annotationRef/>
      </w:r>
      <w:r>
        <w:t xml:space="preserve">We should site a figure or table here. </w:t>
      </w:r>
    </w:p>
  </w:comment>
  <w:comment w:id="393" w:author="Wheeler, David Linnard" w:date="2021-03-30T10:39:00Z" w:initials="WDL">
    <w:p w14:paraId="1475A1DE" w14:textId="5F0FFA9E" w:rsidR="00A314C4" w:rsidRDefault="00A314C4">
      <w:pPr>
        <w:pStyle w:val="CommentText"/>
      </w:pPr>
      <w:r>
        <w:rPr>
          <w:rStyle w:val="CommentReference"/>
        </w:rPr>
        <w:annotationRef/>
      </w:r>
      <w:r>
        <w:t xml:space="preserve">This is a little complicated with the “two comparisons of mint” First, we should consistently use “peppermint”. </w:t>
      </w:r>
      <w:proofErr w:type="gramStart"/>
      <w:r>
        <w:t>Second</w:t>
      </w:r>
      <w:proofErr w:type="gramEnd"/>
      <w:r>
        <w:t xml:space="preserve"> we should compare apples and apples, not genes with comparisons. Please simplify.</w:t>
      </w:r>
    </w:p>
  </w:comment>
  <w:comment w:id="420" w:author="David Wheeler" w:date="2020-05-27T16:22:00Z" w:initials="">
    <w:p w14:paraId="410F23ED" w14:textId="77777777" w:rsidR="00221812" w:rsidRDefault="00221812">
      <w:pPr>
        <w:widowControl w:val="0"/>
        <w:pBdr>
          <w:top w:val="nil"/>
          <w:left w:val="nil"/>
          <w:bottom w:val="nil"/>
          <w:right w:val="nil"/>
          <w:between w:val="nil"/>
        </w:pBdr>
        <w:spacing w:line="240" w:lineRule="auto"/>
        <w:rPr>
          <w:color w:val="000000"/>
        </w:rPr>
      </w:pPr>
      <w:r>
        <w:rPr>
          <w:color w:val="000000"/>
        </w:rPr>
        <w:t>These seem excessive, for now.</w:t>
      </w:r>
    </w:p>
  </w:comment>
  <w:comment w:id="421" w:author="David Wheeler" w:date="2020-03-26T17:28:00Z" w:initials="">
    <w:p w14:paraId="7CE2038D" w14:textId="77777777" w:rsidR="00221812" w:rsidRDefault="00221812">
      <w:pPr>
        <w:widowControl w:val="0"/>
        <w:pBdr>
          <w:top w:val="nil"/>
          <w:left w:val="nil"/>
          <w:bottom w:val="nil"/>
          <w:right w:val="nil"/>
          <w:between w:val="nil"/>
        </w:pBdr>
        <w:spacing w:line="240" w:lineRule="auto"/>
        <w:rPr>
          <w:color w:val="000000"/>
        </w:rPr>
      </w:pPr>
      <w:r>
        <w:rPr>
          <w:color w:val="000000"/>
        </w:rPr>
        <w:t>Too verbose!</w:t>
      </w:r>
    </w:p>
  </w:comment>
  <w:comment w:id="422" w:author="David Wheeler" w:date="2020-03-26T17:29:00Z" w:initials="">
    <w:p w14:paraId="05AF2ADE" w14:textId="77777777" w:rsidR="00221812" w:rsidRDefault="00221812">
      <w:pPr>
        <w:widowControl w:val="0"/>
        <w:pBdr>
          <w:top w:val="nil"/>
          <w:left w:val="nil"/>
          <w:bottom w:val="nil"/>
          <w:right w:val="nil"/>
          <w:between w:val="nil"/>
        </w:pBdr>
        <w:spacing w:line="240" w:lineRule="auto"/>
        <w:rPr>
          <w:color w:val="000000"/>
        </w:rPr>
      </w:pPr>
      <w:r>
        <w:rPr>
          <w:color w:val="000000"/>
        </w:rPr>
        <w:t>consider legend</w:t>
      </w:r>
    </w:p>
  </w:comment>
  <w:comment w:id="463" w:author="G C Upadhaya, Sudha" w:date="2021-01-24T17:27:00Z" w:initials="GCUS">
    <w:p w14:paraId="2C0C36D4" w14:textId="77777777" w:rsidR="00221812" w:rsidRDefault="00221812" w:rsidP="00C26F51">
      <w:pPr>
        <w:pStyle w:val="CommentText"/>
      </w:pPr>
      <w:r>
        <w:rPr>
          <w:rStyle w:val="CommentReference"/>
        </w:rPr>
        <w:annotationRef/>
      </w:r>
      <w:r>
        <w:t>Need to add primer sequence for mint DEGs</w:t>
      </w:r>
    </w:p>
  </w:comment>
  <w:comment w:id="474" w:author="Wheeler, David Linnard" w:date="2021-03-30T11:07:00Z" w:initials="WDL">
    <w:p w14:paraId="072D9E1E" w14:textId="58BE7ACF" w:rsidR="00927059" w:rsidRDefault="00927059">
      <w:pPr>
        <w:pStyle w:val="CommentText"/>
      </w:pPr>
      <w:r>
        <w:rPr>
          <w:rStyle w:val="CommentReference"/>
        </w:rPr>
        <w:annotationRef/>
      </w:r>
      <w:r>
        <w:t>Why are only some in italics?</w:t>
      </w:r>
    </w:p>
  </w:comment>
  <w:comment w:id="478" w:author="Wheeler, David Linnard" w:date="2021-03-30T11:07:00Z" w:initials="WDL">
    <w:p w14:paraId="1E7A2EDE" w14:textId="348D65EF" w:rsidR="00927059" w:rsidRDefault="00927059">
      <w:pPr>
        <w:pStyle w:val="CommentText"/>
      </w:pPr>
      <w:r>
        <w:rPr>
          <w:rStyle w:val="CommentReference"/>
        </w:rPr>
        <w:annotationRef/>
      </w:r>
      <w:r>
        <w:t>This should be “r” since it’s a sample from a larger population.</w:t>
      </w:r>
    </w:p>
  </w:comment>
  <w:comment w:id="482" w:author="Wheeler, David Linnard" w:date="2021-03-30T11:08:00Z" w:initials="WDL">
    <w:p w14:paraId="003E0BB4" w14:textId="4F33A873" w:rsidR="00927059" w:rsidRDefault="00927059">
      <w:pPr>
        <w:pStyle w:val="CommentText"/>
      </w:pPr>
      <w:r>
        <w:rPr>
          <w:rStyle w:val="CommentReference"/>
        </w:rPr>
        <w:annotationRef/>
      </w:r>
      <w:r>
        <w:t>Mint should be “peppermint”. Mustard should be “brown mustard”. See note below about the legend.</w:t>
      </w:r>
    </w:p>
  </w:comment>
  <w:comment w:id="499" w:author="Wheeler, David Linnard" w:date="2021-03-30T11:08:00Z" w:initials="WDL">
    <w:p w14:paraId="2F8C6315" w14:textId="16922910" w:rsidR="00927059" w:rsidRDefault="00927059">
      <w:pPr>
        <w:pStyle w:val="CommentText"/>
      </w:pPr>
      <w:r>
        <w:rPr>
          <w:rStyle w:val="CommentReference"/>
        </w:rPr>
        <w:annotationRef/>
      </w:r>
      <w:r>
        <w:t>Same here.</w:t>
      </w:r>
    </w:p>
  </w:comment>
  <w:comment w:id="506" w:author="Wheeler, David Linnard" w:date="2021-03-30T11:09:00Z" w:initials="WDL">
    <w:p w14:paraId="58FAE100" w14:textId="196A29F0" w:rsidR="00927059" w:rsidRDefault="00927059">
      <w:pPr>
        <w:pStyle w:val="CommentText"/>
      </w:pPr>
      <w:r>
        <w:rPr>
          <w:rStyle w:val="CommentReference"/>
        </w:rPr>
        <w:annotationRef/>
      </w:r>
      <w:r>
        <w:t>Same name changes apply here. The legend on the right is quite cramped. Consider putting in on the bottom.</w:t>
      </w:r>
    </w:p>
  </w:comment>
  <w:comment w:id="516" w:author="Wheeler, David Linnard" w:date="2021-03-30T11:10:00Z" w:initials="WDL">
    <w:p w14:paraId="59928ED0" w14:textId="5751392A" w:rsidR="00927059" w:rsidRDefault="00927059">
      <w:pPr>
        <w:pStyle w:val="CommentText"/>
      </w:pPr>
      <w:r>
        <w:rPr>
          <w:rStyle w:val="CommentReference"/>
        </w:rPr>
        <w:annotationRef/>
      </w:r>
      <w:r>
        <w:t>For mint the reference should be 111 and for potato 653. Are these Verticillium genes?</w:t>
      </w:r>
    </w:p>
  </w:comment>
  <w:comment w:id="551" w:author="Wheeler, David Linnard" w:date="2021-03-30T11:11:00Z" w:initials="WDL">
    <w:p w14:paraId="620AE33D" w14:textId="653C7D09" w:rsidR="00927059" w:rsidRDefault="00927059">
      <w:pPr>
        <w:pStyle w:val="CommentText"/>
      </w:pPr>
      <w:r>
        <w:rPr>
          <w:rStyle w:val="CommentReference"/>
        </w:rPr>
        <w:annotationRef/>
      </w:r>
      <w:r>
        <w:t>Do you mean “r” or the other symbol for rho?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CA9D80" w15:done="0"/>
  <w15:commentEx w15:paraId="6E01405D" w15:done="0"/>
  <w15:commentEx w15:paraId="2DDE5DAE" w15:done="0"/>
  <w15:commentEx w15:paraId="00AB0BC6" w15:done="0"/>
  <w15:commentEx w15:paraId="38F7A456" w15:done="0"/>
  <w15:commentEx w15:paraId="7A23ED0E" w15:done="0"/>
  <w15:commentEx w15:paraId="1475A1DE" w15:done="0"/>
  <w15:commentEx w15:paraId="410F23ED" w15:done="0"/>
  <w15:commentEx w15:paraId="7CE2038D" w15:done="0"/>
  <w15:commentEx w15:paraId="05AF2ADE" w15:done="0"/>
  <w15:commentEx w15:paraId="2C0C36D4" w15:done="0"/>
  <w15:commentEx w15:paraId="072D9E1E" w15:done="0"/>
  <w15:commentEx w15:paraId="1E7A2EDE" w15:done="0"/>
  <w15:commentEx w15:paraId="003E0BB4" w15:done="0"/>
  <w15:commentEx w15:paraId="2F8C6315" w15:done="0"/>
  <w15:commentEx w15:paraId="58FAE100" w15:done="0"/>
  <w15:commentEx w15:paraId="59928ED0" w15:done="0"/>
  <w15:commentEx w15:paraId="620AE33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0C6D25" w16cex:dateUtc="2021-03-29T22:13:00Z"/>
  <w16cex:commentExtensible w16cex:durableId="240D7BF3" w16cex:dateUtc="2021-03-30T17:29:00Z"/>
  <w16cex:commentExtensible w16cex:durableId="240D7C86" w16cex:dateUtc="2021-03-30T17:31:00Z"/>
  <w16cex:commentExtensible w16cex:durableId="240D7D31" w16cex:dateUtc="2021-03-30T17:34:00Z"/>
  <w16cex:commentExtensible w16cex:durableId="240D7DD2" w16cex:dateUtc="2021-03-30T17:37:00Z"/>
  <w16cex:commentExtensible w16cex:durableId="240D7E63" w16cex:dateUtc="2021-03-30T17:39:00Z"/>
  <w16cex:commentExtensible w16cex:durableId="240D84E3" w16cex:dateUtc="2021-03-30T18:07:00Z"/>
  <w16cex:commentExtensible w16cex:durableId="240D850C" w16cex:dateUtc="2021-03-30T18:07:00Z"/>
  <w16cex:commentExtensible w16cex:durableId="240D853B" w16cex:dateUtc="2021-03-30T18:08:00Z"/>
  <w16cex:commentExtensible w16cex:durableId="240D8529" w16cex:dateUtc="2021-03-30T18:08:00Z"/>
  <w16cex:commentExtensible w16cex:durableId="240D8560" w16cex:dateUtc="2021-03-30T18:09:00Z"/>
  <w16cex:commentExtensible w16cex:durableId="240D85C1" w16cex:dateUtc="2021-03-30T18:10:00Z"/>
  <w16cex:commentExtensible w16cex:durableId="240D85EC" w16cex:dateUtc="2021-03-30T1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CA9D80" w16cid:durableId="240C6D25"/>
  <w16cid:commentId w16cid:paraId="6E01405D" w16cid:durableId="23B3CC17"/>
  <w16cid:commentId w16cid:paraId="2DDE5DAE" w16cid:durableId="240D7BF3"/>
  <w16cid:commentId w16cid:paraId="00AB0BC6" w16cid:durableId="240D7C86"/>
  <w16cid:commentId w16cid:paraId="38F7A456" w16cid:durableId="240D7D31"/>
  <w16cid:commentId w16cid:paraId="7A23ED0E" w16cid:durableId="240D7DD2"/>
  <w16cid:commentId w16cid:paraId="1475A1DE" w16cid:durableId="240D7E63"/>
  <w16cid:commentId w16cid:paraId="410F23ED" w16cid:durableId="23B3CC18"/>
  <w16cid:commentId w16cid:paraId="7CE2038D" w16cid:durableId="23B3CC20"/>
  <w16cid:commentId w16cid:paraId="05AF2ADE" w16cid:durableId="23B3CC21"/>
  <w16cid:commentId w16cid:paraId="2C0C36D4" w16cid:durableId="23B82C7E"/>
  <w16cid:commentId w16cid:paraId="072D9E1E" w16cid:durableId="240D84E3"/>
  <w16cid:commentId w16cid:paraId="1E7A2EDE" w16cid:durableId="240D850C"/>
  <w16cid:commentId w16cid:paraId="003E0BB4" w16cid:durableId="240D853B"/>
  <w16cid:commentId w16cid:paraId="2F8C6315" w16cid:durableId="240D8529"/>
  <w16cid:commentId w16cid:paraId="58FAE100" w16cid:durableId="240D8560"/>
  <w16cid:commentId w16cid:paraId="59928ED0" w16cid:durableId="240D85C1"/>
  <w16cid:commentId w16cid:paraId="620AE33D" w16cid:durableId="240D85E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Arial"/>
    <w:panose1 w:val="020B0604020202020204"/>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Times">
    <w:altName w:val="﷽﷽﷽﷽﷽﷽﷽﷽☝"/>
    <w:panose1 w:val="00000500000000020000"/>
    <w:charset w:val="00"/>
    <w:family w:val="auto"/>
    <w:pitch w:val="variable"/>
    <w:sig w:usb0="E00002FF" w:usb1="5000205A" w:usb2="00000000" w:usb3="00000000" w:csb0="0000019F" w:csb1="00000000"/>
  </w:font>
  <w:font w:name="Rho">
    <w:altName w:val="Cambria"/>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3398B"/>
    <w:multiLevelType w:val="hybridMultilevel"/>
    <w:tmpl w:val="2C9A7B5C"/>
    <w:lvl w:ilvl="0" w:tplc="DFFC5768">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2AE30E42"/>
    <w:multiLevelType w:val="multilevel"/>
    <w:tmpl w:val="3AB23324"/>
    <w:lvl w:ilvl="0">
      <w:start w:val="1"/>
      <w:numFmt w:val="decimal"/>
      <w:lvlText w:val="%1."/>
      <w:lvlJc w:val="left"/>
      <w:pPr>
        <w:ind w:left="54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AE23B84"/>
    <w:multiLevelType w:val="multilevel"/>
    <w:tmpl w:val="F1B6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heeler, David Linnard">
    <w15:presenceInfo w15:providerId="AD" w15:userId="S::david.wheeler@wsu.edu::537f363c-f550-4d12-b09d-9c2368ea6e68"/>
  </w15:person>
  <w15:person w15:author="G C Upadhaya, Sudha">
    <w15:presenceInfo w15:providerId="AD" w15:userId="S::sudha.gcupadhaya@wsu.edu::5013d844-b7aa-48c2-bf03-bae1cd52cf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044"/>
    <w:rsid w:val="00013ABF"/>
    <w:rsid w:val="00020C9B"/>
    <w:rsid w:val="00027B18"/>
    <w:rsid w:val="00054C1B"/>
    <w:rsid w:val="000642CA"/>
    <w:rsid w:val="000972B9"/>
    <w:rsid w:val="000B191D"/>
    <w:rsid w:val="000E5912"/>
    <w:rsid w:val="00112BCE"/>
    <w:rsid w:val="001421F5"/>
    <w:rsid w:val="00171845"/>
    <w:rsid w:val="001768F8"/>
    <w:rsid w:val="00180EA5"/>
    <w:rsid w:val="00182DA8"/>
    <w:rsid w:val="00184059"/>
    <w:rsid w:val="00186225"/>
    <w:rsid w:val="001B3632"/>
    <w:rsid w:val="001C4BD7"/>
    <w:rsid w:val="001D4BC4"/>
    <w:rsid w:val="001E4D2F"/>
    <w:rsid w:val="00211E11"/>
    <w:rsid w:val="0021510F"/>
    <w:rsid w:val="00217BBC"/>
    <w:rsid w:val="00221812"/>
    <w:rsid w:val="00222CA5"/>
    <w:rsid w:val="00241485"/>
    <w:rsid w:val="00287FC9"/>
    <w:rsid w:val="002A15DD"/>
    <w:rsid w:val="002D3B68"/>
    <w:rsid w:val="002F1F57"/>
    <w:rsid w:val="00310BDC"/>
    <w:rsid w:val="00353988"/>
    <w:rsid w:val="003666B0"/>
    <w:rsid w:val="00376DF9"/>
    <w:rsid w:val="003D5628"/>
    <w:rsid w:val="003D6FC8"/>
    <w:rsid w:val="00443C68"/>
    <w:rsid w:val="004619FB"/>
    <w:rsid w:val="004F3F51"/>
    <w:rsid w:val="00531DCA"/>
    <w:rsid w:val="0058657D"/>
    <w:rsid w:val="005B3BB8"/>
    <w:rsid w:val="005C7DAB"/>
    <w:rsid w:val="00604FB1"/>
    <w:rsid w:val="00634FFD"/>
    <w:rsid w:val="00645592"/>
    <w:rsid w:val="00655709"/>
    <w:rsid w:val="00682880"/>
    <w:rsid w:val="00686B68"/>
    <w:rsid w:val="00725196"/>
    <w:rsid w:val="00742DA3"/>
    <w:rsid w:val="00795303"/>
    <w:rsid w:val="007A653F"/>
    <w:rsid w:val="007B03DB"/>
    <w:rsid w:val="007C253B"/>
    <w:rsid w:val="007D6B56"/>
    <w:rsid w:val="0081256B"/>
    <w:rsid w:val="0081659D"/>
    <w:rsid w:val="00844957"/>
    <w:rsid w:val="0085077C"/>
    <w:rsid w:val="00866E00"/>
    <w:rsid w:val="008821D9"/>
    <w:rsid w:val="008B29B5"/>
    <w:rsid w:val="008C49ED"/>
    <w:rsid w:val="008F2590"/>
    <w:rsid w:val="00921F21"/>
    <w:rsid w:val="00923AC1"/>
    <w:rsid w:val="00927059"/>
    <w:rsid w:val="00963939"/>
    <w:rsid w:val="009A00C9"/>
    <w:rsid w:val="009B3520"/>
    <w:rsid w:val="009C4E95"/>
    <w:rsid w:val="00A314C4"/>
    <w:rsid w:val="00A62C5B"/>
    <w:rsid w:val="00AB039C"/>
    <w:rsid w:val="00B30DBC"/>
    <w:rsid w:val="00B3146A"/>
    <w:rsid w:val="00B62E80"/>
    <w:rsid w:val="00B9386B"/>
    <w:rsid w:val="00C00CE8"/>
    <w:rsid w:val="00C26F51"/>
    <w:rsid w:val="00C34AC2"/>
    <w:rsid w:val="00CC693D"/>
    <w:rsid w:val="00CF553A"/>
    <w:rsid w:val="00D44044"/>
    <w:rsid w:val="00D622BD"/>
    <w:rsid w:val="00D6269E"/>
    <w:rsid w:val="00D72C50"/>
    <w:rsid w:val="00DD6232"/>
    <w:rsid w:val="00E4656F"/>
    <w:rsid w:val="00E918F4"/>
    <w:rsid w:val="00E91A5E"/>
    <w:rsid w:val="00EA2783"/>
    <w:rsid w:val="00EB21E8"/>
    <w:rsid w:val="00F21760"/>
    <w:rsid w:val="00F42629"/>
    <w:rsid w:val="00F5008C"/>
    <w:rsid w:val="00F60084"/>
    <w:rsid w:val="00F64697"/>
    <w:rsid w:val="00F71CA4"/>
    <w:rsid w:val="00F86A7E"/>
    <w:rsid w:val="00F9199F"/>
    <w:rsid w:val="00FD69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C92FA"/>
  <w15:docId w15:val="{6A5210A1-73D7-4D34-814D-CA5EAE26C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D3B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3B68"/>
    <w:rPr>
      <w:rFonts w:ascii="Segoe UI" w:hAnsi="Segoe UI" w:cs="Segoe UI"/>
      <w:sz w:val="18"/>
      <w:szCs w:val="18"/>
    </w:rPr>
  </w:style>
  <w:style w:type="paragraph" w:styleId="NormalWeb">
    <w:name w:val="Normal (Web)"/>
    <w:basedOn w:val="Normal"/>
    <w:uiPriority w:val="99"/>
    <w:unhideWhenUsed/>
    <w:rsid w:val="00CC693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CC693D"/>
    <w:rPr>
      <w:i/>
      <w:iCs/>
    </w:rPr>
  </w:style>
  <w:style w:type="table" w:styleId="TableGrid">
    <w:name w:val="Table Grid"/>
    <w:basedOn w:val="TableNormal"/>
    <w:uiPriority w:val="39"/>
    <w:rsid w:val="007C253B"/>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3D5628"/>
    <w:rPr>
      <w:b/>
      <w:bCs/>
    </w:rPr>
  </w:style>
  <w:style w:type="character" w:customStyle="1" w:styleId="CommentSubjectChar">
    <w:name w:val="Comment Subject Char"/>
    <w:basedOn w:val="CommentTextChar"/>
    <w:link w:val="CommentSubject"/>
    <w:uiPriority w:val="99"/>
    <w:semiHidden/>
    <w:rsid w:val="003D5628"/>
    <w:rPr>
      <w:b/>
      <w:bCs/>
      <w:sz w:val="20"/>
      <w:szCs w:val="20"/>
    </w:rPr>
  </w:style>
  <w:style w:type="character" w:styleId="Hyperlink">
    <w:name w:val="Hyperlink"/>
    <w:basedOn w:val="DefaultParagraphFont"/>
    <w:uiPriority w:val="99"/>
    <w:unhideWhenUsed/>
    <w:rsid w:val="001421F5"/>
    <w:rPr>
      <w:color w:val="0000FF" w:themeColor="hyperlink"/>
      <w:u w:val="single"/>
    </w:rPr>
  </w:style>
  <w:style w:type="character" w:styleId="UnresolvedMention">
    <w:name w:val="Unresolved Mention"/>
    <w:basedOn w:val="DefaultParagraphFont"/>
    <w:uiPriority w:val="99"/>
    <w:semiHidden/>
    <w:unhideWhenUsed/>
    <w:rsid w:val="001421F5"/>
    <w:rPr>
      <w:color w:val="605E5C"/>
      <w:shd w:val="clear" w:color="auto" w:fill="E1DFDD"/>
    </w:rPr>
  </w:style>
  <w:style w:type="paragraph" w:styleId="ListParagraph">
    <w:name w:val="List Paragraph"/>
    <w:basedOn w:val="Normal"/>
    <w:uiPriority w:val="99"/>
    <w:qFormat/>
    <w:rsid w:val="001421F5"/>
    <w:pPr>
      <w:spacing w:after="160" w:line="259" w:lineRule="auto"/>
      <w:ind w:left="720"/>
      <w:contextualSpacing/>
    </w:pPr>
    <w:rPr>
      <w:rFonts w:asciiTheme="minorHAnsi" w:eastAsia="Times New Roman" w:hAnsiTheme="minorHAns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3301780">
      <w:bodyDiv w:val="1"/>
      <w:marLeft w:val="0"/>
      <w:marRight w:val="0"/>
      <w:marTop w:val="0"/>
      <w:marBottom w:val="0"/>
      <w:divBdr>
        <w:top w:val="none" w:sz="0" w:space="0" w:color="auto"/>
        <w:left w:val="none" w:sz="0" w:space="0" w:color="auto"/>
        <w:bottom w:val="none" w:sz="0" w:space="0" w:color="auto"/>
        <w:right w:val="none" w:sz="0" w:space="0" w:color="auto"/>
      </w:divBdr>
    </w:div>
    <w:div w:id="15065508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oi.org/10.1186/1471-2164-14-852" TargetMode="External"/><Relationship Id="rId39" Type="http://schemas.openxmlformats.org/officeDocument/2006/relationships/hyperlink" Target="https://doi.org/10.1094/PHP-2011-0323-02-RS" TargetMode="External"/><Relationship Id="rId21" Type="http://schemas.openxmlformats.org/officeDocument/2006/relationships/image" Target="media/image13.tiff"/><Relationship Id="rId34" Type="http://schemas.openxmlformats.org/officeDocument/2006/relationships/hyperlink" Target="https://apsjournals.apsnet.org/doi/10.1094/PHP-2011-0323-02-RS" TargetMode="External"/><Relationship Id="rId42" Type="http://schemas.openxmlformats.org/officeDocument/2006/relationships/theme" Target="theme/theme1.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tiff"/><Relationship Id="rId29" Type="http://schemas.openxmlformats.org/officeDocument/2006/relationships/hyperlink" Target="https://doi.org/10.1111/nph.15567" TargetMode="External"/><Relationship Id="rId41" Type="http://schemas.microsoft.com/office/2011/relationships/people" Target="peop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hyperlink" Target="https://www.apsnet.org/edcenter/intropp/lessons/fungi/ascomycetes/Pages/VerticilliumWilt.aspx" TargetMode="External"/><Relationship Id="rId32" Type="http://schemas.openxmlformats.org/officeDocument/2006/relationships/hyperlink" Target="https://apsjournals.apsnet.org/doi/10.1094/PHP-2011-0323-02-RS" TargetMode="External"/><Relationship Id="rId37" Type="http://schemas.openxmlformats.org/officeDocument/2006/relationships/hyperlink" Target="https://apsjournals.apsnet.org/doi/10.1094/PHP-2011-0323-02-RS" TargetMode="External"/><Relationship Id="rId40"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hyperlink" Target="https://doi.org/10.1111/nph.15567" TargetMode="External"/><Relationship Id="rId36" Type="http://schemas.openxmlformats.org/officeDocument/2006/relationships/hyperlink" Target="https://apsjournals.apsnet.org/doi/10.1094/PHP-2011-0323-02-R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apsjournals.apsnet.org/doi/10.1094/PHP-2011-0323-02-RS"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hyperlink" Target="https://doi.org/10.3389/fpls.2015.00428" TargetMode="External"/><Relationship Id="rId30" Type="http://schemas.openxmlformats.org/officeDocument/2006/relationships/hyperlink" Target="https://apsjournals.apsnet.org/doi/10.1094/PHP-2011-0323-02-RS" TargetMode="External"/><Relationship Id="rId35" Type="http://schemas.openxmlformats.org/officeDocument/2006/relationships/hyperlink" Target="https://apsjournals.apsnet.org/doi/10.1094/PHP-2011-0323-02-RS" TargetMode="External"/><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oi.org/10.1186/1471-2164-14-607" TargetMode="External"/><Relationship Id="rId33" Type="http://schemas.openxmlformats.org/officeDocument/2006/relationships/hyperlink" Target="https://apsjournals.apsnet.org/doi/10.1094/PHP-2011-0323-02-RS" TargetMode="External"/><Relationship Id="rId38" Type="http://schemas.openxmlformats.org/officeDocument/2006/relationships/hyperlink" Target="https://apsjournals.apsnet.org/doi/10.1094/PHP-2011-0323-02-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173</TotalTime>
  <Pages>24</Pages>
  <Words>5614</Words>
  <Characters>32000</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Wheeler, David Linnard</cp:lastModifiedBy>
  <cp:revision>17</cp:revision>
  <dcterms:created xsi:type="dcterms:W3CDTF">2021-03-11T23:01:00Z</dcterms:created>
  <dcterms:modified xsi:type="dcterms:W3CDTF">2021-03-30T18:13:00Z</dcterms:modified>
</cp:coreProperties>
</file>