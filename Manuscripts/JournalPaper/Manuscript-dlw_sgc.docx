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ins w:id="0" w:author="Wheeler, David Linnard" w:date="2021-03-10T15:29:00Z">
        <w:r w:rsidR="00B62E80">
          <w:rPr>
            <w:sz w:val="24"/>
            <w:szCs w:val="24"/>
          </w:rPr>
          <w:t>Sudha GC Up</w:t>
        </w:r>
      </w:ins>
      <w:ins w:id="1" w:author="Wheeler, David Linnard" w:date="2021-03-10T15:30:00Z">
        <w:r w:rsidR="00B62E80">
          <w:rPr>
            <w:sz w:val="24"/>
            <w:szCs w:val="24"/>
          </w:rPr>
          <w:t>adhaya</w:t>
        </w:r>
        <w:r w:rsidR="00B62E80" w:rsidRPr="00B62E80">
          <w:rPr>
            <w:sz w:val="24"/>
            <w:szCs w:val="24"/>
            <w:vertAlign w:val="superscript"/>
          </w:rPr>
          <w:t>1</w:t>
        </w:r>
        <w:r w:rsidR="00B62E80">
          <w:rPr>
            <w:sz w:val="24"/>
            <w:szCs w:val="24"/>
          </w:rPr>
          <w:t>,</w:t>
        </w:r>
      </w:ins>
      <w:ins w:id="2" w:author="Wheeler, David Linnard" w:date="2021-03-10T15:31:00Z">
        <w:r w:rsidR="00B62E80">
          <w:rPr>
            <w:sz w:val="24"/>
            <w:szCs w:val="24"/>
          </w:rPr>
          <w:t xml:space="preserve"> </w:t>
        </w:r>
      </w:ins>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Del="00B62E80" w:rsidRDefault="0021510F">
      <w:pPr>
        <w:jc w:val="center"/>
        <w:rPr>
          <w:del w:id="3" w:author="Wheeler, David Linnard" w:date="2021-03-10T15:31:00Z"/>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rsidP="00B62E80">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15D1AF64" w:rsidR="00D44044" w:rsidDel="00B62E80" w:rsidRDefault="00D44044">
      <w:pPr>
        <w:rPr>
          <w:del w:id="4" w:author="Wheeler, David Linnard" w:date="2021-03-10T15:31:00Z"/>
          <w:b/>
          <w:sz w:val="24"/>
          <w:szCs w:val="24"/>
        </w:rPr>
      </w:pPr>
    </w:p>
    <w:p w14:paraId="178D886B" w14:textId="2842401C" w:rsidR="00D44044" w:rsidDel="00B62E80" w:rsidRDefault="00D44044">
      <w:pPr>
        <w:rPr>
          <w:del w:id="5" w:author="Wheeler, David Linnard" w:date="2021-03-10T15:31:00Z"/>
          <w:b/>
          <w:sz w:val="24"/>
          <w:szCs w:val="24"/>
        </w:rPr>
      </w:pPr>
    </w:p>
    <w:p w14:paraId="2BB73FC6" w14:textId="10A22F2B" w:rsidR="00D44044" w:rsidDel="00B62E80" w:rsidRDefault="00D44044">
      <w:pPr>
        <w:rPr>
          <w:del w:id="6" w:author="Wheeler, David Linnard" w:date="2021-03-10T15:31:00Z"/>
          <w:b/>
          <w:sz w:val="24"/>
          <w:szCs w:val="24"/>
        </w:rPr>
      </w:pPr>
    </w:p>
    <w:p w14:paraId="30164CAC" w14:textId="77777777" w:rsidR="00D44044" w:rsidRDefault="0021510F">
      <w:pPr>
        <w:rPr>
          <w:b/>
          <w:sz w:val="28"/>
          <w:szCs w:val="28"/>
        </w:rPr>
      </w:pPr>
      <w:r>
        <w:rPr>
          <w:b/>
          <w:sz w:val="28"/>
          <w:szCs w:val="28"/>
        </w:rPr>
        <w:t>Abstract</w:t>
      </w:r>
    </w:p>
    <w:p w14:paraId="798A9238" w14:textId="72BE991C" w:rsidR="00F86A7E" w:rsidRPr="00F86A7E" w:rsidRDefault="0021510F" w:rsidP="0058657D">
      <w:pPr>
        <w:rPr>
          <w:ins w:id="7" w:author="Wheeler, David Linnard" w:date="2021-03-17T11:44:00Z"/>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ins w:id="8" w:author="Wheeler, David Linnard" w:date="2021-03-10T15:49:00Z">
        <w:r w:rsidR="001B3632">
          <w:rPr>
            <w:sz w:val="24"/>
            <w:szCs w:val="24"/>
          </w:rPr>
          <w:t xml:space="preserve"> </w:t>
        </w:r>
      </w:ins>
      <w:ins w:id="9" w:author="Wheeler, David Linnard" w:date="2021-03-10T15:35:00Z">
        <w:r w:rsidR="00B62E80">
          <w:rPr>
            <w:sz w:val="24"/>
            <w:szCs w:val="24"/>
          </w:rPr>
          <w:t xml:space="preserve">In total </w:t>
        </w:r>
      </w:ins>
      <w:ins w:id="10" w:author="Wheeler, David Linnard" w:date="2021-03-11T13:33:00Z">
        <w:r w:rsidR="00184059">
          <w:rPr>
            <w:sz w:val="24"/>
            <w:szCs w:val="24"/>
          </w:rPr>
          <w:t>2</w:t>
        </w:r>
      </w:ins>
      <w:ins w:id="11" w:author="Wheeler, David Linnard" w:date="2021-03-11T13:34:00Z">
        <w:r w:rsidR="00184059">
          <w:rPr>
            <w:sz w:val="24"/>
            <w:szCs w:val="24"/>
          </w:rPr>
          <w:t>,</w:t>
        </w:r>
      </w:ins>
      <w:ins w:id="12" w:author="Wheeler, David Linnard" w:date="2021-03-11T13:33:00Z">
        <w:r w:rsidR="00184059">
          <w:rPr>
            <w:sz w:val="24"/>
            <w:szCs w:val="24"/>
          </w:rPr>
          <w:t>214</w:t>
        </w:r>
      </w:ins>
      <w:ins w:id="13" w:author="Wheeler, David Linnard" w:date="2021-03-10T15:35:00Z">
        <w:r w:rsidR="00B62E80">
          <w:rPr>
            <w:sz w:val="24"/>
            <w:szCs w:val="24"/>
          </w:rPr>
          <w:t xml:space="preserve">, </w:t>
        </w:r>
      </w:ins>
      <w:ins w:id="14" w:author="Wheeler, David Linnard" w:date="2021-03-11T13:34:00Z">
        <w:r w:rsidR="00184059">
          <w:rPr>
            <w:sz w:val="24"/>
            <w:szCs w:val="24"/>
          </w:rPr>
          <w:t>1588</w:t>
        </w:r>
      </w:ins>
      <w:ins w:id="15" w:author="Wheeler, David Linnard" w:date="2021-03-10T15:37:00Z">
        <w:r w:rsidR="00B62E80">
          <w:rPr>
            <w:sz w:val="24"/>
            <w:szCs w:val="24"/>
          </w:rPr>
          <w:t>,</w:t>
        </w:r>
      </w:ins>
      <w:ins w:id="16" w:author="Wheeler, David Linnard" w:date="2021-03-11T13:34:00Z">
        <w:r w:rsidR="00184059">
          <w:rPr>
            <w:sz w:val="24"/>
            <w:szCs w:val="24"/>
          </w:rPr>
          <w:t xml:space="preserve"> 2,079</w:t>
        </w:r>
      </w:ins>
      <w:ins w:id="17" w:author="Wheeler, David Linnard" w:date="2021-03-10T15:37:00Z">
        <w:r w:rsidR="00B62E80">
          <w:rPr>
            <w:sz w:val="24"/>
            <w:szCs w:val="24"/>
          </w:rPr>
          <w:t xml:space="preserve"> and </w:t>
        </w:r>
      </w:ins>
      <w:ins w:id="18" w:author="Wheeler, David Linnard" w:date="2021-03-11T13:34:00Z">
        <w:r w:rsidR="00184059">
          <w:rPr>
            <w:sz w:val="24"/>
            <w:szCs w:val="24"/>
          </w:rPr>
          <w:t>41</w:t>
        </w:r>
      </w:ins>
      <w:ins w:id="19" w:author="Wheeler, David Linnard" w:date="2021-03-10T15:35:00Z">
        <w:r w:rsidR="00B62E80">
          <w:rPr>
            <w:sz w:val="24"/>
            <w:szCs w:val="24"/>
          </w:rPr>
          <w:t xml:space="preserve"> </w:t>
        </w:r>
      </w:ins>
      <w:ins w:id="20" w:author="Wheeler, David Linnard" w:date="2021-03-11T09:43:00Z">
        <w:r w:rsidR="00222CA5">
          <w:rPr>
            <w:sz w:val="24"/>
            <w:szCs w:val="24"/>
          </w:rPr>
          <w:t xml:space="preserve">differentially expressed </w:t>
        </w:r>
      </w:ins>
      <w:ins w:id="21" w:author="Wheeler, David Linnard" w:date="2021-03-10T15:35:00Z">
        <w:r w:rsidR="00B62E80">
          <w:rPr>
            <w:sz w:val="24"/>
            <w:szCs w:val="24"/>
          </w:rPr>
          <w:t>genes</w:t>
        </w:r>
      </w:ins>
      <w:ins w:id="22" w:author="Wheeler, David Linnard" w:date="2021-03-11T09:43:00Z">
        <w:r w:rsidR="00222CA5">
          <w:rPr>
            <w:sz w:val="24"/>
            <w:szCs w:val="24"/>
          </w:rPr>
          <w:t xml:space="preserve"> (DEG</w:t>
        </w:r>
      </w:ins>
      <w:ins w:id="23" w:author="G C Upadhaya, Sudha" w:date="2021-03-11T14:57:00Z">
        <w:r w:rsidR="00B30DBC">
          <w:rPr>
            <w:sz w:val="24"/>
            <w:szCs w:val="24"/>
          </w:rPr>
          <w:t>s</w:t>
        </w:r>
      </w:ins>
      <w:ins w:id="24" w:author="Wheeler, David Linnard" w:date="2021-03-11T09:43:00Z">
        <w:r w:rsidR="00222CA5">
          <w:rPr>
            <w:sz w:val="24"/>
            <w:szCs w:val="24"/>
          </w:rPr>
          <w:t>)</w:t>
        </w:r>
      </w:ins>
      <w:ins w:id="25" w:author="Wheeler, David Linnard" w:date="2021-03-10T15:35:00Z">
        <w:r w:rsidR="00B62E80">
          <w:rPr>
            <w:sz w:val="24"/>
            <w:szCs w:val="24"/>
          </w:rPr>
          <w:t xml:space="preserve"> were detected from potato, </w:t>
        </w:r>
      </w:ins>
      <w:ins w:id="26" w:author="Wheeler, David Linnard" w:date="2021-03-10T15:36:00Z">
        <w:r w:rsidR="00B62E80">
          <w:rPr>
            <w:sz w:val="24"/>
            <w:szCs w:val="24"/>
          </w:rPr>
          <w:t>pepper</w:t>
        </w:r>
      </w:ins>
      <w:ins w:id="27" w:author="Wheeler, David Linnard" w:date="2021-03-10T15:35:00Z">
        <w:r w:rsidR="00B62E80">
          <w:rPr>
            <w:sz w:val="24"/>
            <w:szCs w:val="24"/>
          </w:rPr>
          <w:t>mint,</w:t>
        </w:r>
      </w:ins>
      <w:ins w:id="28" w:author="Wheeler, David Linnard" w:date="2021-03-10T15:37:00Z">
        <w:r w:rsidR="00B62E80">
          <w:rPr>
            <w:sz w:val="24"/>
            <w:szCs w:val="24"/>
          </w:rPr>
          <w:t xml:space="preserve"> </w:t>
        </w:r>
      </w:ins>
      <w:ins w:id="29" w:author="Wheeler, David Linnard" w:date="2021-03-10T15:36:00Z">
        <w:r w:rsidR="00B62E80">
          <w:rPr>
            <w:sz w:val="24"/>
            <w:szCs w:val="24"/>
          </w:rPr>
          <w:t>brown mustard</w:t>
        </w:r>
      </w:ins>
      <w:ins w:id="30" w:author="Wheeler, David Linnard" w:date="2021-03-11T13:34:00Z">
        <w:r w:rsidR="00184059">
          <w:rPr>
            <w:sz w:val="24"/>
            <w:szCs w:val="24"/>
          </w:rPr>
          <w:t>,</w:t>
        </w:r>
      </w:ins>
      <w:ins w:id="31" w:author="Wheeler, David Linnard" w:date="2021-03-10T15:37:00Z">
        <w:r w:rsidR="00B62E80">
          <w:rPr>
            <w:sz w:val="24"/>
            <w:szCs w:val="24"/>
          </w:rPr>
          <w:t xml:space="preserve"> and </w:t>
        </w:r>
        <w:r w:rsidR="00B62E80">
          <w:rPr>
            <w:i/>
            <w:iCs/>
            <w:sz w:val="24"/>
            <w:szCs w:val="24"/>
          </w:rPr>
          <w:t xml:space="preserve">V. </w:t>
        </w:r>
        <w:proofErr w:type="spellStart"/>
        <w:r w:rsidR="00B62E80">
          <w:rPr>
            <w:i/>
            <w:iCs/>
            <w:sz w:val="24"/>
            <w:szCs w:val="24"/>
          </w:rPr>
          <w:t>dahliae</w:t>
        </w:r>
      </w:ins>
      <w:proofErr w:type="spellEnd"/>
      <w:ins w:id="32" w:author="Wheeler, David Linnard" w:date="2021-03-17T11:18:00Z">
        <w:r w:rsidR="00D622BD">
          <w:rPr>
            <w:sz w:val="24"/>
            <w:szCs w:val="24"/>
          </w:rPr>
          <w:t>, respectively</w:t>
        </w:r>
      </w:ins>
      <w:ins w:id="33" w:author="Wheeler, David Linnard" w:date="2021-03-10T15:37:00Z">
        <w:r w:rsidR="00B62E80">
          <w:rPr>
            <w:i/>
            <w:iCs/>
            <w:sz w:val="24"/>
            <w:szCs w:val="24"/>
          </w:rPr>
          <w:t>.</w:t>
        </w:r>
      </w:ins>
      <w:ins w:id="34" w:author="Wheeler, David Linnard" w:date="2021-03-10T15:36:00Z">
        <w:r w:rsidR="00B62E80">
          <w:rPr>
            <w:sz w:val="24"/>
            <w:szCs w:val="24"/>
          </w:rPr>
          <w:t xml:space="preserve"> </w:t>
        </w:r>
      </w:ins>
      <w:ins w:id="35" w:author="Wheeler, David Linnard" w:date="2021-03-11T13:43:00Z">
        <w:r w:rsidR="0058657D">
          <w:rPr>
            <w:sz w:val="24"/>
            <w:szCs w:val="24"/>
          </w:rPr>
          <w:t xml:space="preserve">Of these, </w:t>
        </w:r>
      </w:ins>
      <w:ins w:id="36" w:author="Wheeler, David Linnard" w:date="2021-03-11T13:45:00Z">
        <w:r w:rsidR="0058657D">
          <w:rPr>
            <w:sz w:val="24"/>
            <w:szCs w:val="24"/>
          </w:rPr>
          <w:t xml:space="preserve">12, </w:t>
        </w:r>
        <w:del w:id="37" w:author="G C Upadhaya, Sudha" w:date="2021-03-11T14:57:00Z">
          <w:r w:rsidR="0058657D" w:rsidDel="00B30DBC">
            <w:rPr>
              <w:sz w:val="24"/>
              <w:szCs w:val="24"/>
            </w:rPr>
            <w:delText>X</w:delText>
          </w:r>
        </w:del>
      </w:ins>
      <w:ins w:id="38" w:author="G C Upadhaya, Sudha" w:date="2021-03-11T14:57:00Z">
        <w:r w:rsidR="00B30DBC">
          <w:rPr>
            <w:sz w:val="24"/>
            <w:szCs w:val="24"/>
          </w:rPr>
          <w:t>4</w:t>
        </w:r>
      </w:ins>
      <w:ins w:id="39" w:author="Wheeler, David Linnard" w:date="2021-03-11T13:45:00Z">
        <w:r w:rsidR="0058657D">
          <w:rPr>
            <w:sz w:val="24"/>
            <w:szCs w:val="24"/>
          </w:rPr>
          <w:t xml:space="preserve">, 10, and 4 genes were validated </w:t>
        </w:r>
      </w:ins>
      <w:ins w:id="40" w:author="Wheeler, David Linnard" w:date="2021-03-11T15:39:00Z">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V. dahliae</w:t>
        </w:r>
        <w:r w:rsidR="00F64697">
          <w:rPr>
            <w:sz w:val="24"/>
            <w:szCs w:val="24"/>
          </w:rPr>
          <w:t xml:space="preserve"> </w:t>
        </w:r>
      </w:ins>
      <w:ins w:id="41" w:author="Wheeler, David Linnard" w:date="2021-03-11T13:45:00Z">
        <w:r w:rsidR="0058657D">
          <w:rPr>
            <w:sz w:val="24"/>
            <w:szCs w:val="24"/>
          </w:rPr>
          <w:t xml:space="preserve">with </w:t>
        </w:r>
      </w:ins>
      <w:ins w:id="42" w:author="Wheeler, David Linnard" w:date="2021-03-11T14:38:00Z">
        <w:del w:id="43" w:author="G C Upadhaya, Sudha" w:date="2021-03-11T14:51:00Z">
          <w:r w:rsidR="00F5008C" w:rsidRPr="00F5008C" w:rsidDel="00682880">
            <w:rPr>
              <w:rFonts w:eastAsia="Times New Roman"/>
              <w:color w:val="1D1C1D"/>
              <w:sz w:val="23"/>
              <w:szCs w:val="23"/>
              <w:shd w:val="clear" w:color="auto" w:fill="F8F8F8"/>
              <w:lang w:val="en-US"/>
            </w:rPr>
            <w:delText xml:space="preserve">Real-Time Quantitative- </w:delText>
          </w:r>
        </w:del>
        <w:r w:rsidR="00F5008C" w:rsidRPr="00F5008C">
          <w:rPr>
            <w:rFonts w:eastAsia="Times New Roman"/>
            <w:color w:val="1D1C1D"/>
            <w:sz w:val="23"/>
            <w:szCs w:val="23"/>
            <w:shd w:val="clear" w:color="auto" w:fill="F8F8F8"/>
            <w:lang w:val="en-US"/>
          </w:rPr>
          <w:t>Reverse Transcription</w:t>
        </w:r>
      </w:ins>
      <w:ins w:id="44" w:author="G C Upadhaya, Sudha" w:date="2021-03-11T14:51:00Z">
        <w:r w:rsidR="00682880">
          <w:rPr>
            <w:rFonts w:eastAsia="Times New Roman"/>
            <w:color w:val="1D1C1D"/>
            <w:sz w:val="23"/>
            <w:szCs w:val="23"/>
            <w:shd w:val="clear" w:color="auto" w:fill="F8F8F8"/>
            <w:lang w:val="en-US"/>
          </w:rPr>
          <w:t>-</w:t>
        </w:r>
      </w:ins>
      <w:ins w:id="45" w:author="Wheeler, David Linnard" w:date="2021-03-11T14:38:00Z">
        <w:del w:id="46" w:author="G C Upadhaya, Sudha" w:date="2021-03-11T14:51:00Z">
          <w:r w:rsidR="00F5008C" w:rsidRPr="00F5008C" w:rsidDel="00682880">
            <w:rPr>
              <w:rFonts w:eastAsia="Times New Roman"/>
              <w:color w:val="1D1C1D"/>
              <w:sz w:val="23"/>
              <w:szCs w:val="23"/>
              <w:shd w:val="clear" w:color="auto" w:fill="F8F8F8"/>
              <w:lang w:val="en-US"/>
            </w:rPr>
            <w:delText xml:space="preserve"> </w:delText>
          </w:r>
        </w:del>
      </w:ins>
      <w:ins w:id="47" w:author="G C Upadhaya, Sudha" w:date="2021-03-11T14:53:00Z">
        <w:r w:rsidR="00020C9B">
          <w:rPr>
            <w:rFonts w:eastAsia="Times New Roman"/>
            <w:color w:val="1D1C1D"/>
            <w:sz w:val="23"/>
            <w:szCs w:val="23"/>
            <w:shd w:val="clear" w:color="auto" w:fill="F8F8F8"/>
            <w:lang w:val="en-US"/>
          </w:rPr>
          <w:t xml:space="preserve">quantitative real time </w:t>
        </w:r>
      </w:ins>
      <w:ins w:id="48" w:author="Wheeler, David Linnard" w:date="2021-03-11T14:38:00Z">
        <w:r w:rsidR="00F5008C" w:rsidRPr="00F5008C">
          <w:rPr>
            <w:rFonts w:eastAsia="Times New Roman"/>
            <w:color w:val="1D1C1D"/>
            <w:sz w:val="23"/>
            <w:szCs w:val="23"/>
            <w:shd w:val="clear" w:color="auto" w:fill="F8F8F8"/>
            <w:lang w:val="en-US"/>
          </w:rPr>
          <w:t>PCR (</w:t>
        </w:r>
        <w:del w:id="49" w:author="G C Upadhaya, Sudha" w:date="2021-03-11T14:51:00Z">
          <w:r w:rsidR="00F5008C" w:rsidRPr="00F5008C" w:rsidDel="00682880">
            <w:rPr>
              <w:rFonts w:eastAsia="Times New Roman"/>
              <w:color w:val="1D1C1D"/>
              <w:sz w:val="23"/>
              <w:szCs w:val="23"/>
              <w:shd w:val="clear" w:color="auto" w:fill="F8F8F8"/>
              <w:lang w:val="en-US"/>
            </w:rPr>
            <w:delText>q</w:delText>
          </w:r>
        </w:del>
        <w:r w:rsidR="00F5008C" w:rsidRPr="00F5008C">
          <w:rPr>
            <w:rFonts w:eastAsia="Times New Roman"/>
            <w:color w:val="1D1C1D"/>
            <w:sz w:val="23"/>
            <w:szCs w:val="23"/>
            <w:shd w:val="clear" w:color="auto" w:fill="F8F8F8"/>
            <w:lang w:val="en-US"/>
          </w:rPr>
          <w:t>RT-</w:t>
        </w:r>
      </w:ins>
      <w:ins w:id="50" w:author="G C Upadhaya, Sudha" w:date="2021-03-11T14:51:00Z">
        <w:r w:rsidR="00682880">
          <w:rPr>
            <w:rFonts w:eastAsia="Times New Roman"/>
            <w:color w:val="1D1C1D"/>
            <w:sz w:val="23"/>
            <w:szCs w:val="23"/>
            <w:shd w:val="clear" w:color="auto" w:fill="F8F8F8"/>
            <w:lang w:val="en-US"/>
          </w:rPr>
          <w:t>q</w:t>
        </w:r>
      </w:ins>
      <w:ins w:id="51" w:author="Wheeler, David Linnard" w:date="2021-03-11T14:38:00Z">
        <w:r w:rsidR="00F5008C" w:rsidRPr="00F5008C">
          <w:rPr>
            <w:rFonts w:eastAsia="Times New Roman"/>
            <w:color w:val="1D1C1D"/>
            <w:sz w:val="23"/>
            <w:szCs w:val="23"/>
            <w:shd w:val="clear" w:color="auto" w:fill="F8F8F8"/>
            <w:lang w:val="en-US"/>
          </w:rPr>
          <w:t>PCR)</w:t>
        </w:r>
      </w:ins>
      <w:ins w:id="52" w:author="Wheeler, David Linnard" w:date="2021-03-11T13:48:00Z">
        <w:r w:rsidR="0058657D" w:rsidRPr="0058657D">
          <w:rPr>
            <w:rFonts w:eastAsia="Times New Roman"/>
            <w:color w:val="222222"/>
            <w:sz w:val="24"/>
            <w:szCs w:val="24"/>
            <w:shd w:val="clear" w:color="auto" w:fill="FFFFFF"/>
            <w:lang w:val="en-US"/>
            <w:rPrChange w:id="53" w:author="Wheeler, David Linnard" w:date="2021-03-11T13:48:00Z">
              <w:rPr>
                <w:rFonts w:ascii="Segoe UI" w:eastAsia="Times New Roman" w:hAnsi="Segoe UI" w:cs="Segoe UI"/>
                <w:color w:val="222222"/>
                <w:sz w:val="27"/>
                <w:szCs w:val="27"/>
                <w:shd w:val="clear" w:color="auto" w:fill="FFFFFF"/>
                <w:lang w:val="en-US"/>
              </w:rPr>
            </w:rPrChange>
          </w:rPr>
          <w:t>.</w:t>
        </w:r>
        <w:r w:rsidR="0058657D">
          <w:rPr>
            <w:rFonts w:eastAsia="Times New Roman"/>
            <w:color w:val="222222"/>
            <w:sz w:val="24"/>
            <w:szCs w:val="24"/>
            <w:shd w:val="clear" w:color="auto" w:fill="FFFFFF"/>
            <w:lang w:val="en-US"/>
          </w:rPr>
          <w:t xml:space="preserve"> </w:t>
        </w:r>
      </w:ins>
      <w:ins w:id="54" w:author="Wheeler, David Linnard" w:date="2021-03-17T11:23:00Z">
        <w:r w:rsidR="00D622BD">
          <w:rPr>
            <w:rFonts w:eastAsia="Times New Roman"/>
            <w:color w:val="222222"/>
            <w:sz w:val="24"/>
            <w:szCs w:val="24"/>
            <w:shd w:val="clear" w:color="auto" w:fill="FFFFFF"/>
            <w:lang w:val="en-US"/>
          </w:rPr>
          <w:t xml:space="preserve">For both symptomatic hosts, potato and mint, </w:t>
        </w:r>
      </w:ins>
      <w:ins w:id="55" w:author="Wheeler, David Linnard" w:date="2021-03-17T11:24:00Z">
        <w:r w:rsidR="00D622BD">
          <w:rPr>
            <w:rFonts w:eastAsia="Times New Roman"/>
            <w:color w:val="222222"/>
            <w:sz w:val="24"/>
            <w:szCs w:val="24"/>
            <w:shd w:val="clear" w:color="auto" w:fill="FFFFFF"/>
            <w:lang w:val="en-US"/>
          </w:rPr>
          <w:t>at least twice as many DEGs were detected from plants inoculated with</w:t>
        </w:r>
      </w:ins>
      <w:ins w:id="56" w:author="Wheeler, David Linnard" w:date="2021-03-17T11:25:00Z">
        <w:r w:rsidR="00D622BD">
          <w:rPr>
            <w:rFonts w:eastAsia="Times New Roman"/>
            <w:color w:val="222222"/>
            <w:sz w:val="24"/>
            <w:szCs w:val="24"/>
            <w:shd w:val="clear" w:color="auto" w:fill="FFFFFF"/>
            <w:lang w:val="en-US"/>
          </w:rPr>
          <w:t xml:space="preserve"> the most aggressive strain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compared to plants inoculated with</w:t>
        </w:r>
      </w:ins>
      <w:ins w:id="57" w:author="Wheeler, David Linnard" w:date="2021-03-17T11:26:00Z">
        <w:r w:rsidR="00D622BD">
          <w:rPr>
            <w:rFonts w:eastAsia="Times New Roman"/>
            <w:color w:val="222222"/>
            <w:sz w:val="24"/>
            <w:szCs w:val="24"/>
            <w:shd w:val="clear" w:color="auto" w:fill="FFFFFF"/>
            <w:lang w:val="en-US"/>
          </w:rPr>
          <w:t xml:space="preserve"> less aggressive strain. </w:t>
        </w:r>
      </w:ins>
      <w:ins w:id="58" w:author="Wheeler, David Linnard" w:date="2021-03-17T12:07:00Z">
        <w:r w:rsidR="009A00C9">
          <w:rPr>
            <w:rFonts w:eastAsia="Times New Roman"/>
            <w:color w:val="222222"/>
            <w:sz w:val="24"/>
            <w:szCs w:val="24"/>
            <w:shd w:val="clear" w:color="auto" w:fill="FFFFFF"/>
            <w:lang w:val="en-US"/>
          </w:rPr>
          <w:t xml:space="preserve">Of the characterized DEGs, some were associated with transcription factor activity, </w:t>
        </w:r>
      </w:ins>
      <w:ins w:id="59" w:author="Wheeler, David Linnard" w:date="2021-03-17T12:08:00Z">
        <w:r w:rsidR="009A00C9">
          <w:rPr>
            <w:rFonts w:eastAsia="Times New Roman"/>
            <w:color w:val="222222"/>
            <w:sz w:val="24"/>
            <w:szCs w:val="24"/>
            <w:shd w:val="clear" w:color="auto" w:fill="FFFFFF"/>
            <w:lang w:val="en-US"/>
          </w:rPr>
          <w:t xml:space="preserve">protein and RNA binding, </w:t>
        </w:r>
      </w:ins>
      <w:ins w:id="60" w:author="Wheeler, David Linnard" w:date="2021-03-17T12:09:00Z">
        <w:r w:rsidR="009A00C9">
          <w:rPr>
            <w:rFonts w:eastAsia="Times New Roman"/>
            <w:color w:val="222222"/>
            <w:sz w:val="24"/>
            <w:szCs w:val="24"/>
            <w:shd w:val="clear" w:color="auto" w:fill="FFFFFF"/>
            <w:lang w:val="en-US"/>
          </w:rPr>
          <w:t xml:space="preserve">and carbon fixation. </w:t>
        </w:r>
      </w:ins>
      <w:ins w:id="61" w:author="Wheeler, David Linnard" w:date="2021-03-17T11:45:00Z">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ins>
      <w:ins w:id="62" w:author="Wheeler, David Linnard" w:date="2021-03-17T11:46:00Z">
        <w:r w:rsidR="00F86A7E">
          <w:rPr>
            <w:rFonts w:eastAsia="Times New Roman"/>
            <w:color w:val="222222"/>
            <w:sz w:val="24"/>
            <w:szCs w:val="24"/>
            <w:shd w:val="clear" w:color="auto" w:fill="FFFFFF"/>
            <w:lang w:val="en-US"/>
          </w:rPr>
          <w:t xml:space="preserve">15 DEGs were detected between </w:t>
        </w:r>
      </w:ins>
      <w:ins w:id="63" w:author="Wheeler, David Linnard" w:date="2021-03-17T11:47:00Z">
        <w:r w:rsidR="00F86A7E">
          <w:rPr>
            <w:rFonts w:eastAsia="Times New Roman"/>
            <w:color w:val="222222"/>
            <w:sz w:val="24"/>
            <w:szCs w:val="24"/>
            <w:shd w:val="clear" w:color="auto" w:fill="FFFFFF"/>
            <w:lang w:val="en-US"/>
          </w:rPr>
          <w:t>asymptomatic mustards plants and either potato or peppermint.</w:t>
        </w:r>
      </w:ins>
      <w:ins w:id="64" w:author="Wheeler, David Linnard" w:date="2021-03-17T11:46:00Z">
        <w:r w:rsidR="00F86A7E">
          <w:rPr>
            <w:rFonts w:eastAsia="Times New Roman"/>
            <w:color w:val="222222"/>
            <w:sz w:val="24"/>
            <w:szCs w:val="24"/>
            <w:shd w:val="clear" w:color="auto" w:fill="FFFFFF"/>
            <w:lang w:val="en-US"/>
          </w:rPr>
          <w:t xml:space="preserve"> </w:t>
        </w:r>
      </w:ins>
      <w:ins w:id="65" w:author="Wheeler, David Linnard" w:date="2021-03-17T11:48:00Z">
        <w:r w:rsidR="00F86A7E">
          <w:rPr>
            <w:rFonts w:eastAsia="Times New Roman"/>
            <w:color w:val="222222"/>
            <w:sz w:val="24"/>
            <w:szCs w:val="24"/>
            <w:shd w:val="clear" w:color="auto" w:fill="FFFFFF"/>
            <w:lang w:val="en-US"/>
          </w:rPr>
          <w:t>While some of these DEGs were uncharacterized, others were involved in catalytic</w:t>
        </w:r>
      </w:ins>
      <w:ins w:id="66" w:author="Wheeler, David Linnard" w:date="2021-03-17T11:49:00Z">
        <w:r w:rsidR="00F86A7E">
          <w:rPr>
            <w:rFonts w:eastAsia="Times New Roman"/>
            <w:color w:val="222222"/>
            <w:sz w:val="24"/>
            <w:szCs w:val="24"/>
            <w:shd w:val="clear" w:color="auto" w:fill="FFFFFF"/>
            <w:lang w:val="en-US"/>
          </w:rPr>
          <w:t>, peptidase</w:t>
        </w:r>
      </w:ins>
      <w:ins w:id="67" w:author="Wheeler, David Linnard" w:date="2021-03-17T11:51:00Z">
        <w:r w:rsidR="00F86A7E">
          <w:rPr>
            <w:rFonts w:eastAsia="Times New Roman"/>
            <w:color w:val="222222"/>
            <w:sz w:val="24"/>
            <w:szCs w:val="24"/>
            <w:shd w:val="clear" w:color="auto" w:fill="FFFFFF"/>
            <w:lang w:val="en-US"/>
          </w:rPr>
          <w:t xml:space="preserve">, </w:t>
        </w:r>
        <w:proofErr w:type="spellStart"/>
        <w:r w:rsidR="00F86A7E">
          <w:rPr>
            <w:rFonts w:eastAsia="Times New Roman"/>
            <w:color w:val="222222"/>
            <w:sz w:val="24"/>
            <w:szCs w:val="24"/>
            <w:shd w:val="clear" w:color="auto" w:fill="FFFFFF"/>
            <w:lang w:val="en-US"/>
          </w:rPr>
          <w:t>oxioreductase</w:t>
        </w:r>
      </w:ins>
      <w:proofErr w:type="spellEnd"/>
      <w:ins w:id="68" w:author="Wheeler, David Linnard" w:date="2021-03-17T11:49:00Z">
        <w:r w:rsidR="00F86A7E">
          <w:rPr>
            <w:rFonts w:eastAsia="Times New Roman"/>
            <w:color w:val="222222"/>
            <w:sz w:val="24"/>
            <w:szCs w:val="24"/>
            <w:shd w:val="clear" w:color="auto" w:fill="FFFFFF"/>
            <w:lang w:val="en-US"/>
          </w:rPr>
          <w:t xml:space="preserve"> </w:t>
        </w:r>
      </w:ins>
      <w:ins w:id="69" w:author="Wheeler, David Linnard" w:date="2021-03-17T11:48:00Z">
        <w:r w:rsidR="00F86A7E">
          <w:rPr>
            <w:rFonts w:eastAsia="Times New Roman"/>
            <w:color w:val="222222"/>
            <w:sz w:val="24"/>
            <w:szCs w:val="24"/>
            <w:shd w:val="clear" w:color="auto" w:fill="FFFFFF"/>
            <w:lang w:val="en-US"/>
          </w:rPr>
          <w:t>activity</w:t>
        </w:r>
      </w:ins>
      <w:ins w:id="70" w:author="Wheeler, David Linnard" w:date="2021-03-23T11:22:00Z">
        <w:r w:rsidR="00D72C50">
          <w:rPr>
            <w:rFonts w:eastAsia="Times New Roman"/>
            <w:color w:val="222222"/>
            <w:sz w:val="24"/>
            <w:szCs w:val="24"/>
            <w:shd w:val="clear" w:color="auto" w:fill="FFFFFF"/>
            <w:lang w:val="en-US"/>
          </w:rPr>
          <w:t xml:space="preserve">, and </w:t>
        </w:r>
        <w:r w:rsidR="00D72C50" w:rsidRPr="00067BE4">
          <w:rPr>
            <w:rFonts w:ascii="Times" w:hAnsi="Times" w:cstheme="minorHAnsi"/>
            <w:color w:val="0E101A"/>
            <w:sz w:val="24"/>
            <w:szCs w:val="24"/>
          </w:rPr>
          <w:t>hydrolase</w:t>
        </w:r>
      </w:ins>
      <w:ins w:id="71" w:author="Wheeler, David Linnard" w:date="2021-03-17T11:51:00Z">
        <w:r w:rsidR="00F86A7E">
          <w:rPr>
            <w:rFonts w:eastAsia="Times New Roman"/>
            <w:color w:val="222222"/>
            <w:sz w:val="24"/>
            <w:szCs w:val="24"/>
            <w:shd w:val="clear" w:color="auto" w:fill="FFFFFF"/>
            <w:lang w:val="en-US"/>
          </w:rPr>
          <w:t xml:space="preserve">. </w:t>
        </w:r>
      </w:ins>
    </w:p>
    <w:p w14:paraId="62882FBC" w14:textId="5313DF95" w:rsidR="00D44044" w:rsidRDefault="00D44044">
      <w:pPr>
        <w:jc w:val="both"/>
        <w:rPr>
          <w:sz w:val="24"/>
          <w:szCs w:val="24"/>
        </w:rPr>
      </w:pPr>
    </w:p>
    <w:p w14:paraId="1D9C238E" w14:textId="5FB64BB4" w:rsidR="00D44044" w:rsidDel="00C34AC2" w:rsidRDefault="0021510F">
      <w:pPr>
        <w:numPr>
          <w:ilvl w:val="0"/>
          <w:numId w:val="2"/>
        </w:numPr>
        <w:jc w:val="both"/>
        <w:rPr>
          <w:del w:id="72" w:author="Wheeler, David Linnard" w:date="2021-03-12T12:03:00Z"/>
        </w:rPr>
      </w:pPr>
      <w:del w:id="73" w:author="Wheeler, David Linnard" w:date="2021-03-12T12:03:00Z">
        <w:r w:rsidDel="00C34AC2">
          <w:rPr>
            <w:sz w:val="24"/>
            <w:szCs w:val="24"/>
          </w:rPr>
          <w:delText>Number of genes</w:delText>
        </w:r>
      </w:del>
    </w:p>
    <w:p w14:paraId="0A0CB36A" w14:textId="132E29CC" w:rsidR="00D44044" w:rsidDel="00C34AC2" w:rsidRDefault="0021510F">
      <w:pPr>
        <w:numPr>
          <w:ilvl w:val="0"/>
          <w:numId w:val="2"/>
        </w:numPr>
        <w:jc w:val="both"/>
        <w:rPr>
          <w:del w:id="74" w:author="Wheeler, David Linnard" w:date="2021-03-12T12:03:00Z"/>
        </w:rPr>
      </w:pPr>
      <w:del w:id="75" w:author="Wheeler, David Linnard" w:date="2021-03-12T12:03:00Z">
        <w:r w:rsidDel="00C34AC2">
          <w:rPr>
            <w:sz w:val="24"/>
            <w:szCs w:val="24"/>
          </w:rPr>
          <w:delText>Number of differentially expressed genes</w:delText>
        </w:r>
      </w:del>
    </w:p>
    <w:p w14:paraId="244B9F29" w14:textId="2780459C" w:rsidR="00D44044" w:rsidDel="001768F8" w:rsidRDefault="0021510F">
      <w:pPr>
        <w:numPr>
          <w:ilvl w:val="0"/>
          <w:numId w:val="2"/>
        </w:numPr>
        <w:jc w:val="both"/>
        <w:rPr>
          <w:del w:id="76" w:author="Wheeler, David Linnard" w:date="2021-03-18T10:37:00Z"/>
        </w:rPr>
      </w:pPr>
      <w:del w:id="77" w:author="Wheeler, David Linnard" w:date="2021-03-18T10:37:00Z">
        <w:r w:rsidDel="001768F8">
          <w:rPr>
            <w:sz w:val="24"/>
            <w:szCs w:val="24"/>
          </w:rPr>
          <w:delText>GO of all genes</w:delText>
        </w:r>
      </w:del>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w:t>
      </w:r>
      <w:r>
        <w:rPr>
          <w:sz w:val="24"/>
          <w:szCs w:val="24"/>
          <w:highlight w:val="white"/>
        </w:rPr>
        <w:lastRenderedPageBreak/>
        <w:t xml:space="preserve">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34ED8749"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del w:id="78" w:author="G C Upadhaya, Sudha" w:date="2021-03-11T14:54:00Z">
        <w:r w:rsidDel="00020C9B">
          <w:rPr>
            <w:sz w:val="24"/>
            <w:szCs w:val="24"/>
          </w:rPr>
          <w:delText>q</w:delText>
        </w:r>
      </w:del>
      <w:r>
        <w:rPr>
          <w:sz w:val="24"/>
          <w:szCs w:val="24"/>
        </w:rPr>
        <w:t>RT-</w:t>
      </w:r>
      <w:ins w:id="79" w:author="G C Upadhaya, Sudha" w:date="2021-03-11T14:54:00Z">
        <w:r w:rsidR="00020C9B">
          <w:rPr>
            <w:sz w:val="24"/>
            <w:szCs w:val="24"/>
          </w:rPr>
          <w:t>q</w:t>
        </w:r>
      </w:ins>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w:t>
      </w:r>
      <w:r>
        <w:rPr>
          <w:sz w:val="24"/>
          <w:szCs w:val="24"/>
        </w:rPr>
        <w:lastRenderedPageBreak/>
        <w:t>(aggressive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lastRenderedPageBreak/>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6D36A38" w:rsidR="001421F5" w:rsidRPr="001421F5" w:rsidRDefault="00CC693D" w:rsidP="001421F5">
      <w:pPr>
        <w:pStyle w:val="NormalWeb"/>
        <w:spacing w:before="0" w:beforeAutospacing="0" w:after="160" w:afterAutospacing="0"/>
        <w:ind w:firstLine="720"/>
        <w:rPr>
          <w:ins w:id="80" w:author="G C Upadhaya, Sudha" w:date="2021-01-24T20:00:00Z"/>
          <w:rFonts w:ascii="Arial" w:hAnsi="Arial" w:cs="Arial"/>
        </w:rPr>
      </w:pPr>
      <w:r w:rsidRPr="001421F5">
        <w:rPr>
          <w:rFonts w:ascii="Arial" w:hAnsi="Arial" w:cs="Arial"/>
        </w:rPr>
        <w:t> </w:t>
      </w:r>
      <w:ins w:id="81" w:author="G C Upadhaya, Sudha" w:date="2021-01-24T20:00:00Z">
        <w:r w:rsidR="001421F5" w:rsidRPr="001421F5">
          <w:rPr>
            <w:rFonts w:ascii="Arial" w:hAnsi="Arial" w:cs="Arial"/>
          </w:rPr>
          <w:t xml:space="preserve">Independent experiment was conducted in </w:t>
        </w:r>
      </w:ins>
      <w:r w:rsidR="00EB21E8">
        <w:rPr>
          <w:rFonts w:ascii="Arial" w:hAnsi="Arial" w:cs="Arial"/>
        </w:rPr>
        <w:t xml:space="preserve">the </w:t>
      </w:r>
      <w:ins w:id="82" w:author="G C Upadhaya, Sudha" w:date="2021-01-24T20:00:00Z">
        <w:r w:rsidR="001421F5" w:rsidRPr="001421F5">
          <w:rPr>
            <w:rFonts w:ascii="Arial" w:hAnsi="Arial" w:cs="Arial"/>
          </w:rPr>
          <w:t xml:space="preserve">greenhouse to validate the differentially expressed genes (DEGs) of brown mustard, potato, </w:t>
        </w:r>
      </w:ins>
      <w:ins w:id="83" w:author="G C Upadhaya, Sudha" w:date="2021-02-18T14:06:00Z">
        <w:r w:rsidR="00EB21E8">
          <w:rPr>
            <w:rFonts w:ascii="Arial" w:hAnsi="Arial" w:cs="Arial"/>
          </w:rPr>
          <w:t>pepper</w:t>
        </w:r>
      </w:ins>
      <w:ins w:id="84" w:author="G C Upadhaya, Sudha" w:date="2021-01-24T20:00:00Z">
        <w:r w:rsidR="001421F5" w:rsidRPr="001421F5">
          <w:rPr>
            <w:rFonts w:ascii="Arial" w:hAnsi="Arial" w:cs="Arial"/>
          </w:rPr>
          <w:t xml:space="preserve">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85" w:author="G C Upadhaya, Sudha" w:date="2021-01-24T20:00:00Z"/>
          <w:rFonts w:ascii="Arial" w:hAnsi="Arial" w:cs="Arial"/>
          <w:color w:val="0E101A"/>
        </w:rPr>
      </w:pPr>
      <w:ins w:id="86" w:author="G C Upadhaya, Sudha" w:date="2021-01-24T20:00:00Z">
        <w:r w:rsidRPr="001421F5">
          <w:rPr>
            <w:rFonts w:ascii="Arial" w:hAnsi="Arial" w:cs="Arial"/>
          </w:rPr>
          <w:t xml:space="preserve">A total of </w:t>
        </w:r>
      </w:ins>
      <w:ins w:id="87" w:author="G C Upadhaya, Sudha" w:date="2021-01-24T21:02:00Z">
        <w:r w:rsidR="00742DA3">
          <w:rPr>
            <w:rFonts w:ascii="Arial" w:hAnsi="Arial" w:cs="Arial"/>
          </w:rPr>
          <w:t>28</w:t>
        </w:r>
      </w:ins>
      <w:ins w:id="88" w:author="G C Upadhaya, Sudha" w:date="2021-01-24T20:00:00Z">
        <w:r w:rsidRPr="001421F5">
          <w:rPr>
            <w:rFonts w:ascii="Arial" w:hAnsi="Arial" w:cs="Arial"/>
          </w:rPr>
          <w:t xml:space="preserve"> DEGs </w:t>
        </w:r>
      </w:ins>
      <w:ins w:id="89" w:author="G C Upadhaya, Sudha" w:date="2021-01-24T21:02:00Z">
        <w:r w:rsidR="00742DA3">
          <w:rPr>
            <w:rFonts w:ascii="Arial" w:hAnsi="Arial" w:cs="Arial"/>
          </w:rPr>
          <w:t>and 43</w:t>
        </w:r>
      </w:ins>
      <w:ins w:id="90" w:author="G C Upadhaya, Sudha" w:date="2021-01-24T21:04:00Z">
        <w:r w:rsidR="00742DA3">
          <w:rPr>
            <w:rFonts w:ascii="Arial" w:hAnsi="Arial" w:cs="Arial"/>
          </w:rPr>
          <w:t xml:space="preserve"> </w:t>
        </w:r>
      </w:ins>
      <w:ins w:id="91" w:author="G C Upadhaya, Sudha" w:date="2021-01-24T20:00:00Z">
        <w:r w:rsidRPr="001421F5">
          <w:rPr>
            <w:rFonts w:ascii="Arial" w:hAnsi="Arial" w:cs="Arial"/>
          </w:rPr>
          <w:t xml:space="preserve">comparisons </w:t>
        </w:r>
      </w:ins>
      <w:ins w:id="92" w:author="G C Upadhaya, Sudha" w:date="2021-01-24T21:03:00Z">
        <w:r w:rsidR="00742DA3">
          <w:rPr>
            <w:rFonts w:ascii="Arial" w:hAnsi="Arial" w:cs="Arial"/>
          </w:rPr>
          <w:t xml:space="preserve">of those genes were selected for validation </w:t>
        </w:r>
      </w:ins>
      <w:ins w:id="93"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94" w:author="G C Upadhaya, Sudha" w:date="2021-01-24T21:04:00Z">
              <w:rPr>
                <w:rFonts w:ascii="Arial" w:hAnsi="Arial" w:cs="Arial"/>
              </w:rPr>
            </w:rPrChange>
          </w:rPr>
          <w:t>Supplementary Table 1</w:t>
        </w:r>
        <w:r w:rsidRPr="001421F5">
          <w:rPr>
            <w:rFonts w:ascii="Arial" w:hAnsi="Arial" w:cs="Arial"/>
          </w:rPr>
          <w:t>.</w:t>
        </w:r>
      </w:ins>
    </w:p>
    <w:p w14:paraId="02F9201E" w14:textId="1B6CC40F" w:rsidR="00CC693D" w:rsidRPr="00E918F4" w:rsidRDefault="001421F5" w:rsidP="001421F5">
      <w:pPr>
        <w:pStyle w:val="NormalWeb"/>
        <w:spacing w:before="0" w:beforeAutospacing="0" w:after="160" w:afterAutospacing="0"/>
        <w:ind w:firstLine="720"/>
        <w:rPr>
          <w:rFonts w:ascii="Arial" w:hAnsi="Arial" w:cs="Arial"/>
        </w:rPr>
      </w:pPr>
      <w:ins w:id="95" w:author="G C Upadhaya, Sudha" w:date="2021-01-24T20:00:00Z">
        <w:r w:rsidRPr="00E918F4">
          <w:rPr>
            <w:rFonts w:ascii="Arial" w:hAnsi="Arial" w:cs="Arial"/>
          </w:rPr>
          <w:t>RT-</w:t>
        </w:r>
      </w:ins>
      <w:r w:rsidR="00682880">
        <w:rPr>
          <w:rFonts w:ascii="Arial" w:hAnsi="Arial" w:cs="Arial"/>
        </w:rPr>
        <w:t>q</w:t>
      </w:r>
      <w:ins w:id="96" w:author="G C Upadhaya, Sudha" w:date="2021-01-24T20:00:00Z">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in 10µl reaction volume. The reaction mixture consisted of 5µl SYBR Select Master Mix(2X), 0.5µl of each forward and reverse primers (10µM), 1µl diluted cDNA and 3µl sterile water. The cycling conditions for RT-</w:t>
        </w:r>
      </w:ins>
      <w:ins w:id="97" w:author="G C Upadhaya, Sudha" w:date="2021-03-11T14:54:00Z">
        <w:r w:rsidR="00020C9B">
          <w:rPr>
            <w:rFonts w:ascii="Arial" w:hAnsi="Arial" w:cs="Arial"/>
          </w:rPr>
          <w:t>q</w:t>
        </w:r>
      </w:ins>
      <w:ins w:id="98" w:author="G C Upadhaya, Sudha" w:date="2021-01-24T20:00:00Z">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ins>
      <w:ins w:id="99" w:author="G C Upadhaya, Sudha" w:date="2021-02-18T14:08:00Z">
        <w:r w:rsidR="00E918F4" w:rsidRPr="00E918F4">
          <w:rPr>
            <w:rFonts w:ascii="Arial" w:hAnsi="Arial" w:cs="Arial"/>
          </w:rPr>
          <w:t>Cycle threshold (</w:t>
        </w:r>
      </w:ins>
      <w:ins w:id="100" w:author="G C Upadhaya, Sudha" w:date="2021-01-24T20:00:00Z">
        <w:r w:rsidRPr="00E918F4">
          <w:rPr>
            <w:rFonts w:ascii="Arial" w:hAnsi="Arial" w:cs="Arial"/>
          </w:rPr>
          <w:t>Ct</w:t>
        </w:r>
      </w:ins>
      <w:ins w:id="101" w:author="G C Upadhaya, Sudha" w:date="2021-02-18T14:08:00Z">
        <w:r w:rsidR="00E918F4" w:rsidRPr="00E918F4">
          <w:rPr>
            <w:rFonts w:ascii="Arial" w:hAnsi="Arial" w:cs="Arial"/>
          </w:rPr>
          <w:t>)</w:t>
        </w:r>
      </w:ins>
      <w:ins w:id="102" w:author="G C Upadhaya, Sudha" w:date="2021-01-24T20:00:00Z">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ins>
      <w:ins w:id="103" w:author="G C Upadhaya, Sudha" w:date="2021-01-25T18:27:00Z">
        <w:r w:rsidR="004F3F51" w:rsidRPr="00E918F4">
          <w:rPr>
            <w:rFonts w:ascii="Arial" w:hAnsi="Arial" w:cs="Arial"/>
          </w:rPr>
          <w:t xml:space="preserve">of DEGs </w:t>
        </w:r>
      </w:ins>
      <w:ins w:id="104" w:author="G C Upadhaya, Sudha" w:date="2021-01-24T20:00:00Z">
        <w:r w:rsidRPr="00E918F4">
          <w:rPr>
            <w:rFonts w:ascii="Arial" w:hAnsi="Arial" w:cs="Arial"/>
          </w:rPr>
          <w:t>ranged between 72 to 97%.</w:t>
        </w:r>
      </w:ins>
      <w:r w:rsidR="007B03DB" w:rsidRPr="00E918F4">
        <w:rPr>
          <w:rFonts w:ascii="Arial" w:hAnsi="Arial" w:cs="Arial"/>
        </w:rPr>
        <w:t xml:space="preserve"> </w:t>
      </w:r>
      <w:ins w:id="105" w:author="G C Upadhaya, Sudha" w:date="2021-02-18T14:09:00Z">
        <w:r w:rsidR="00E918F4" w:rsidRPr="00E918F4">
          <w:rPr>
            <w:rFonts w:ascii="Arial" w:hAnsi="Arial" w:cs="Arial"/>
            <w:rPrChange w:id="106" w:author="G C Upadhaya, Sudha" w:date="2021-02-18T14:11:00Z">
              <w:rPr>
                <w:rFonts w:ascii="Times" w:hAnsi="Times" w:cstheme="minorHAnsi"/>
              </w:rPr>
            </w:rPrChange>
          </w:rPr>
          <w:t>The log</w:t>
        </w:r>
        <w:r w:rsidR="00E918F4" w:rsidRPr="00E918F4">
          <w:rPr>
            <w:rFonts w:ascii="Arial" w:hAnsi="Arial" w:cs="Arial"/>
            <w:vertAlign w:val="subscript"/>
            <w:rPrChange w:id="107" w:author="G C Upadhaya, Sudha" w:date="2021-02-18T14:11:00Z">
              <w:rPr>
                <w:rFonts w:ascii="Times" w:hAnsi="Times" w:cstheme="minorHAnsi"/>
                <w:vertAlign w:val="subscript"/>
              </w:rPr>
            </w:rPrChange>
          </w:rPr>
          <w:t>2</w:t>
        </w:r>
        <w:r w:rsidR="00E918F4" w:rsidRPr="00E918F4">
          <w:rPr>
            <w:rFonts w:ascii="Arial" w:hAnsi="Arial" w:cs="Arial"/>
            <w:rPrChange w:id="108" w:author="G C Upadhaya, Sudha" w:date="2021-02-18T14:11:00Z">
              <w:rPr>
                <w:rFonts w:ascii="Times" w:hAnsi="Times" w:cstheme="minorHAnsi"/>
              </w:rPr>
            </w:rPrChange>
          </w:rPr>
          <w:t xml:space="preserve"> fold change value was derived using the delta-delta Ct method for each comparison (</w:t>
        </w:r>
        <w:proofErr w:type="spellStart"/>
        <w:r w:rsidR="00E918F4" w:rsidRPr="00E918F4">
          <w:rPr>
            <w:rFonts w:ascii="Arial" w:hAnsi="Arial" w:cs="Arial"/>
            <w:rPrChange w:id="109" w:author="G C Upadhaya, Sudha" w:date="2021-02-18T14:11:00Z">
              <w:rPr>
                <w:rFonts w:ascii="Times" w:hAnsi="Times" w:cstheme="minorHAnsi"/>
              </w:rPr>
            </w:rPrChange>
          </w:rPr>
          <w:t>Livak</w:t>
        </w:r>
        <w:proofErr w:type="spellEnd"/>
        <w:r w:rsidR="00E918F4" w:rsidRPr="00E918F4">
          <w:rPr>
            <w:rFonts w:ascii="Arial" w:hAnsi="Arial" w:cs="Arial"/>
            <w:rPrChange w:id="110" w:author="G C Upadhaya, Sudha" w:date="2021-02-18T14:11:00Z">
              <w:rPr>
                <w:rFonts w:ascii="Times" w:hAnsi="Times" w:cstheme="minorHAnsi"/>
              </w:rPr>
            </w:rPrChange>
          </w:rPr>
          <w:t xml:space="preserve"> and </w:t>
        </w:r>
        <w:proofErr w:type="spellStart"/>
        <w:r w:rsidR="00E918F4" w:rsidRPr="00E918F4">
          <w:rPr>
            <w:rFonts w:ascii="Arial" w:hAnsi="Arial" w:cs="Arial"/>
            <w:rPrChange w:id="111" w:author="G C Upadhaya, Sudha" w:date="2021-02-18T14:11:00Z">
              <w:rPr>
                <w:rFonts w:ascii="Times" w:hAnsi="Times" w:cstheme="minorHAnsi"/>
              </w:rPr>
            </w:rPrChange>
          </w:rPr>
          <w:t>Schmittgen</w:t>
        </w:r>
        <w:proofErr w:type="spellEnd"/>
        <w:r w:rsidR="00E918F4" w:rsidRPr="00E918F4">
          <w:rPr>
            <w:rFonts w:ascii="Arial" w:hAnsi="Arial" w:cs="Arial"/>
            <w:rPrChange w:id="112" w:author="G C Upadhaya, Sudha" w:date="2021-02-18T14:11:00Z">
              <w:rPr>
                <w:rFonts w:ascii="Times" w:hAnsi="Times" w:cstheme="minorHAnsi"/>
              </w:rPr>
            </w:rPrChange>
          </w:rPr>
          <w:t xml:space="preserve"> 2001). </w:t>
        </w:r>
      </w:ins>
      <w:ins w:id="113" w:author="G C Upadhaya, Sudha" w:date="2021-02-18T14:10:00Z">
        <w:r w:rsidR="00E918F4" w:rsidRPr="00E918F4">
          <w:rPr>
            <w:rFonts w:ascii="Arial" w:hAnsi="Arial" w:cs="Arial"/>
            <w:rPrChange w:id="114" w:author="G C Upadhaya, Sudha" w:date="2021-02-18T14:11:00Z">
              <w:rPr>
                <w:rFonts w:ascii="Times" w:hAnsi="Times" w:cstheme="minorHAnsi"/>
              </w:rPr>
            </w:rPrChange>
          </w:rPr>
          <w:t>Normalization of the DEGs for potato was completed with the house-keeping gene elongation factor 1-α (</w:t>
        </w:r>
        <w:r w:rsidR="00E918F4" w:rsidRPr="00E918F4">
          <w:rPr>
            <w:rStyle w:val="Emphasis"/>
            <w:rFonts w:ascii="Arial" w:hAnsi="Arial" w:cs="Arial"/>
            <w:color w:val="0E101A"/>
            <w:rPrChange w:id="115" w:author="G C Upadhaya, Sudha" w:date="2021-02-18T14:11:00Z">
              <w:rPr>
                <w:rStyle w:val="Emphasis"/>
                <w:rFonts w:ascii="Times" w:hAnsi="Times" w:cstheme="minorHAnsi"/>
                <w:color w:val="0E101A"/>
              </w:rPr>
            </w:rPrChange>
          </w:rPr>
          <w:t>EF1α</w:t>
        </w:r>
        <w:r w:rsidR="00E918F4" w:rsidRPr="00E918F4">
          <w:rPr>
            <w:rFonts w:ascii="Arial" w:hAnsi="Arial" w:cs="Arial"/>
            <w:rPrChange w:id="116" w:author="G C Upadhaya, Sudha" w:date="2021-02-18T14:11:00Z">
              <w:rPr>
                <w:rFonts w:ascii="Times" w:hAnsi="Times" w:cstheme="minorHAnsi"/>
              </w:rPr>
            </w:rPrChange>
          </w:rPr>
          <w:t>), and with the actin gene (</w:t>
        </w:r>
        <w:r w:rsidR="00E918F4" w:rsidRPr="00E918F4">
          <w:rPr>
            <w:rStyle w:val="Emphasis"/>
            <w:rFonts w:ascii="Arial" w:hAnsi="Arial" w:cs="Arial"/>
            <w:color w:val="0E101A"/>
            <w:rPrChange w:id="117" w:author="G C Upadhaya, Sudha" w:date="2021-02-18T14:11:00Z">
              <w:rPr>
                <w:rStyle w:val="Emphasis"/>
                <w:rFonts w:ascii="Times" w:hAnsi="Times" w:cstheme="minorHAnsi"/>
                <w:color w:val="0E101A"/>
              </w:rPr>
            </w:rPrChange>
          </w:rPr>
          <w:t>ACT</w:t>
        </w:r>
        <w:r w:rsidR="00E918F4" w:rsidRPr="00E918F4">
          <w:rPr>
            <w:rFonts w:ascii="Arial" w:hAnsi="Arial" w:cs="Arial"/>
            <w:i/>
            <w:rPrChange w:id="118" w:author="G C Upadhaya, Sudha" w:date="2021-02-18T14:11:00Z">
              <w:rPr>
                <w:rFonts w:ascii="Times" w:hAnsi="Times" w:cstheme="minorHAnsi"/>
                <w:i/>
              </w:rPr>
            </w:rPrChange>
          </w:rPr>
          <w:t>)</w:t>
        </w:r>
        <w:r w:rsidR="00E918F4" w:rsidRPr="00E918F4" w:rsidDel="00F84C41">
          <w:rPr>
            <w:rStyle w:val="Emphasis"/>
            <w:rFonts w:ascii="Arial" w:hAnsi="Arial" w:cs="Arial"/>
            <w:color w:val="0E101A"/>
            <w:rPrChange w:id="119"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120" w:author="G C Upadhaya, Sudha" w:date="2021-02-18T14:11:00Z">
              <w:rPr>
                <w:rStyle w:val="Emphasis"/>
                <w:rFonts w:ascii="Times" w:hAnsi="Times" w:cstheme="minorHAnsi"/>
                <w:color w:val="0E101A"/>
              </w:rPr>
            </w:rPrChange>
          </w:rPr>
          <w:t>for</w:t>
        </w:r>
        <w:r w:rsidR="00E918F4" w:rsidRPr="00E918F4">
          <w:rPr>
            <w:rStyle w:val="Emphasis"/>
            <w:rFonts w:ascii="Arial" w:hAnsi="Arial" w:cs="Arial"/>
            <w:color w:val="0E101A"/>
            <w:rPrChange w:id="121"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122" w:author="G C Upadhaya, Sudha" w:date="2021-02-18T14:11:00Z">
              <w:rPr>
                <w:rStyle w:val="Emphasis"/>
                <w:rFonts w:ascii="Times" w:hAnsi="Times" w:cstheme="minorHAnsi"/>
                <w:color w:val="0E101A"/>
              </w:rPr>
            </w:rPrChange>
          </w:rPr>
          <w:t>brown mustard</w:t>
        </w:r>
        <w:r w:rsidR="00E918F4" w:rsidRPr="00E918F4">
          <w:rPr>
            <w:rStyle w:val="Emphasis"/>
            <w:rFonts w:ascii="Arial" w:hAnsi="Arial" w:cs="Arial"/>
            <w:i w:val="0"/>
            <w:color w:val="0E101A"/>
            <w:rPrChange w:id="123" w:author="G C Upadhaya, Sudha" w:date="2021-02-18T14:11:00Z">
              <w:rPr>
                <w:rStyle w:val="Emphasis"/>
                <w:rFonts w:ascii="Times" w:hAnsi="Times" w:cstheme="minorHAnsi"/>
                <w:i w:val="0"/>
                <w:color w:val="0E101A"/>
              </w:rPr>
            </w:rPrChange>
          </w:rPr>
          <w:t>, peppermint,</w:t>
        </w:r>
        <w:r w:rsidR="00E918F4" w:rsidRPr="00E918F4">
          <w:rPr>
            <w:rStyle w:val="Emphasis"/>
            <w:rFonts w:ascii="Arial" w:hAnsi="Arial" w:cs="Arial"/>
            <w:i w:val="0"/>
            <w:color w:val="0E101A"/>
            <w:rPrChange w:id="124"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color w:val="0E101A"/>
            <w:rPrChange w:id="125" w:author="G C Upadhaya, Sudha" w:date="2021-02-18T14:11:00Z">
              <w:rPr>
                <w:rStyle w:val="Emphasis"/>
                <w:rFonts w:ascii="Times" w:hAnsi="Times" w:cstheme="minorHAnsi"/>
                <w:color w:val="0E101A"/>
              </w:rPr>
            </w:rPrChange>
          </w:rPr>
          <w:t>and V.</w:t>
        </w:r>
        <w:r w:rsidR="00E918F4" w:rsidRPr="00E918F4">
          <w:rPr>
            <w:rFonts w:ascii="Arial" w:hAnsi="Arial" w:cs="Arial"/>
            <w:i/>
            <w:rPrChange w:id="126" w:author="G C Upadhaya, Sudha" w:date="2021-02-18T14:11:00Z">
              <w:rPr>
                <w:rFonts w:ascii="Times" w:hAnsi="Times" w:cstheme="minorHAnsi"/>
                <w:i/>
              </w:rPr>
            </w:rPrChange>
          </w:rPr>
          <w:t xml:space="preserve"> </w:t>
        </w:r>
        <w:proofErr w:type="spellStart"/>
        <w:r w:rsidR="00E918F4" w:rsidRPr="00E918F4">
          <w:rPr>
            <w:rFonts w:ascii="Arial" w:hAnsi="Arial" w:cs="Arial"/>
            <w:i/>
            <w:rPrChange w:id="127" w:author="G C Upadhaya, Sudha" w:date="2021-02-18T14:11:00Z">
              <w:rPr>
                <w:rFonts w:ascii="Times" w:hAnsi="Times" w:cstheme="minorHAnsi"/>
                <w:i/>
              </w:rPr>
            </w:rPrChange>
          </w:rPr>
          <w:t>dahliae</w:t>
        </w:r>
        <w:proofErr w:type="spellEnd"/>
        <w:r w:rsidR="00E918F4" w:rsidRPr="00E918F4">
          <w:rPr>
            <w:rFonts w:ascii="Arial" w:hAnsi="Arial" w:cs="Arial"/>
            <w:rPrChange w:id="128" w:author="G C Upadhaya, Sudha" w:date="2021-02-18T14:11:00Z">
              <w:rPr>
                <w:rFonts w:ascii="Times" w:hAnsi="Times" w:cstheme="minorHAnsi"/>
              </w:rPr>
            </w:rPrChange>
          </w:rPr>
          <w:t xml:space="preserve"> </w:t>
        </w:r>
      </w:ins>
      <w:ins w:id="129" w:author="G C Upadhaya, Sudha" w:date="2021-01-24T20:00:00Z">
        <w:r w:rsidRPr="00E918F4">
          <w:rPr>
            <w:rFonts w:ascii="Arial" w:hAnsi="Arial" w:cs="Arial"/>
          </w:rPr>
          <w:t>(</w:t>
        </w:r>
        <w:r w:rsidRPr="00E918F4">
          <w:rPr>
            <w:rFonts w:ascii="Arial" w:hAnsi="Arial" w:cs="Arial"/>
            <w:b/>
            <w:rPrChange w:id="130" w:author="G C Upadhaya, Sudha" w:date="2021-02-18T14:11:00Z">
              <w:rPr>
                <w:rFonts w:ascii="Arial" w:hAnsi="Arial" w:cs="Arial"/>
              </w:rPr>
            </w:rPrChange>
          </w:rPr>
          <w:t>Supplementary Table 1</w:t>
        </w:r>
        <w:r w:rsidRPr="00E918F4">
          <w:rPr>
            <w:rFonts w:ascii="Arial" w:hAnsi="Arial" w:cs="Arial"/>
          </w:rPr>
          <w:t xml:space="preserve">). </w:t>
        </w:r>
      </w:ins>
      <w:ins w:id="131" w:author="G C Upadhaya, Sudha" w:date="2021-02-18T14:11:00Z">
        <w:r w:rsidR="00E918F4" w:rsidRPr="00E918F4">
          <w:rPr>
            <w:rFonts w:ascii="Arial" w:hAnsi="Arial" w:cs="Arial"/>
            <w:rPrChange w:id="132" w:author="G C Upadhaya, Sudha" w:date="2021-02-18T14:11:00Z">
              <w:rPr>
                <w:rFonts w:ascii="Times" w:hAnsi="Times" w:cstheme="minorHAnsi"/>
              </w:rPr>
            </w:rPrChange>
          </w:rPr>
          <w:t>To confirm the direction of fold change values RT-</w:t>
        </w:r>
      </w:ins>
      <w:r w:rsidR="00682880">
        <w:rPr>
          <w:rFonts w:ascii="Arial" w:hAnsi="Arial" w:cs="Arial"/>
        </w:rPr>
        <w:t>q</w:t>
      </w:r>
      <w:ins w:id="133" w:author="G C Upadhaya, Sudha" w:date="2021-02-18T14:11:00Z">
        <w:r w:rsidR="00E918F4" w:rsidRPr="00E918F4">
          <w:rPr>
            <w:rFonts w:ascii="Arial" w:hAnsi="Arial" w:cs="Arial"/>
            <w:rPrChange w:id="134" w:author="G C Upadhaya, Sudha" w:date="2021-02-18T14:11:00Z">
              <w:rPr>
                <w:rFonts w:ascii="Times" w:hAnsi="Times" w:cstheme="minorHAnsi"/>
              </w:rPr>
            </w:rPrChange>
          </w:rPr>
          <w:t xml:space="preserve">PCR data were compared </w:t>
        </w:r>
        <w:r w:rsidR="00E918F4" w:rsidRPr="00E918F4">
          <w:rPr>
            <w:rFonts w:ascii="Arial" w:hAnsi="Arial" w:cs="Arial"/>
            <w:rPrChange w:id="135" w:author="G C Upadhaya, Sudha" w:date="2021-02-18T14:11:00Z">
              <w:rPr>
                <w:rFonts w:ascii="Times" w:hAnsi="Times" w:cstheme="minorHAnsi"/>
              </w:rPr>
            </w:rPrChange>
          </w:rPr>
          <w:lastRenderedPageBreak/>
          <w:t>with fold changes obtained from RNA-sequencing. Correlations between fold change estimates from these methods were calculated for each host. </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136"/>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w:t>
      </w:r>
      <w:r>
        <w:rPr>
          <w:sz w:val="24"/>
          <w:szCs w:val="24"/>
          <w:highlight w:val="white"/>
        </w:rPr>
        <w:lastRenderedPageBreak/>
        <w:t xml:space="preserve">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commentRangeEnd w:id="136"/>
      <w:r>
        <w:commentReference w:id="136"/>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65F8F22F" w:rsidR="00D44044" w:rsidRDefault="0021510F">
      <w:pPr>
        <w:rPr>
          <w:ins w:id="137" w:author="G C Upadhaya, Sudha" w:date="2021-01-24T23:45:00Z"/>
          <w:b/>
          <w:sz w:val="24"/>
          <w:szCs w:val="24"/>
        </w:rPr>
      </w:pPr>
      <w:r>
        <w:rPr>
          <w:b/>
          <w:sz w:val="24"/>
          <w:szCs w:val="24"/>
        </w:rPr>
        <w:t xml:space="preserve">Validation </w:t>
      </w:r>
      <w:r w:rsidR="008C49ED">
        <w:rPr>
          <w:b/>
          <w:sz w:val="24"/>
          <w:szCs w:val="24"/>
        </w:rPr>
        <w:t>of RNA-seq results using RT-</w:t>
      </w:r>
      <w:ins w:id="138" w:author="G C Upadhaya, Sudha" w:date="2021-03-11T14:46:00Z">
        <w:r w:rsidR="00682880">
          <w:rPr>
            <w:b/>
            <w:sz w:val="24"/>
            <w:szCs w:val="24"/>
          </w:rPr>
          <w:t>q</w:t>
        </w:r>
      </w:ins>
      <w:r w:rsidR="008C49ED">
        <w:rPr>
          <w:b/>
          <w:sz w:val="24"/>
          <w:szCs w:val="24"/>
        </w:rPr>
        <w:t>PCR</w:t>
      </w:r>
    </w:p>
    <w:p w14:paraId="0B3FEE0A" w14:textId="77777777" w:rsidR="003D6FC8" w:rsidRDefault="003D6FC8">
      <w:pPr>
        <w:rPr>
          <w:b/>
          <w:sz w:val="24"/>
          <w:szCs w:val="24"/>
        </w:rPr>
      </w:pPr>
    </w:p>
    <w:p w14:paraId="560AB6F1" w14:textId="39AF77BE" w:rsidR="003D6FC8" w:rsidRPr="009C4E95" w:rsidRDefault="003D6FC8" w:rsidP="003D6FC8">
      <w:pPr>
        <w:ind w:firstLine="720"/>
        <w:rPr>
          <w:ins w:id="139" w:author="G C Upadhaya, Sudha" w:date="2021-01-24T23:45:00Z"/>
          <w:b/>
          <w:color w:val="0E101A"/>
          <w:sz w:val="24"/>
          <w:szCs w:val="24"/>
        </w:rPr>
      </w:pPr>
      <w:ins w:id="140" w:author="G C Upadhaya, Sudha" w:date="2021-01-24T23:45:00Z">
        <w:r w:rsidRPr="009C4E95">
          <w:rPr>
            <w:color w:val="0E101A"/>
            <w:sz w:val="24"/>
            <w:szCs w:val="24"/>
          </w:rPr>
          <w:t>The RT-</w:t>
        </w:r>
      </w:ins>
      <w:ins w:id="141" w:author="G C Upadhaya, Sudha" w:date="2021-03-11T14:46:00Z">
        <w:r w:rsidR="00682880">
          <w:rPr>
            <w:color w:val="0E101A"/>
            <w:sz w:val="24"/>
            <w:szCs w:val="24"/>
          </w:rPr>
          <w:t>q</w:t>
        </w:r>
      </w:ins>
      <w:ins w:id="142" w:author="G C Upadhaya, Sudha" w:date="2021-01-24T23:45:00Z">
        <w:r w:rsidRPr="009C4E95">
          <w:rPr>
            <w:color w:val="0E101A"/>
            <w:sz w:val="24"/>
            <w:szCs w:val="24"/>
          </w:rPr>
          <w:t xml:space="preserve">PCR method was utilized to confirm the differentially expressed genes from RNA-seq results. A total of 30 out of 43 comparisons of DEGs, including 10 for </w:t>
        </w:r>
        <w:r w:rsidRPr="009C4E95">
          <w:rPr>
            <w:color w:val="0E101A"/>
            <w:sz w:val="24"/>
            <w:szCs w:val="24"/>
          </w:rPr>
          <w:lastRenderedPageBreak/>
          <w:t xml:space="preserve">brown mustard, 12 for potato, </w:t>
        </w:r>
      </w:ins>
      <w:ins w:id="143" w:author="G C Upadhaya, Sudha" w:date="2021-02-18T14:14:00Z">
        <w:r w:rsidR="00E918F4">
          <w:rPr>
            <w:color w:val="0E101A"/>
            <w:sz w:val="24"/>
            <w:szCs w:val="24"/>
          </w:rPr>
          <w:t>4</w:t>
        </w:r>
      </w:ins>
      <w:ins w:id="144" w:author="G C Upadhaya, Sudha" w:date="2021-01-24T23:45:00Z">
        <w:r w:rsidRPr="009C4E95">
          <w:rPr>
            <w:color w:val="0E101A"/>
            <w:sz w:val="24"/>
            <w:szCs w:val="24"/>
          </w:rPr>
          <w:t xml:space="preserve"> for </w:t>
        </w:r>
      </w:ins>
      <w:ins w:id="145" w:author="G C Upadhaya, Sudha" w:date="2021-02-18T14:12:00Z">
        <w:r w:rsidR="00E918F4">
          <w:rPr>
            <w:color w:val="0E101A"/>
            <w:sz w:val="24"/>
            <w:szCs w:val="24"/>
          </w:rPr>
          <w:t>pepper</w:t>
        </w:r>
      </w:ins>
      <w:ins w:id="146" w:author="G C Upadhaya, Sudha" w:date="2021-01-24T23:45:00Z">
        <w:r w:rsidRPr="009C4E95">
          <w:rPr>
            <w:color w:val="0E101A"/>
            <w:sz w:val="24"/>
            <w:szCs w:val="24"/>
          </w:rPr>
          <w:t xml:space="preserve">mint, and </w:t>
        </w:r>
      </w:ins>
      <w:ins w:id="147" w:author="G C Upadhaya, Sudha" w:date="2021-02-18T14:14:00Z">
        <w:r w:rsidR="00E918F4">
          <w:rPr>
            <w:color w:val="0E101A"/>
            <w:sz w:val="24"/>
            <w:szCs w:val="24"/>
          </w:rPr>
          <w:t>4</w:t>
        </w:r>
      </w:ins>
      <w:ins w:id="148" w:author="G C Upadhaya, Sudha" w:date="2021-01-24T23:45:00Z">
        <w:r w:rsidRPr="009C4E95">
          <w:rPr>
            <w:color w:val="0E101A"/>
            <w:sz w:val="24"/>
            <w:szCs w:val="24"/>
          </w:rPr>
          <w:t xml:space="preserve"> </w:t>
        </w:r>
      </w:ins>
      <w:ins w:id="149" w:author="G C Upadhaya, Sudha" w:date="2021-02-18T14:14:00Z">
        <w:r w:rsidR="00E918F4">
          <w:rPr>
            <w:color w:val="0E101A"/>
            <w:sz w:val="24"/>
            <w:szCs w:val="24"/>
          </w:rPr>
          <w:t xml:space="preserve">for </w:t>
        </w:r>
      </w:ins>
      <w:ins w:id="150" w:author="G C Upadhaya, Sudha" w:date="2021-01-24T23:45:00Z">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w:t>
        </w:r>
      </w:ins>
      <w:ins w:id="151" w:author="G C Upadhaya, Sudha" w:date="2021-02-18T14:13:00Z">
        <w:r w:rsidR="00E918F4">
          <w:rPr>
            <w:color w:val="0E101A"/>
            <w:sz w:val="24"/>
            <w:szCs w:val="24"/>
          </w:rPr>
          <w:t>five</w:t>
        </w:r>
      </w:ins>
      <w:ins w:id="152" w:author="G C Upadhaya, Sudha" w:date="2021-01-24T23:45:00Z">
        <w:r w:rsidRPr="009C4E95">
          <w:rPr>
            <w:color w:val="0E101A"/>
            <w:sz w:val="24"/>
            <w:szCs w:val="24"/>
          </w:rPr>
          <w:t xml:space="preserve">, </w:t>
        </w:r>
      </w:ins>
      <w:ins w:id="153" w:author="G C Upadhaya, Sudha" w:date="2021-02-18T14:13:00Z">
        <w:r w:rsidR="00E918F4">
          <w:rPr>
            <w:color w:val="0E101A"/>
            <w:sz w:val="24"/>
            <w:szCs w:val="24"/>
          </w:rPr>
          <w:t>n</w:t>
        </w:r>
      </w:ins>
      <w:ins w:id="154" w:author="G C Upadhaya, Sudha" w:date="2021-02-18T14:14:00Z">
        <w:r w:rsidR="00E918F4">
          <w:rPr>
            <w:color w:val="0E101A"/>
            <w:sz w:val="24"/>
            <w:szCs w:val="24"/>
          </w:rPr>
          <w:t>ine</w:t>
        </w:r>
      </w:ins>
      <w:ins w:id="155" w:author="G C Upadhaya, Sudha" w:date="2021-01-24T23:45:00Z">
        <w:r w:rsidRPr="009C4E95">
          <w:rPr>
            <w:color w:val="0E101A"/>
            <w:sz w:val="24"/>
            <w:szCs w:val="24"/>
          </w:rPr>
          <w:t xml:space="preserve">, </w:t>
        </w:r>
      </w:ins>
      <w:ins w:id="156" w:author="G C Upadhaya, Sudha" w:date="2021-02-18T14:14:00Z">
        <w:r w:rsidR="00E918F4">
          <w:rPr>
            <w:color w:val="0E101A"/>
            <w:sz w:val="24"/>
            <w:szCs w:val="24"/>
          </w:rPr>
          <w:t>three</w:t>
        </w:r>
      </w:ins>
      <w:ins w:id="157" w:author="G C Upadhaya, Sudha" w:date="2021-01-24T23:45:00Z">
        <w:r w:rsidRPr="009C4E95">
          <w:rPr>
            <w:color w:val="0E101A"/>
            <w:sz w:val="24"/>
            <w:szCs w:val="24"/>
          </w:rPr>
          <w:t xml:space="preserve"> and </w:t>
        </w:r>
      </w:ins>
      <w:ins w:id="158" w:author="G C Upadhaya, Sudha" w:date="2021-02-18T14:14:00Z">
        <w:r w:rsidR="00E918F4">
          <w:rPr>
            <w:color w:val="0E101A"/>
            <w:sz w:val="24"/>
            <w:szCs w:val="24"/>
          </w:rPr>
          <w:t>four</w:t>
        </w:r>
      </w:ins>
      <w:ins w:id="159" w:author="G C Upadhaya, Sudha" w:date="2021-01-24T23:45:00Z">
        <w:r w:rsidRPr="009C4E95">
          <w:rPr>
            <w:color w:val="0E101A"/>
            <w:sz w:val="24"/>
            <w:szCs w:val="24"/>
          </w:rPr>
          <w:t xml:space="preserve"> genes for brown mustard, potato, </w:t>
        </w:r>
      </w:ins>
      <w:ins w:id="160" w:author="G C Upadhaya, Sudha" w:date="2021-02-18T14:12:00Z">
        <w:r w:rsidR="00E918F4">
          <w:rPr>
            <w:color w:val="0E101A"/>
            <w:sz w:val="24"/>
            <w:szCs w:val="24"/>
          </w:rPr>
          <w:t>pepper</w:t>
        </w:r>
      </w:ins>
      <w:ins w:id="161" w:author="G C Upadhaya, Sudha" w:date="2021-01-24T23:45:00Z">
        <w:r w:rsidRPr="009C4E95">
          <w:rPr>
            <w:color w:val="0E101A"/>
            <w:sz w:val="24"/>
            <w:szCs w:val="24"/>
          </w:rPr>
          <w:t>mint</w:t>
        </w:r>
      </w:ins>
      <w:ins w:id="162" w:author="G C Upadhaya, Sudha" w:date="2021-02-18T14:14:00Z">
        <w:r w:rsidR="00E918F4">
          <w:rPr>
            <w:color w:val="0E101A"/>
            <w:sz w:val="24"/>
            <w:szCs w:val="24"/>
          </w:rPr>
          <w:t>,</w:t>
        </w:r>
      </w:ins>
      <w:ins w:id="163" w:author="G C Upadhaya, Sudha" w:date="2021-01-24T23:45:00Z">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ins>
      <w:ins w:id="164" w:author="G C Upadhaya, Sudha" w:date="2021-03-11T14:54:00Z">
        <w:r w:rsidR="00020C9B">
          <w:rPr>
            <w:color w:val="0E101A"/>
            <w:sz w:val="24"/>
            <w:szCs w:val="24"/>
          </w:rPr>
          <w:t>q</w:t>
        </w:r>
      </w:ins>
      <w:ins w:id="165" w:author="G C Upadhaya, Sudha" w:date="2021-01-24T23:45:00Z">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fold change) between RT-</w:t>
        </w:r>
      </w:ins>
      <w:ins w:id="166" w:author="G C Upadhaya, Sudha" w:date="2021-03-11T14:46:00Z">
        <w:r w:rsidR="00682880">
          <w:rPr>
            <w:color w:val="0E101A"/>
            <w:sz w:val="24"/>
            <w:szCs w:val="24"/>
          </w:rPr>
          <w:t>q</w:t>
        </w:r>
      </w:ins>
      <w:ins w:id="167" w:author="G C Upadhaya, Sudha" w:date="2021-01-24T23:45:00Z">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ins>
      <w:ins w:id="168" w:author="G C Upadhaya, Sudha" w:date="2021-02-18T14:12:00Z">
        <w:r w:rsidR="00E918F4">
          <w:rPr>
            <w:color w:val="0E101A"/>
            <w:sz w:val="24"/>
            <w:szCs w:val="24"/>
          </w:rPr>
          <w:t>pepper</w:t>
        </w:r>
      </w:ins>
      <w:ins w:id="169" w:author="G C Upadhaya, Sudha" w:date="2021-01-24T23:45:00Z">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170" w:author="G C Upadhaya, Sudha" w:date="2021-01-24T23:45:00Z"/>
          <w:color w:val="0E101A"/>
          <w:sz w:val="24"/>
          <w:szCs w:val="24"/>
        </w:rPr>
      </w:pPr>
    </w:p>
    <w:p w14:paraId="5032C7B9" w14:textId="687BBCA7" w:rsidR="00866E00" w:rsidRDefault="003D6FC8" w:rsidP="003D6FC8">
      <w:pPr>
        <w:rPr>
          <w:b/>
          <w:sz w:val="24"/>
          <w:szCs w:val="24"/>
        </w:rPr>
      </w:pPr>
      <w:ins w:id="171" w:author="G C Upadhaya, Sudha" w:date="2021-01-24T23:45:00Z">
        <w:r w:rsidRPr="00C00CE8">
          <w:rPr>
            <w:rFonts w:eastAsia="Times New Roman"/>
            <w:color w:val="0E101A"/>
            <w:sz w:val="24"/>
            <w:szCs w:val="24"/>
            <w:lang w:val="en-US"/>
          </w:rPr>
          <w:tab/>
        </w:r>
        <w:r>
          <w:rPr>
            <w:color w:val="0E101A"/>
            <w:sz w:val="24"/>
            <w:szCs w:val="24"/>
          </w:rPr>
          <w:t>Generally, the magnitude of gene expression change was lower in RT-</w:t>
        </w:r>
      </w:ins>
      <w:ins w:id="172" w:author="G C Upadhaya, Sudha" w:date="2021-03-11T14:46:00Z">
        <w:r w:rsidR="00682880">
          <w:rPr>
            <w:color w:val="0E101A"/>
            <w:sz w:val="24"/>
            <w:szCs w:val="24"/>
          </w:rPr>
          <w:t>q</w:t>
        </w:r>
      </w:ins>
      <w:ins w:id="173" w:author="G C Upadhaya, Sudha" w:date="2021-01-24T23:45:00Z">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174"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175"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lastRenderedPageBreak/>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lastRenderedPageBreak/>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050E585" w:rsidR="00D44044" w:rsidRDefault="0021510F">
      <w:pPr>
        <w:jc w:val="both"/>
        <w:rPr>
          <w:sz w:val="24"/>
          <w:szCs w:val="24"/>
        </w:rPr>
      </w:pPr>
      <w:r>
        <w:rPr>
          <w:b/>
          <w:sz w:val="24"/>
          <w:szCs w:val="24"/>
        </w:rPr>
        <w:t xml:space="preserve">Figure 2. </w:t>
      </w:r>
      <w:r>
        <w:rPr>
          <w:sz w:val="24"/>
          <w:szCs w:val="24"/>
        </w:rPr>
        <w:t>Comparisons of differentially expressed genes (DEG</w:t>
      </w:r>
      <w:ins w:id="176" w:author="Wheeler, David Linnard" w:date="2021-03-17T11:20:00Z">
        <w:r w:rsidR="00D622BD">
          <w:rPr>
            <w:sz w:val="24"/>
            <w:szCs w:val="24"/>
          </w:rPr>
          <w:t>s</w:t>
        </w:r>
      </w:ins>
      <w:del w:id="177" w:author="Wheeler, David Linnard" w:date="2021-03-17T11:20:00Z">
        <w:r w:rsidDel="00D622BD">
          <w:rPr>
            <w:sz w:val="24"/>
            <w:szCs w:val="24"/>
          </w:rPr>
          <w:delText>S</w:delText>
        </w:r>
      </w:del>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lastRenderedPageBreak/>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178"/>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178"/>
      <w:r>
        <w:commentReference w:id="178"/>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179"/>
      <w:commentRangeStart w:id="180"/>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179"/>
      <w:r>
        <w:commentReference w:id="179"/>
      </w:r>
      <w:commentRangeEnd w:id="180"/>
      <w:r>
        <w:commentReference w:id="180"/>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276090D0" w:rsidR="00B9386B" w:rsidRPr="007B03DB" w:rsidRDefault="007B03DB">
      <w:pPr>
        <w:rPr>
          <w:bCs/>
          <w:sz w:val="24"/>
          <w:szCs w:val="24"/>
          <w:rPrChange w:id="181" w:author="G C Upadhaya, Sudha" w:date="2021-01-24T20:51:00Z">
            <w:rPr>
              <w:b/>
              <w:sz w:val="24"/>
              <w:szCs w:val="24"/>
            </w:rPr>
          </w:rPrChange>
        </w:rPr>
      </w:pPr>
      <w:ins w:id="182" w:author="G C Upadhaya, Sudha" w:date="2021-01-24T20:51:00Z">
        <w:r w:rsidRPr="007B03DB">
          <w:rPr>
            <w:b/>
            <w:sz w:val="24"/>
            <w:szCs w:val="24"/>
          </w:rPr>
          <w:lastRenderedPageBreak/>
          <w:t xml:space="preserve">Figure 6. </w:t>
        </w:r>
      </w:ins>
      <w:ins w:id="183" w:author="G C Upadhaya, Sudha" w:date="2021-02-18T13:27:00Z">
        <w:r w:rsidR="00531DCA" w:rsidRPr="00531DCA">
          <w:rPr>
            <w:bCs/>
            <w:sz w:val="24"/>
            <w:szCs w:val="24"/>
            <w:rPrChange w:id="184" w:author="G C Upadhaya, Sudha" w:date="2021-02-18T13:29:00Z">
              <w:rPr>
                <w:rFonts w:ascii="Times" w:hAnsi="Times" w:cstheme="minorHAnsi"/>
                <w:bCs/>
                <w:sz w:val="24"/>
                <w:szCs w:val="24"/>
              </w:rPr>
            </w:rPrChange>
          </w:rPr>
          <w:t xml:space="preserve">Validation of relative expression changes for selected DEGs of </w:t>
        </w:r>
      </w:ins>
      <w:ins w:id="185" w:author="G C Upadhaya, Sudha" w:date="2021-02-18T13:28:00Z">
        <w:r w:rsidR="00531DCA" w:rsidRPr="00531DCA">
          <w:rPr>
            <w:bCs/>
            <w:sz w:val="24"/>
            <w:szCs w:val="24"/>
            <w:rPrChange w:id="186" w:author="G C Upadhaya, Sudha" w:date="2021-02-18T13:29:00Z">
              <w:rPr>
                <w:rFonts w:ascii="Times" w:hAnsi="Times" w:cstheme="minorHAnsi"/>
                <w:bCs/>
                <w:sz w:val="24"/>
                <w:szCs w:val="24"/>
              </w:rPr>
            </w:rPrChange>
          </w:rPr>
          <w:t xml:space="preserve">brown mustard, </w:t>
        </w:r>
      </w:ins>
      <w:ins w:id="187" w:author="G C Upadhaya, Sudha" w:date="2021-02-18T13:27:00Z">
        <w:r w:rsidR="00531DCA" w:rsidRPr="00531DCA">
          <w:rPr>
            <w:bCs/>
            <w:iCs/>
            <w:sz w:val="24"/>
            <w:szCs w:val="24"/>
            <w:rPrChange w:id="188" w:author="G C Upadhaya, Sudha" w:date="2021-02-18T13:29:00Z">
              <w:rPr>
                <w:rFonts w:ascii="Times" w:hAnsi="Times" w:cstheme="minorHAnsi"/>
                <w:bCs/>
                <w:iCs/>
                <w:sz w:val="24"/>
                <w:szCs w:val="24"/>
              </w:rPr>
            </w:rPrChange>
          </w:rPr>
          <w:t>potato</w:t>
        </w:r>
        <w:r w:rsidR="00531DCA" w:rsidRPr="00531DCA">
          <w:rPr>
            <w:bCs/>
            <w:sz w:val="24"/>
            <w:szCs w:val="24"/>
            <w:rPrChange w:id="189" w:author="G C Upadhaya, Sudha" w:date="2021-02-18T13:29:00Z">
              <w:rPr>
                <w:rFonts w:ascii="Times" w:hAnsi="Times" w:cstheme="minorHAnsi"/>
                <w:bCs/>
                <w:sz w:val="24"/>
                <w:szCs w:val="24"/>
              </w:rPr>
            </w:rPrChange>
          </w:rPr>
          <w:t xml:space="preserve">, </w:t>
        </w:r>
      </w:ins>
      <w:ins w:id="190" w:author="G C Upadhaya, Sudha" w:date="2021-02-18T13:32:00Z">
        <w:r w:rsidR="00531DCA">
          <w:rPr>
            <w:bCs/>
            <w:sz w:val="24"/>
            <w:szCs w:val="24"/>
          </w:rPr>
          <w:t>pepper</w:t>
        </w:r>
      </w:ins>
      <w:ins w:id="191" w:author="G C Upadhaya, Sudha" w:date="2021-02-18T13:28:00Z">
        <w:r w:rsidR="00531DCA" w:rsidRPr="00531DCA">
          <w:rPr>
            <w:bCs/>
            <w:sz w:val="24"/>
            <w:szCs w:val="24"/>
            <w:rPrChange w:id="192" w:author="G C Upadhaya, Sudha" w:date="2021-02-18T13:29:00Z">
              <w:rPr>
                <w:rFonts w:ascii="Times" w:hAnsi="Times" w:cstheme="minorHAnsi"/>
                <w:bCs/>
                <w:sz w:val="24"/>
                <w:szCs w:val="24"/>
              </w:rPr>
            </w:rPrChange>
          </w:rPr>
          <w:t xml:space="preserve">mint, and </w:t>
        </w:r>
      </w:ins>
      <w:ins w:id="193" w:author="G C Upadhaya, Sudha" w:date="2021-02-18T13:27:00Z">
        <w:r w:rsidR="00531DCA" w:rsidRPr="00531DCA">
          <w:rPr>
            <w:bCs/>
            <w:i/>
            <w:sz w:val="24"/>
            <w:szCs w:val="24"/>
            <w:rPrChange w:id="194" w:author="G C Upadhaya, Sudha" w:date="2021-02-18T13:29:00Z">
              <w:rPr>
                <w:rFonts w:ascii="Times" w:hAnsi="Times" w:cstheme="minorHAnsi"/>
                <w:bCs/>
                <w:i/>
                <w:sz w:val="24"/>
                <w:szCs w:val="24"/>
              </w:rPr>
            </w:rPrChange>
          </w:rPr>
          <w:t xml:space="preserve">V. </w:t>
        </w:r>
        <w:proofErr w:type="spellStart"/>
        <w:r w:rsidR="00531DCA" w:rsidRPr="00531DCA">
          <w:rPr>
            <w:bCs/>
            <w:i/>
            <w:sz w:val="24"/>
            <w:szCs w:val="24"/>
            <w:rPrChange w:id="195" w:author="G C Upadhaya, Sudha" w:date="2021-02-18T13:29:00Z">
              <w:rPr>
                <w:rFonts w:ascii="Times" w:hAnsi="Times" w:cstheme="minorHAnsi"/>
                <w:bCs/>
                <w:i/>
                <w:sz w:val="24"/>
                <w:szCs w:val="24"/>
              </w:rPr>
            </w:rPrChange>
          </w:rPr>
          <w:t>dahliae</w:t>
        </w:r>
        <w:proofErr w:type="spellEnd"/>
        <w:r w:rsidR="00531DCA" w:rsidRPr="00531DCA">
          <w:rPr>
            <w:bCs/>
            <w:i/>
            <w:sz w:val="24"/>
            <w:szCs w:val="24"/>
            <w:rPrChange w:id="196" w:author="G C Upadhaya, Sudha" w:date="2021-02-18T13:29:00Z">
              <w:rPr>
                <w:rFonts w:ascii="Times" w:hAnsi="Times" w:cstheme="minorHAnsi"/>
                <w:bCs/>
                <w:i/>
                <w:sz w:val="24"/>
                <w:szCs w:val="24"/>
              </w:rPr>
            </w:rPrChange>
          </w:rPr>
          <w:t xml:space="preserve"> </w:t>
        </w:r>
        <w:r w:rsidR="00531DCA" w:rsidRPr="00531DCA">
          <w:rPr>
            <w:bCs/>
            <w:sz w:val="24"/>
            <w:szCs w:val="24"/>
            <w:rPrChange w:id="197" w:author="G C Upadhaya, Sudha" w:date="2021-02-18T13:29:00Z">
              <w:rPr>
                <w:rFonts w:ascii="Times" w:hAnsi="Times" w:cstheme="minorHAnsi"/>
                <w:bCs/>
                <w:sz w:val="24"/>
                <w:szCs w:val="24"/>
              </w:rPr>
            </w:rPrChange>
          </w:rPr>
          <w:t>with RT-</w:t>
        </w:r>
      </w:ins>
      <w:ins w:id="198" w:author="G C Upadhaya, Sudha" w:date="2021-03-11T14:47:00Z">
        <w:r w:rsidR="00682880">
          <w:rPr>
            <w:bCs/>
            <w:sz w:val="24"/>
            <w:szCs w:val="24"/>
          </w:rPr>
          <w:t>q</w:t>
        </w:r>
      </w:ins>
      <w:ins w:id="199" w:author="G C Upadhaya, Sudha" w:date="2021-02-18T13:27:00Z">
        <w:r w:rsidR="00531DCA" w:rsidRPr="00531DCA">
          <w:rPr>
            <w:bCs/>
            <w:sz w:val="24"/>
            <w:szCs w:val="24"/>
            <w:rPrChange w:id="200" w:author="G C Upadhaya, Sudha" w:date="2021-02-18T13:29:00Z">
              <w:rPr>
                <w:rFonts w:ascii="Times" w:hAnsi="Times" w:cstheme="minorHAnsi"/>
                <w:bCs/>
                <w:sz w:val="24"/>
                <w:szCs w:val="24"/>
              </w:rPr>
            </w:rPrChange>
          </w:rPr>
          <w:t>PCR data</w:t>
        </w:r>
      </w:ins>
      <w:ins w:id="201" w:author="G C Upadhaya, Sudha" w:date="2021-02-18T13:28:00Z">
        <w:r w:rsidR="00531DCA" w:rsidRPr="00531DCA">
          <w:rPr>
            <w:bCs/>
            <w:sz w:val="24"/>
            <w:szCs w:val="24"/>
            <w:rPrChange w:id="202" w:author="G C Upadhaya, Sudha" w:date="2021-02-18T13:29:00Z">
              <w:rPr>
                <w:rFonts w:ascii="Times" w:hAnsi="Times" w:cstheme="minorHAnsi"/>
                <w:bCs/>
                <w:sz w:val="24"/>
                <w:szCs w:val="24"/>
              </w:rPr>
            </w:rPrChange>
          </w:rPr>
          <w:t xml:space="preserve">. </w:t>
        </w:r>
      </w:ins>
      <w:ins w:id="203" w:author="G C Upadhaya, Sudha" w:date="2021-01-24T20:51:00Z">
        <w:r w:rsidRPr="00531DCA">
          <w:rPr>
            <w:bCs/>
            <w:sz w:val="24"/>
            <w:szCs w:val="24"/>
            <w:rPrChange w:id="204" w:author="G C Upadhaya, Sudha" w:date="2021-02-18T13:29:00Z">
              <w:rPr>
                <w:rFonts w:ascii="Times" w:hAnsi="Times" w:cstheme="minorHAnsi"/>
                <w:bCs/>
                <w:sz w:val="24"/>
                <w:szCs w:val="24"/>
              </w:rPr>
            </w:rPrChange>
          </w:rPr>
          <w:t xml:space="preserve">The fold change for three biological replicates was calculated using </w:t>
        </w:r>
      </w:ins>
      <m:oMath>
        <m:r>
          <w:ins w:id="205" w:author="G C Upadhaya, Sudha" w:date="2021-01-24T20:51:00Z">
            <w:rPr>
              <w:rFonts w:ascii="Cambria Math" w:hAnsi="Cambria Math"/>
              <w:sz w:val="24"/>
              <w:szCs w:val="24"/>
            </w:rPr>
            <m:t>∆∆Ct</m:t>
          </w:ins>
        </m:r>
      </m:oMath>
      <w:ins w:id="206" w:author="G C Upadhaya, Sudha" w:date="2021-01-24T20:51:00Z">
        <w:r w:rsidRPr="00531DCA">
          <w:rPr>
            <w:rFonts w:eastAsiaTheme="minorEastAsia"/>
            <w:bCs/>
            <w:sz w:val="24"/>
            <w:szCs w:val="24"/>
            <w:rPrChange w:id="207" w:author="G C Upadhaya, Sudha" w:date="2021-02-18T13:29:00Z">
              <w:rPr>
                <w:rFonts w:ascii="Times" w:eastAsiaTheme="minorEastAsia" w:hAnsi="Times" w:cstheme="minorHAnsi"/>
                <w:bCs/>
                <w:sz w:val="24"/>
                <w:szCs w:val="24"/>
              </w:rPr>
            </w:rPrChange>
          </w:rPr>
          <w:t xml:space="preserve"> method for RT-</w:t>
        </w:r>
      </w:ins>
      <w:ins w:id="208" w:author="G C Upadhaya, Sudha" w:date="2021-03-11T14:47:00Z">
        <w:r w:rsidR="00682880">
          <w:rPr>
            <w:rFonts w:eastAsiaTheme="minorEastAsia"/>
            <w:bCs/>
            <w:sz w:val="24"/>
            <w:szCs w:val="24"/>
          </w:rPr>
          <w:t>q</w:t>
        </w:r>
      </w:ins>
      <w:ins w:id="209" w:author="G C Upadhaya, Sudha" w:date="2021-01-24T20:51:00Z">
        <w:r w:rsidRPr="00531DCA">
          <w:rPr>
            <w:rFonts w:eastAsiaTheme="minorEastAsia"/>
            <w:bCs/>
            <w:sz w:val="24"/>
            <w:szCs w:val="24"/>
            <w:rPrChange w:id="210" w:author="G C Upadhaya, Sudha" w:date="2021-02-18T13:29:00Z">
              <w:rPr>
                <w:rFonts w:ascii="Times" w:eastAsiaTheme="minorEastAsia" w:hAnsi="Times" w:cstheme="minorHAnsi"/>
                <w:bCs/>
                <w:sz w:val="24"/>
                <w:szCs w:val="24"/>
              </w:rPr>
            </w:rPrChange>
          </w:rPr>
          <w:t>PCR and average fold change was derived using DESeq2 for RNA-seq.</w:t>
        </w:r>
      </w:ins>
      <w:ins w:id="211" w:author="G C Upadhaya, Sudha" w:date="2021-02-18T13:29:00Z">
        <w:r w:rsidR="00531DCA" w:rsidRPr="00531DCA">
          <w:rPr>
            <w:rFonts w:eastAsiaTheme="minorEastAsia"/>
            <w:bCs/>
            <w:sz w:val="24"/>
            <w:szCs w:val="24"/>
            <w:rPrChange w:id="212" w:author="G C Upadhaya, Sudha" w:date="2021-02-18T13:29:00Z">
              <w:rPr>
                <w:rFonts w:ascii="Times" w:eastAsiaTheme="minorEastAsia" w:hAnsi="Times" w:cstheme="minorHAnsi"/>
                <w:bCs/>
                <w:sz w:val="24"/>
                <w:szCs w:val="24"/>
              </w:rPr>
            </w:rPrChange>
          </w:rPr>
          <w:t xml:space="preserve"> T</w:t>
        </w:r>
        <w:r w:rsidR="00531DCA" w:rsidRPr="00531DCA">
          <w:rPr>
            <w:bCs/>
            <w:sz w:val="24"/>
            <w:szCs w:val="24"/>
            <w:rPrChange w:id="213" w:author="G C Upadhaya, Sudha" w:date="2021-02-18T13:29:00Z">
              <w:rPr>
                <w:rFonts w:ascii="Times" w:hAnsi="Times" w:cstheme="minorHAnsi"/>
                <w:bCs/>
                <w:sz w:val="24"/>
                <w:szCs w:val="24"/>
              </w:rPr>
            </w:rPrChange>
          </w:rPr>
          <w:t>he Log</w:t>
        </w:r>
        <w:r w:rsidR="00531DCA" w:rsidRPr="00531DCA">
          <w:rPr>
            <w:bCs/>
            <w:sz w:val="24"/>
            <w:szCs w:val="24"/>
            <w:vertAlign w:val="subscript"/>
            <w:rPrChange w:id="214" w:author="G C Upadhaya, Sudha" w:date="2021-02-18T13:29:00Z">
              <w:rPr>
                <w:rFonts w:ascii="Times" w:hAnsi="Times" w:cstheme="minorHAnsi"/>
                <w:bCs/>
                <w:sz w:val="24"/>
                <w:szCs w:val="24"/>
                <w:vertAlign w:val="subscript"/>
              </w:rPr>
            </w:rPrChange>
          </w:rPr>
          <w:t>2</w:t>
        </w:r>
        <w:r w:rsidR="00531DCA" w:rsidRPr="00531DCA">
          <w:rPr>
            <w:bCs/>
            <w:sz w:val="24"/>
            <w:szCs w:val="24"/>
            <w:rPrChange w:id="215" w:author="G C Upadhaya, Sudha" w:date="2021-02-18T13:29:00Z">
              <w:rPr>
                <w:rFonts w:ascii="Times" w:hAnsi="Times" w:cstheme="minorHAnsi"/>
                <w:bCs/>
                <w:sz w:val="24"/>
                <w:szCs w:val="24"/>
              </w:rPr>
            </w:rPrChange>
          </w:rPr>
          <w:t xml:space="preserve"> fold change value (y-axis) for each comparison (shown in legend) is expressed a function of each gene (x-axis).</w:t>
        </w:r>
      </w:ins>
      <w:ins w:id="216" w:author="G C Upadhaya, Sudha" w:date="2021-01-24T20:51:00Z">
        <w:r w:rsidRPr="007B03DB">
          <w:rPr>
            <w:bCs/>
            <w:sz w:val="24"/>
            <w:szCs w:val="24"/>
            <w:rPrChange w:id="217" w:author="G C Upadhaya, Sudha" w:date="2021-01-24T20:51:00Z">
              <w:rPr>
                <w:rFonts w:ascii="Times" w:hAnsi="Times" w:cstheme="minorHAnsi"/>
                <w:bCs/>
                <w:sz w:val="24"/>
                <w:szCs w:val="24"/>
              </w:rPr>
            </w:rPrChange>
          </w:rPr>
          <w:t xml:space="preserve"> </w:t>
        </w:r>
      </w:ins>
    </w:p>
    <w:p w14:paraId="794D6126" w14:textId="5603C85C" w:rsidR="000972B9" w:rsidRPr="00112BCE" w:rsidRDefault="000972B9" w:rsidP="000972B9">
      <w:pPr>
        <w:rPr>
          <w:ins w:id="218" w:author="G C Upadhaya, Sudha" w:date="2021-01-24T17:58:00Z"/>
          <w:sz w:val="24"/>
          <w:szCs w:val="24"/>
        </w:rPr>
      </w:pPr>
    </w:p>
    <w:p w14:paraId="2894F048" w14:textId="3FB3D248" w:rsidR="000972B9" w:rsidRPr="00112BCE" w:rsidRDefault="00682880" w:rsidP="000972B9">
      <w:pPr>
        <w:rPr>
          <w:sz w:val="24"/>
          <w:szCs w:val="24"/>
        </w:rPr>
      </w:pPr>
      <w:ins w:id="219" w:author="G C Upadhaya, Sudha" w:date="2021-03-11T14:47:00Z">
        <w:r>
          <w:rPr>
            <w:noProof/>
          </w:rPr>
          <w:drawing>
            <wp:inline distT="0" distB="0" distL="0" distR="0" wp14:anchorId="7096DB69" wp14:editId="6C9D7F7C">
              <wp:extent cx="6838950" cy="53191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4318" cy="5323358"/>
                      </a:xfrm>
                      <a:prstGeom prst="rect">
                        <a:avLst/>
                      </a:prstGeom>
                      <a:noFill/>
                      <a:ln>
                        <a:noFill/>
                      </a:ln>
                    </pic:spPr>
                  </pic:pic>
                </a:graphicData>
              </a:graphic>
            </wp:inline>
          </w:drawing>
        </w:r>
      </w:ins>
    </w:p>
    <w:p w14:paraId="74D2CF32" w14:textId="77777777" w:rsidR="000972B9" w:rsidRPr="00112BCE" w:rsidRDefault="000972B9" w:rsidP="000972B9">
      <w:pPr>
        <w:rPr>
          <w:sz w:val="24"/>
          <w:szCs w:val="24"/>
        </w:rPr>
      </w:pPr>
    </w:p>
    <w:p w14:paraId="5663B796" w14:textId="77777777" w:rsidR="000972B9" w:rsidRPr="00112BCE" w:rsidRDefault="000972B9" w:rsidP="000972B9">
      <w:pPr>
        <w:rPr>
          <w:sz w:val="24"/>
          <w:szCs w:val="24"/>
        </w:rPr>
      </w:pPr>
    </w:p>
    <w:p w14:paraId="4A86CA3C" w14:textId="77777777" w:rsidR="000972B9" w:rsidRPr="00112BCE" w:rsidRDefault="000972B9" w:rsidP="000972B9">
      <w:pPr>
        <w:rPr>
          <w:sz w:val="24"/>
          <w:szCs w:val="24"/>
        </w:rPr>
      </w:pPr>
    </w:p>
    <w:p w14:paraId="30094A59" w14:textId="77777777" w:rsidR="000972B9" w:rsidRPr="00112BCE" w:rsidRDefault="000972B9" w:rsidP="000972B9">
      <w:pPr>
        <w:rPr>
          <w:sz w:val="24"/>
          <w:szCs w:val="24"/>
        </w:rPr>
      </w:pPr>
    </w:p>
    <w:p w14:paraId="6F75F70B" w14:textId="77777777" w:rsidR="000972B9" w:rsidRPr="00112BCE" w:rsidRDefault="000972B9" w:rsidP="000972B9">
      <w:pPr>
        <w:rPr>
          <w:sz w:val="24"/>
          <w:szCs w:val="24"/>
        </w:rPr>
        <w:sectPr w:rsidR="000972B9" w:rsidRPr="00112BCE" w:rsidSect="000972B9">
          <w:pgSz w:w="12240" w:h="15840"/>
          <w:pgMar w:top="1440" w:right="1440" w:bottom="1440" w:left="1440" w:header="720" w:footer="720" w:gutter="0"/>
          <w:cols w:space="720"/>
        </w:sectPr>
      </w:pPr>
    </w:p>
    <w:p w14:paraId="0531B326" w14:textId="7130A0CB" w:rsidR="00C26F51" w:rsidRDefault="00C26F51" w:rsidP="00C26F51">
      <w:pPr>
        <w:rPr>
          <w:sz w:val="24"/>
          <w:szCs w:val="24"/>
        </w:rPr>
      </w:pPr>
      <w:r w:rsidRPr="00112BCE">
        <w:rPr>
          <w:b/>
          <w:sz w:val="24"/>
          <w:szCs w:val="24"/>
        </w:rPr>
        <w:lastRenderedPageBreak/>
        <w:t xml:space="preserve">Supplementary Table 1. </w:t>
      </w:r>
      <w:r>
        <w:rPr>
          <w:sz w:val="24"/>
          <w:szCs w:val="24"/>
        </w:rPr>
        <w:t xml:space="preserve">List of </w:t>
      </w:r>
      <w:commentRangeStart w:id="220"/>
      <w:r>
        <w:rPr>
          <w:sz w:val="24"/>
          <w:szCs w:val="24"/>
        </w:rPr>
        <w:t xml:space="preserve">primer sequence </w:t>
      </w:r>
      <w:commentRangeEnd w:id="220"/>
      <w:r>
        <w:rPr>
          <w:rStyle w:val="CommentReference"/>
        </w:rPr>
        <w:commentReference w:id="220"/>
      </w:r>
      <w:r>
        <w:rPr>
          <w:sz w:val="24"/>
          <w:szCs w:val="24"/>
        </w:rPr>
        <w:t xml:space="preserve">of differentially expressed genes (DEGs) used for the </w:t>
      </w:r>
      <w:del w:id="221" w:author="G C Upadhaya, Sudha" w:date="2021-03-11T14:47:00Z">
        <w:r w:rsidDel="00682880">
          <w:rPr>
            <w:sz w:val="24"/>
            <w:szCs w:val="24"/>
          </w:rPr>
          <w:delText>q</w:delText>
        </w:r>
      </w:del>
      <w:r>
        <w:rPr>
          <w:sz w:val="24"/>
          <w:szCs w:val="24"/>
        </w:rPr>
        <w:t>RT-</w:t>
      </w:r>
      <w:ins w:id="222" w:author="G C Upadhaya, Sudha" w:date="2021-03-11T14:47:00Z">
        <w:r w:rsidR="00682880">
          <w:rPr>
            <w:sz w:val="24"/>
            <w:szCs w:val="24"/>
          </w:rPr>
          <w:t>q</w:t>
        </w:r>
      </w:ins>
      <w:r>
        <w:rPr>
          <w:sz w:val="24"/>
          <w:szCs w:val="24"/>
        </w:rPr>
        <w:t>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F60084" w:rsidRPr="001E4D2F" w14:paraId="4FB4235A" w14:textId="77777777" w:rsidTr="00F11FEB">
        <w:trPr>
          <w:trHeight w:val="288"/>
        </w:trPr>
        <w:tc>
          <w:tcPr>
            <w:tcW w:w="1815" w:type="dxa"/>
            <w:tcBorders>
              <w:top w:val="single" w:sz="4" w:space="0" w:color="auto"/>
              <w:bottom w:val="single" w:sz="4" w:space="0" w:color="auto"/>
            </w:tcBorders>
          </w:tcPr>
          <w:p w14:paraId="5803B8DA" w14:textId="77777777" w:rsidR="00F60084" w:rsidRPr="00171845" w:rsidRDefault="00F60084" w:rsidP="00F11FEB">
            <w:pPr>
              <w:autoSpaceDE w:val="0"/>
              <w:autoSpaceDN w:val="0"/>
              <w:adjustRightInd w:val="0"/>
              <w:rPr>
                <w:rFonts w:ascii="Arial" w:hAnsi="Arial" w:cs="Arial"/>
                <w:color w:val="000000"/>
                <w:sz w:val="24"/>
                <w:szCs w:val="24"/>
              </w:rPr>
            </w:pPr>
            <w:bookmarkStart w:id="223" w:name="_Hlk64547745"/>
            <w:r w:rsidRPr="00171845">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21D7629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5EEDAA5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5EADD9D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4E8B43C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Amplicon size (bp)</w:t>
            </w:r>
          </w:p>
        </w:tc>
      </w:tr>
      <w:tr w:rsidR="00F60084" w:rsidRPr="001E4D2F" w14:paraId="2C77B8FC" w14:textId="77777777" w:rsidTr="00F11FEB">
        <w:trPr>
          <w:trHeight w:val="288"/>
        </w:trPr>
        <w:tc>
          <w:tcPr>
            <w:tcW w:w="1815" w:type="dxa"/>
            <w:tcBorders>
              <w:top w:val="single" w:sz="4" w:space="0" w:color="auto"/>
            </w:tcBorders>
          </w:tcPr>
          <w:p w14:paraId="4CBD096A" w14:textId="77777777" w:rsidR="00F60084" w:rsidRPr="001C4BD7" w:rsidRDefault="00F60084" w:rsidP="00F11FEB">
            <w:pPr>
              <w:autoSpaceDE w:val="0"/>
              <w:autoSpaceDN w:val="0"/>
              <w:adjustRightInd w:val="0"/>
              <w:rPr>
                <w:rFonts w:ascii="Arial" w:hAnsi="Arial" w:cs="Arial"/>
                <w:color w:val="000000"/>
                <w:sz w:val="24"/>
                <w:szCs w:val="24"/>
              </w:rPr>
            </w:pPr>
          </w:p>
        </w:tc>
        <w:tc>
          <w:tcPr>
            <w:tcW w:w="3240" w:type="dxa"/>
            <w:tcBorders>
              <w:top w:val="single" w:sz="4" w:space="0" w:color="auto"/>
            </w:tcBorders>
            <w:shd w:val="clear" w:color="auto" w:fill="auto"/>
          </w:tcPr>
          <w:p w14:paraId="0B1EF98F" w14:textId="77777777" w:rsidR="00F60084" w:rsidRPr="00171845" w:rsidRDefault="00F60084" w:rsidP="00F11FEB">
            <w:pPr>
              <w:autoSpaceDE w:val="0"/>
              <w:autoSpaceDN w:val="0"/>
              <w:adjustRightInd w:val="0"/>
              <w:rPr>
                <w:rFonts w:ascii="Arial" w:hAnsi="Arial" w:cs="Arial"/>
                <w:color w:val="000000"/>
                <w:sz w:val="24"/>
                <w:szCs w:val="24"/>
              </w:rPr>
            </w:pPr>
          </w:p>
        </w:tc>
        <w:tc>
          <w:tcPr>
            <w:tcW w:w="4410" w:type="dxa"/>
            <w:tcBorders>
              <w:top w:val="single" w:sz="4" w:space="0" w:color="auto"/>
            </w:tcBorders>
            <w:shd w:val="clear" w:color="auto" w:fill="auto"/>
          </w:tcPr>
          <w:p w14:paraId="3E589274"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tcBorders>
              <w:top w:val="single" w:sz="4" w:space="0" w:color="auto"/>
            </w:tcBorders>
            <w:shd w:val="clear" w:color="auto" w:fill="auto"/>
          </w:tcPr>
          <w:p w14:paraId="66F74C1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tcBorders>
              <w:top w:val="single" w:sz="4" w:space="0" w:color="auto"/>
            </w:tcBorders>
            <w:shd w:val="clear" w:color="auto" w:fill="auto"/>
          </w:tcPr>
          <w:p w14:paraId="38303540"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599E2ADA" w14:textId="77777777" w:rsidTr="00F11FEB">
        <w:trPr>
          <w:trHeight w:val="288"/>
        </w:trPr>
        <w:tc>
          <w:tcPr>
            <w:tcW w:w="1815" w:type="dxa"/>
          </w:tcPr>
          <w:p w14:paraId="08006222" w14:textId="77777777" w:rsidR="00F60084" w:rsidRPr="001C4BD7"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 xml:space="preserve">brown </w:t>
            </w:r>
            <w:r w:rsidRPr="001C4BD7">
              <w:rPr>
                <w:rFonts w:ascii="Arial" w:hAnsi="Arial" w:cs="Arial"/>
                <w:color w:val="000000"/>
                <w:sz w:val="24"/>
                <w:szCs w:val="24"/>
              </w:rPr>
              <w:t>mustard</w:t>
            </w:r>
          </w:p>
        </w:tc>
        <w:tc>
          <w:tcPr>
            <w:tcW w:w="3240" w:type="dxa"/>
            <w:shd w:val="clear" w:color="auto" w:fill="auto"/>
          </w:tcPr>
          <w:p w14:paraId="11C169E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Cluster-15354.86688</w:t>
            </w:r>
          </w:p>
        </w:tc>
        <w:tc>
          <w:tcPr>
            <w:tcW w:w="4410" w:type="dxa"/>
            <w:shd w:val="clear" w:color="auto" w:fill="auto"/>
          </w:tcPr>
          <w:p w14:paraId="440780B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ATTCACACTGCTCCACGCTA</w:t>
            </w:r>
          </w:p>
        </w:tc>
        <w:tc>
          <w:tcPr>
            <w:tcW w:w="4140" w:type="dxa"/>
            <w:shd w:val="clear" w:color="auto" w:fill="auto"/>
          </w:tcPr>
          <w:p w14:paraId="6EE15A6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GGCTGAAGGGTGAGAATGGG</w:t>
            </w:r>
          </w:p>
        </w:tc>
        <w:tc>
          <w:tcPr>
            <w:tcW w:w="1285" w:type="dxa"/>
            <w:shd w:val="clear" w:color="auto" w:fill="auto"/>
          </w:tcPr>
          <w:p w14:paraId="5656C3B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78</w:t>
            </w:r>
          </w:p>
        </w:tc>
      </w:tr>
      <w:tr w:rsidR="00F60084" w:rsidRPr="00171845" w14:paraId="757C916D" w14:textId="77777777" w:rsidTr="00F11FEB">
        <w:trPr>
          <w:trHeight w:val="288"/>
        </w:trPr>
        <w:tc>
          <w:tcPr>
            <w:tcW w:w="1815" w:type="dxa"/>
          </w:tcPr>
          <w:p w14:paraId="23DEC6F6"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483961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NUP1_ARATH</w:t>
            </w:r>
          </w:p>
        </w:tc>
        <w:tc>
          <w:tcPr>
            <w:tcW w:w="4410" w:type="dxa"/>
            <w:shd w:val="clear" w:color="auto" w:fill="auto"/>
          </w:tcPr>
          <w:p w14:paraId="37210E0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CCATCCTTGCTTGGATTGCC</w:t>
            </w:r>
          </w:p>
        </w:tc>
        <w:tc>
          <w:tcPr>
            <w:tcW w:w="4140" w:type="dxa"/>
            <w:shd w:val="clear" w:color="auto" w:fill="auto"/>
          </w:tcPr>
          <w:p w14:paraId="0A24D69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ATGCAGGAGGCTAAGGTTGG</w:t>
            </w:r>
          </w:p>
        </w:tc>
        <w:tc>
          <w:tcPr>
            <w:tcW w:w="1285" w:type="dxa"/>
            <w:shd w:val="clear" w:color="auto" w:fill="auto"/>
          </w:tcPr>
          <w:p w14:paraId="424894A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110</w:t>
            </w:r>
          </w:p>
        </w:tc>
      </w:tr>
      <w:tr w:rsidR="00F60084" w:rsidRPr="00171845" w14:paraId="68672155" w14:textId="77777777" w:rsidTr="00F11FEB">
        <w:trPr>
          <w:trHeight w:val="288"/>
        </w:trPr>
        <w:tc>
          <w:tcPr>
            <w:tcW w:w="1815" w:type="dxa"/>
          </w:tcPr>
          <w:p w14:paraId="46E407F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5129B3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PDRP2_ARATH</w:t>
            </w:r>
          </w:p>
        </w:tc>
        <w:tc>
          <w:tcPr>
            <w:tcW w:w="4410" w:type="dxa"/>
            <w:shd w:val="clear" w:color="auto" w:fill="auto"/>
          </w:tcPr>
          <w:p w14:paraId="25D9A34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TATAAAGCAGGCAGCGAAGC</w:t>
            </w:r>
          </w:p>
        </w:tc>
        <w:tc>
          <w:tcPr>
            <w:tcW w:w="4140" w:type="dxa"/>
            <w:shd w:val="clear" w:color="auto" w:fill="auto"/>
          </w:tcPr>
          <w:p w14:paraId="295A0F9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GAGAGCACTCCCCAACGAT</w:t>
            </w:r>
          </w:p>
        </w:tc>
        <w:tc>
          <w:tcPr>
            <w:tcW w:w="1285" w:type="dxa"/>
            <w:shd w:val="clear" w:color="auto" w:fill="auto"/>
          </w:tcPr>
          <w:p w14:paraId="7F151F8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71845" w14:paraId="496679AB" w14:textId="77777777" w:rsidTr="00F11FEB">
        <w:trPr>
          <w:trHeight w:val="288"/>
        </w:trPr>
        <w:tc>
          <w:tcPr>
            <w:tcW w:w="1815" w:type="dxa"/>
          </w:tcPr>
          <w:p w14:paraId="5776A8FF"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7E3E26C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SCL1_ARATH</w:t>
            </w:r>
          </w:p>
        </w:tc>
        <w:tc>
          <w:tcPr>
            <w:tcW w:w="4410" w:type="dxa"/>
            <w:shd w:val="clear" w:color="auto" w:fill="auto"/>
          </w:tcPr>
          <w:p w14:paraId="3162D94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AACTGCTGAAAAGGATGACAAGT</w:t>
            </w:r>
          </w:p>
        </w:tc>
        <w:tc>
          <w:tcPr>
            <w:tcW w:w="4140" w:type="dxa"/>
            <w:shd w:val="clear" w:color="auto" w:fill="auto"/>
          </w:tcPr>
          <w:p w14:paraId="3836D7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TGCTCTTGCTGCTTTCCGTT</w:t>
            </w:r>
          </w:p>
        </w:tc>
        <w:tc>
          <w:tcPr>
            <w:tcW w:w="1285" w:type="dxa"/>
            <w:shd w:val="clear" w:color="auto" w:fill="auto"/>
          </w:tcPr>
          <w:p w14:paraId="2B03BC9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84</w:t>
            </w:r>
          </w:p>
        </w:tc>
      </w:tr>
      <w:tr w:rsidR="00F60084" w:rsidRPr="00171845" w14:paraId="2EBFC10D" w14:textId="77777777" w:rsidTr="00F11FEB">
        <w:trPr>
          <w:trHeight w:val="288"/>
        </w:trPr>
        <w:tc>
          <w:tcPr>
            <w:tcW w:w="1815" w:type="dxa"/>
          </w:tcPr>
          <w:p w14:paraId="7B56714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E44C1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Cluster-15354.44072</w:t>
            </w:r>
          </w:p>
        </w:tc>
        <w:tc>
          <w:tcPr>
            <w:tcW w:w="4410" w:type="dxa"/>
            <w:shd w:val="clear" w:color="auto" w:fill="auto"/>
          </w:tcPr>
          <w:p w14:paraId="6EAE1CB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TGCGTTCCTCAGAACCAGAG</w:t>
            </w:r>
          </w:p>
        </w:tc>
        <w:tc>
          <w:tcPr>
            <w:tcW w:w="4140" w:type="dxa"/>
            <w:shd w:val="clear" w:color="auto" w:fill="auto"/>
          </w:tcPr>
          <w:p w14:paraId="28902C9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AGCTTCTTCTCCACTGCTGAC</w:t>
            </w:r>
          </w:p>
        </w:tc>
        <w:tc>
          <w:tcPr>
            <w:tcW w:w="1285" w:type="dxa"/>
            <w:shd w:val="clear" w:color="auto" w:fill="auto"/>
          </w:tcPr>
          <w:p w14:paraId="3E0A5DD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106</w:t>
            </w:r>
          </w:p>
        </w:tc>
      </w:tr>
      <w:tr w:rsidR="00F60084" w:rsidRPr="00171845" w14:paraId="64022437" w14:textId="77777777" w:rsidTr="00F11FEB">
        <w:trPr>
          <w:trHeight w:val="288"/>
        </w:trPr>
        <w:tc>
          <w:tcPr>
            <w:tcW w:w="1815" w:type="dxa"/>
          </w:tcPr>
          <w:p w14:paraId="0D5DDA6E"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6491651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ACT-2</w:t>
            </w:r>
          </w:p>
        </w:tc>
        <w:tc>
          <w:tcPr>
            <w:tcW w:w="4410" w:type="dxa"/>
            <w:shd w:val="clear" w:color="auto" w:fill="auto"/>
          </w:tcPr>
          <w:p w14:paraId="38E0B10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 xml:space="preserve">TGGGTTTGCTGGTGACGAT </w:t>
            </w:r>
          </w:p>
        </w:tc>
        <w:tc>
          <w:tcPr>
            <w:tcW w:w="4140" w:type="dxa"/>
            <w:shd w:val="clear" w:color="auto" w:fill="auto"/>
          </w:tcPr>
          <w:p w14:paraId="1EF4027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TGCCTAGGACGACCAACAATACT</w:t>
            </w:r>
          </w:p>
        </w:tc>
        <w:tc>
          <w:tcPr>
            <w:tcW w:w="1285" w:type="dxa"/>
            <w:shd w:val="clear" w:color="auto" w:fill="auto"/>
          </w:tcPr>
          <w:p w14:paraId="120EFCB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290</w:t>
            </w:r>
          </w:p>
        </w:tc>
      </w:tr>
      <w:tr w:rsidR="00F60084" w:rsidRPr="001E4D2F" w14:paraId="07159B27" w14:textId="77777777" w:rsidTr="00F11FEB">
        <w:trPr>
          <w:trHeight w:val="288"/>
        </w:trPr>
        <w:tc>
          <w:tcPr>
            <w:tcW w:w="1815" w:type="dxa"/>
          </w:tcPr>
          <w:p w14:paraId="4134381C"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0B5953C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PR04_SOLLC</w:t>
            </w:r>
          </w:p>
        </w:tc>
        <w:tc>
          <w:tcPr>
            <w:tcW w:w="4410" w:type="dxa"/>
            <w:shd w:val="clear" w:color="auto" w:fill="auto"/>
          </w:tcPr>
          <w:p w14:paraId="7CEED4D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GCCGTGCAATTGTGGGTGTC</w:t>
            </w:r>
          </w:p>
        </w:tc>
        <w:tc>
          <w:tcPr>
            <w:tcW w:w="4140" w:type="dxa"/>
            <w:shd w:val="clear" w:color="auto" w:fill="auto"/>
          </w:tcPr>
          <w:p w14:paraId="716787F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CGCACACTTTTCCACTAGCAC</w:t>
            </w:r>
          </w:p>
        </w:tc>
        <w:tc>
          <w:tcPr>
            <w:tcW w:w="1285" w:type="dxa"/>
            <w:shd w:val="clear" w:color="auto" w:fill="auto"/>
          </w:tcPr>
          <w:p w14:paraId="2BD78BA9"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76</w:t>
            </w:r>
          </w:p>
        </w:tc>
      </w:tr>
      <w:tr w:rsidR="00F60084" w:rsidRPr="001E4D2F" w14:paraId="2592770A" w14:textId="77777777" w:rsidTr="00F11FEB">
        <w:trPr>
          <w:trHeight w:val="288"/>
        </w:trPr>
        <w:tc>
          <w:tcPr>
            <w:tcW w:w="1815" w:type="dxa"/>
          </w:tcPr>
          <w:p w14:paraId="62EDE8F4"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C0EC4E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ABAH1_ARATH</w:t>
            </w:r>
          </w:p>
        </w:tc>
        <w:tc>
          <w:tcPr>
            <w:tcW w:w="4410" w:type="dxa"/>
            <w:shd w:val="clear" w:color="auto" w:fill="auto"/>
          </w:tcPr>
          <w:p w14:paraId="3DA50A8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CCACTTCCTCCTGGTACTTTAGG</w:t>
            </w:r>
          </w:p>
        </w:tc>
        <w:tc>
          <w:tcPr>
            <w:tcW w:w="4140" w:type="dxa"/>
            <w:shd w:val="clear" w:color="auto" w:fill="auto"/>
          </w:tcPr>
          <w:p w14:paraId="7F923F8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AACTTGTTTAGCTGCCTCTGG</w:t>
            </w:r>
          </w:p>
        </w:tc>
        <w:tc>
          <w:tcPr>
            <w:tcW w:w="1285" w:type="dxa"/>
            <w:shd w:val="clear" w:color="auto" w:fill="auto"/>
          </w:tcPr>
          <w:p w14:paraId="289CE1E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177</w:t>
            </w:r>
          </w:p>
        </w:tc>
      </w:tr>
      <w:tr w:rsidR="00F60084" w:rsidRPr="001E4D2F" w14:paraId="0B310234" w14:textId="77777777" w:rsidTr="00F11FEB">
        <w:trPr>
          <w:trHeight w:val="288"/>
        </w:trPr>
        <w:tc>
          <w:tcPr>
            <w:tcW w:w="1815" w:type="dxa"/>
          </w:tcPr>
          <w:p w14:paraId="7EED8F99"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AAAE0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PGSC0003DMG400024310</w:t>
            </w:r>
          </w:p>
        </w:tc>
        <w:tc>
          <w:tcPr>
            <w:tcW w:w="4410" w:type="dxa"/>
            <w:shd w:val="clear" w:color="auto" w:fill="auto"/>
          </w:tcPr>
          <w:p w14:paraId="0861921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GAGAAGGAAGATTGGTGGGACA</w:t>
            </w:r>
          </w:p>
        </w:tc>
        <w:tc>
          <w:tcPr>
            <w:tcW w:w="4140" w:type="dxa"/>
            <w:shd w:val="clear" w:color="auto" w:fill="auto"/>
          </w:tcPr>
          <w:p w14:paraId="222D2C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CTACCCATCCCTCCTCCACA</w:t>
            </w:r>
          </w:p>
        </w:tc>
        <w:tc>
          <w:tcPr>
            <w:tcW w:w="1285" w:type="dxa"/>
            <w:shd w:val="clear" w:color="auto" w:fill="auto"/>
          </w:tcPr>
          <w:p w14:paraId="3A19CF4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E4D2F" w14:paraId="2C3A3A96" w14:textId="77777777" w:rsidTr="00F11FEB">
        <w:trPr>
          <w:trHeight w:val="288"/>
        </w:trPr>
        <w:tc>
          <w:tcPr>
            <w:tcW w:w="1815" w:type="dxa"/>
          </w:tcPr>
          <w:p w14:paraId="722E3597"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1CAE4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LOX12_SOLTU</w:t>
            </w:r>
          </w:p>
        </w:tc>
        <w:tc>
          <w:tcPr>
            <w:tcW w:w="4410" w:type="dxa"/>
            <w:shd w:val="clear" w:color="auto" w:fill="auto"/>
          </w:tcPr>
          <w:p w14:paraId="0FB0E6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ATTAGCTCTGTTCAAGGTGATCC</w:t>
            </w:r>
          </w:p>
        </w:tc>
        <w:tc>
          <w:tcPr>
            <w:tcW w:w="4140" w:type="dxa"/>
            <w:shd w:val="clear" w:color="auto" w:fill="auto"/>
          </w:tcPr>
          <w:p w14:paraId="10930D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TCTCCAAGTAGGCTGGATTGC</w:t>
            </w:r>
          </w:p>
        </w:tc>
        <w:tc>
          <w:tcPr>
            <w:tcW w:w="1285" w:type="dxa"/>
            <w:shd w:val="clear" w:color="auto" w:fill="auto"/>
          </w:tcPr>
          <w:p w14:paraId="74884E8C"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48C70761" w14:textId="77777777" w:rsidTr="00F11FEB">
        <w:trPr>
          <w:trHeight w:val="288"/>
        </w:trPr>
        <w:tc>
          <w:tcPr>
            <w:tcW w:w="1815" w:type="dxa"/>
          </w:tcPr>
          <w:p w14:paraId="50E64B5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2DE5CB1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PRR1_TOBAC</w:t>
            </w:r>
          </w:p>
        </w:tc>
        <w:tc>
          <w:tcPr>
            <w:tcW w:w="4410" w:type="dxa"/>
            <w:shd w:val="clear" w:color="auto" w:fill="auto"/>
          </w:tcPr>
          <w:p w14:paraId="63ADBDF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TGTCTTTTGCCCTTGAAGGCT</w:t>
            </w:r>
          </w:p>
        </w:tc>
        <w:tc>
          <w:tcPr>
            <w:tcW w:w="4140" w:type="dxa"/>
            <w:shd w:val="clear" w:color="auto" w:fill="auto"/>
          </w:tcPr>
          <w:p w14:paraId="1B5DD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GACAACGTCTCACCAGCTCT</w:t>
            </w:r>
          </w:p>
        </w:tc>
        <w:tc>
          <w:tcPr>
            <w:tcW w:w="1285" w:type="dxa"/>
            <w:shd w:val="clear" w:color="auto" w:fill="auto"/>
          </w:tcPr>
          <w:p w14:paraId="7A8B304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115</w:t>
            </w:r>
          </w:p>
        </w:tc>
      </w:tr>
      <w:tr w:rsidR="00F60084" w:rsidRPr="001E4D2F" w14:paraId="624CC83B" w14:textId="77777777" w:rsidTr="00F11FEB">
        <w:trPr>
          <w:trHeight w:val="288"/>
        </w:trPr>
        <w:tc>
          <w:tcPr>
            <w:tcW w:w="1815" w:type="dxa"/>
          </w:tcPr>
          <w:p w14:paraId="1672DF18"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FE560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CHSB_SOLTU</w:t>
            </w:r>
          </w:p>
        </w:tc>
        <w:tc>
          <w:tcPr>
            <w:tcW w:w="4410" w:type="dxa"/>
            <w:shd w:val="clear" w:color="auto" w:fill="auto"/>
          </w:tcPr>
          <w:p w14:paraId="2DBF847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GAGCTCAAGGAGAAATTTAAGCG</w:t>
            </w:r>
          </w:p>
        </w:tc>
        <w:tc>
          <w:tcPr>
            <w:tcW w:w="4140" w:type="dxa"/>
            <w:shd w:val="clear" w:color="auto" w:fill="auto"/>
          </w:tcPr>
          <w:p w14:paraId="2748D9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ACAACAACTATGTCTTGCCTTGC</w:t>
            </w:r>
          </w:p>
        </w:tc>
        <w:tc>
          <w:tcPr>
            <w:tcW w:w="1285" w:type="dxa"/>
            <w:shd w:val="clear" w:color="auto" w:fill="auto"/>
          </w:tcPr>
          <w:p w14:paraId="30CA773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149</w:t>
            </w:r>
          </w:p>
        </w:tc>
      </w:tr>
      <w:tr w:rsidR="00F60084" w:rsidRPr="001E4D2F" w14:paraId="0BAFF0CB" w14:textId="77777777" w:rsidTr="00F11FEB">
        <w:trPr>
          <w:trHeight w:val="288"/>
        </w:trPr>
        <w:tc>
          <w:tcPr>
            <w:tcW w:w="1815" w:type="dxa"/>
          </w:tcPr>
          <w:p w14:paraId="36AA694F"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296C86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EDL3_ARATH</w:t>
            </w:r>
          </w:p>
        </w:tc>
        <w:tc>
          <w:tcPr>
            <w:tcW w:w="4410" w:type="dxa"/>
            <w:shd w:val="clear" w:color="auto" w:fill="auto"/>
          </w:tcPr>
          <w:p w14:paraId="2D93D7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AATGGTCGGATCGGAGGAGA</w:t>
            </w:r>
          </w:p>
        </w:tc>
        <w:tc>
          <w:tcPr>
            <w:tcW w:w="4140" w:type="dxa"/>
            <w:shd w:val="clear" w:color="auto" w:fill="auto"/>
          </w:tcPr>
          <w:p w14:paraId="1BBCB55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TCGGATTACACCCGCAACAG</w:t>
            </w:r>
          </w:p>
        </w:tc>
        <w:tc>
          <w:tcPr>
            <w:tcW w:w="1285" w:type="dxa"/>
            <w:shd w:val="clear" w:color="auto" w:fill="auto"/>
          </w:tcPr>
          <w:p w14:paraId="318663D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71EAF087" w14:textId="77777777" w:rsidTr="00F11FEB">
        <w:trPr>
          <w:trHeight w:val="265"/>
        </w:trPr>
        <w:tc>
          <w:tcPr>
            <w:tcW w:w="1815" w:type="dxa"/>
          </w:tcPr>
          <w:p w14:paraId="77B54122"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F90A7B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WRK40_ARATH</w:t>
            </w:r>
          </w:p>
        </w:tc>
        <w:tc>
          <w:tcPr>
            <w:tcW w:w="4410" w:type="dxa"/>
            <w:shd w:val="clear" w:color="auto" w:fill="auto"/>
          </w:tcPr>
          <w:p w14:paraId="6B7E125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AGACAACCCATCTCCAAGAGC</w:t>
            </w:r>
          </w:p>
        </w:tc>
        <w:tc>
          <w:tcPr>
            <w:tcW w:w="4140" w:type="dxa"/>
            <w:shd w:val="clear" w:color="auto" w:fill="auto"/>
          </w:tcPr>
          <w:p w14:paraId="5E92296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TCGATTGGTCTTCCACGCTT</w:t>
            </w:r>
          </w:p>
        </w:tc>
        <w:tc>
          <w:tcPr>
            <w:tcW w:w="1285" w:type="dxa"/>
            <w:shd w:val="clear" w:color="auto" w:fill="auto"/>
          </w:tcPr>
          <w:p w14:paraId="284B7597"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95</w:t>
            </w:r>
          </w:p>
        </w:tc>
      </w:tr>
      <w:tr w:rsidR="00F60084" w:rsidRPr="001E4D2F" w14:paraId="374D3CFC" w14:textId="77777777" w:rsidTr="00F11FEB">
        <w:trPr>
          <w:trHeight w:val="288"/>
        </w:trPr>
        <w:tc>
          <w:tcPr>
            <w:tcW w:w="1815" w:type="dxa"/>
          </w:tcPr>
          <w:p w14:paraId="5D1A609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7F8F3F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TIF5A_ARATH</w:t>
            </w:r>
          </w:p>
        </w:tc>
        <w:tc>
          <w:tcPr>
            <w:tcW w:w="4410" w:type="dxa"/>
            <w:shd w:val="clear" w:color="auto" w:fill="auto"/>
          </w:tcPr>
          <w:p w14:paraId="04B567B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ATGTCCGAGCCTTCATCACC</w:t>
            </w:r>
          </w:p>
        </w:tc>
        <w:tc>
          <w:tcPr>
            <w:tcW w:w="4140" w:type="dxa"/>
            <w:shd w:val="clear" w:color="auto" w:fill="auto"/>
          </w:tcPr>
          <w:p w14:paraId="3E5978EE"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GGAGCAACTAGTGATGGTATGGT</w:t>
            </w:r>
          </w:p>
        </w:tc>
        <w:tc>
          <w:tcPr>
            <w:tcW w:w="1285" w:type="dxa"/>
            <w:shd w:val="clear" w:color="auto" w:fill="auto"/>
          </w:tcPr>
          <w:p w14:paraId="09810FF1"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130</w:t>
            </w:r>
          </w:p>
        </w:tc>
      </w:tr>
      <w:tr w:rsidR="00F60084" w:rsidRPr="001E4D2F" w14:paraId="13ABAE49" w14:textId="77777777" w:rsidTr="00F11FEB">
        <w:trPr>
          <w:trHeight w:val="288"/>
        </w:trPr>
        <w:tc>
          <w:tcPr>
            <w:tcW w:w="1815" w:type="dxa"/>
          </w:tcPr>
          <w:p w14:paraId="29295E60" w14:textId="77777777" w:rsidR="00F60084" w:rsidRPr="00171845" w:rsidRDefault="00F60084" w:rsidP="00F11FEB">
            <w:pPr>
              <w:autoSpaceDE w:val="0"/>
              <w:autoSpaceDN w:val="0"/>
              <w:adjustRightInd w:val="0"/>
              <w:rPr>
                <w:rFonts w:ascii="Arial" w:hAnsi="Arial" w:cs="Arial"/>
                <w:i/>
                <w:color w:val="000000"/>
                <w:sz w:val="24"/>
                <w:szCs w:val="24"/>
              </w:rPr>
            </w:pPr>
            <w:r w:rsidRPr="001C4BD7">
              <w:rPr>
                <w:rFonts w:ascii="Arial" w:hAnsi="Arial" w:cs="Arial"/>
                <w:color w:val="000000"/>
                <w:sz w:val="24"/>
                <w:szCs w:val="24"/>
              </w:rPr>
              <w:t>potato</w:t>
            </w:r>
          </w:p>
        </w:tc>
        <w:tc>
          <w:tcPr>
            <w:tcW w:w="3240" w:type="dxa"/>
            <w:shd w:val="clear" w:color="auto" w:fill="auto"/>
          </w:tcPr>
          <w:p w14:paraId="33163FA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EF1α</w:t>
            </w:r>
          </w:p>
        </w:tc>
        <w:tc>
          <w:tcPr>
            <w:tcW w:w="4410" w:type="dxa"/>
            <w:shd w:val="clear" w:color="auto" w:fill="auto"/>
          </w:tcPr>
          <w:p w14:paraId="779494A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ATTGGAAACGGATATGCTCCA</w:t>
            </w:r>
          </w:p>
        </w:tc>
        <w:tc>
          <w:tcPr>
            <w:tcW w:w="4140" w:type="dxa"/>
            <w:shd w:val="clear" w:color="auto" w:fill="auto"/>
          </w:tcPr>
          <w:p w14:paraId="1A1894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TCCTTACCTGAACGCCTGTCA</w:t>
            </w:r>
          </w:p>
        </w:tc>
        <w:tc>
          <w:tcPr>
            <w:tcW w:w="1285" w:type="dxa"/>
            <w:shd w:val="clear" w:color="auto" w:fill="auto"/>
          </w:tcPr>
          <w:p w14:paraId="3C0E825B"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101</w:t>
            </w:r>
          </w:p>
        </w:tc>
      </w:tr>
      <w:tr w:rsidR="00F60084" w:rsidRPr="001E4D2F" w14:paraId="0DA7BCB5" w14:textId="77777777" w:rsidTr="00F11FEB">
        <w:trPr>
          <w:trHeight w:val="288"/>
        </w:trPr>
        <w:tc>
          <w:tcPr>
            <w:tcW w:w="1815" w:type="dxa"/>
          </w:tcPr>
          <w:p w14:paraId="3C49D619" w14:textId="77777777" w:rsidR="00F60084" w:rsidRPr="00171845"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pepper</w:t>
            </w:r>
            <w:r w:rsidRPr="001C4BD7">
              <w:rPr>
                <w:rFonts w:ascii="Arial" w:hAnsi="Arial" w:cs="Arial"/>
                <w:color w:val="000000"/>
                <w:sz w:val="24"/>
                <w:szCs w:val="24"/>
              </w:rPr>
              <w:t>mint</w:t>
            </w:r>
          </w:p>
        </w:tc>
        <w:tc>
          <w:tcPr>
            <w:tcW w:w="3240" w:type="dxa"/>
            <w:shd w:val="clear" w:color="auto" w:fill="auto"/>
          </w:tcPr>
          <w:p w14:paraId="77A76408" w14:textId="77777777" w:rsidR="00F60084" w:rsidRPr="00682880" w:rsidRDefault="00F60084" w:rsidP="00F11FEB">
            <w:pPr>
              <w:autoSpaceDE w:val="0"/>
              <w:autoSpaceDN w:val="0"/>
              <w:adjustRightInd w:val="0"/>
              <w:rPr>
                <w:rFonts w:ascii="Arial" w:hAnsi="Arial" w:cs="Arial"/>
                <w:i/>
                <w:color w:val="000000"/>
                <w:sz w:val="24"/>
                <w:szCs w:val="24"/>
                <w:rPrChange w:id="224" w:author="G C Upadhaya, Sudha" w:date="2021-03-11T14:48:00Z">
                  <w:rPr>
                    <w:rFonts w:ascii="Arial" w:hAnsi="Arial" w:cs="Arial"/>
                    <w:color w:val="000000"/>
                    <w:sz w:val="24"/>
                    <w:szCs w:val="24"/>
                  </w:rPr>
                </w:rPrChange>
              </w:rPr>
            </w:pPr>
            <w:r w:rsidRPr="00682880">
              <w:rPr>
                <w:i/>
                <w:color w:val="000000"/>
                <w:sz w:val="24"/>
                <w:szCs w:val="24"/>
                <w:rPrChange w:id="225" w:author="G C Upadhaya, Sudha" w:date="2021-03-11T14:48:00Z">
                  <w:rPr>
                    <w:color w:val="000000"/>
                    <w:sz w:val="24"/>
                    <w:szCs w:val="24"/>
                  </w:rPr>
                </w:rPrChange>
              </w:rPr>
              <w:t>CNGC5_ARATH</w:t>
            </w:r>
          </w:p>
        </w:tc>
        <w:tc>
          <w:tcPr>
            <w:tcW w:w="4410" w:type="dxa"/>
            <w:shd w:val="clear" w:color="auto" w:fill="auto"/>
          </w:tcPr>
          <w:p w14:paraId="6BB576C6"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2B9A6B1D"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5E0C01A3"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E0700D6" w14:textId="77777777" w:rsidTr="00F11FEB">
        <w:trPr>
          <w:trHeight w:val="288"/>
        </w:trPr>
        <w:tc>
          <w:tcPr>
            <w:tcW w:w="1815" w:type="dxa"/>
          </w:tcPr>
          <w:p w14:paraId="76FF3435"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3782C7E5" w14:textId="77777777" w:rsidR="00F60084" w:rsidRPr="00682880" w:rsidRDefault="00F60084" w:rsidP="00F11FEB">
            <w:pPr>
              <w:autoSpaceDE w:val="0"/>
              <w:autoSpaceDN w:val="0"/>
              <w:adjustRightInd w:val="0"/>
              <w:rPr>
                <w:rFonts w:ascii="Arial" w:hAnsi="Arial" w:cs="Arial"/>
                <w:i/>
                <w:color w:val="000000"/>
                <w:sz w:val="24"/>
                <w:szCs w:val="24"/>
                <w:rPrChange w:id="226" w:author="G C Upadhaya, Sudha" w:date="2021-03-11T14:48:00Z">
                  <w:rPr>
                    <w:rFonts w:ascii="Arial" w:hAnsi="Arial" w:cs="Arial"/>
                    <w:color w:val="000000"/>
                    <w:sz w:val="24"/>
                    <w:szCs w:val="24"/>
                  </w:rPr>
                </w:rPrChange>
              </w:rPr>
            </w:pPr>
            <w:r w:rsidRPr="00682880">
              <w:rPr>
                <w:i/>
                <w:color w:val="000000"/>
                <w:sz w:val="24"/>
                <w:szCs w:val="24"/>
                <w:rPrChange w:id="227" w:author="G C Upadhaya, Sudha" w:date="2021-03-11T14:48:00Z">
                  <w:rPr>
                    <w:color w:val="000000"/>
                    <w:sz w:val="24"/>
                    <w:szCs w:val="24"/>
                  </w:rPr>
                </w:rPrChange>
              </w:rPr>
              <w:t>EGL1_ARATH</w:t>
            </w:r>
          </w:p>
        </w:tc>
        <w:tc>
          <w:tcPr>
            <w:tcW w:w="4410" w:type="dxa"/>
            <w:shd w:val="clear" w:color="auto" w:fill="auto"/>
          </w:tcPr>
          <w:p w14:paraId="2F3B72BC"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16AD6845"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1585EDF8"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9653225" w14:textId="77777777" w:rsidTr="00F11FEB">
        <w:trPr>
          <w:trHeight w:val="288"/>
        </w:trPr>
        <w:tc>
          <w:tcPr>
            <w:tcW w:w="1815" w:type="dxa"/>
          </w:tcPr>
          <w:p w14:paraId="7DB7DEFD"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11F29A88" w14:textId="77777777" w:rsidR="00F60084" w:rsidRPr="00682880" w:rsidRDefault="00F60084" w:rsidP="00F11FEB">
            <w:pPr>
              <w:autoSpaceDE w:val="0"/>
              <w:autoSpaceDN w:val="0"/>
              <w:adjustRightInd w:val="0"/>
              <w:rPr>
                <w:rFonts w:ascii="Arial" w:hAnsi="Arial" w:cs="Arial"/>
                <w:i/>
                <w:color w:val="000000"/>
                <w:sz w:val="24"/>
                <w:szCs w:val="24"/>
                <w:rPrChange w:id="228" w:author="G C Upadhaya, Sudha" w:date="2021-03-11T14:48:00Z">
                  <w:rPr>
                    <w:rFonts w:ascii="Arial" w:hAnsi="Arial" w:cs="Arial"/>
                    <w:color w:val="000000"/>
                    <w:sz w:val="24"/>
                    <w:szCs w:val="24"/>
                  </w:rPr>
                </w:rPrChange>
              </w:rPr>
            </w:pPr>
            <w:r w:rsidRPr="00682880">
              <w:rPr>
                <w:i/>
                <w:color w:val="000000"/>
                <w:sz w:val="24"/>
                <w:szCs w:val="24"/>
                <w:rPrChange w:id="229" w:author="G C Upadhaya, Sudha" w:date="2021-03-11T14:48:00Z">
                  <w:rPr>
                    <w:color w:val="000000"/>
                    <w:sz w:val="24"/>
                    <w:szCs w:val="24"/>
                  </w:rPr>
                </w:rPrChange>
              </w:rPr>
              <w:t>PMTK_ARATH_2</w:t>
            </w:r>
          </w:p>
        </w:tc>
        <w:tc>
          <w:tcPr>
            <w:tcW w:w="4410" w:type="dxa"/>
            <w:shd w:val="clear" w:color="auto" w:fill="auto"/>
          </w:tcPr>
          <w:p w14:paraId="231F0862"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78915B2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7B641421"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1837DD99" w14:textId="77777777" w:rsidTr="00F11FEB">
        <w:trPr>
          <w:trHeight w:val="288"/>
        </w:trPr>
        <w:tc>
          <w:tcPr>
            <w:tcW w:w="1815" w:type="dxa"/>
          </w:tcPr>
          <w:p w14:paraId="4A418E88" w14:textId="77777777" w:rsidR="00F60084" w:rsidRPr="001C4BD7"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5005D01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AOX_PODAS</w:t>
            </w:r>
          </w:p>
        </w:tc>
        <w:tc>
          <w:tcPr>
            <w:tcW w:w="4410" w:type="dxa"/>
            <w:shd w:val="clear" w:color="auto" w:fill="auto"/>
          </w:tcPr>
          <w:p w14:paraId="0A0E118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GCTGCGTGGAAGTTTGTGC</w:t>
            </w:r>
          </w:p>
        </w:tc>
        <w:tc>
          <w:tcPr>
            <w:tcW w:w="4140" w:type="dxa"/>
            <w:shd w:val="clear" w:color="auto" w:fill="auto"/>
          </w:tcPr>
          <w:p w14:paraId="58C225F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TTCTTGTCAACCTGCTGCTCA</w:t>
            </w:r>
          </w:p>
        </w:tc>
        <w:tc>
          <w:tcPr>
            <w:tcW w:w="1285" w:type="dxa"/>
            <w:shd w:val="clear" w:color="auto" w:fill="auto"/>
          </w:tcPr>
          <w:p w14:paraId="2B37D6C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83</w:t>
            </w:r>
          </w:p>
        </w:tc>
      </w:tr>
      <w:tr w:rsidR="00F60084" w:rsidRPr="001E4D2F" w14:paraId="2F0AB396" w14:textId="77777777" w:rsidTr="00F11FEB">
        <w:trPr>
          <w:trHeight w:val="288"/>
        </w:trPr>
        <w:tc>
          <w:tcPr>
            <w:tcW w:w="1815" w:type="dxa"/>
          </w:tcPr>
          <w:p w14:paraId="323D04B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9EB651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YDDQ_BACSU</w:t>
            </w:r>
          </w:p>
        </w:tc>
        <w:tc>
          <w:tcPr>
            <w:tcW w:w="4410" w:type="dxa"/>
            <w:shd w:val="clear" w:color="auto" w:fill="auto"/>
          </w:tcPr>
          <w:p w14:paraId="0691A6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AAGATTGTGCTCGTCGGGTA</w:t>
            </w:r>
          </w:p>
        </w:tc>
        <w:tc>
          <w:tcPr>
            <w:tcW w:w="4140" w:type="dxa"/>
            <w:shd w:val="clear" w:color="auto" w:fill="auto"/>
          </w:tcPr>
          <w:p w14:paraId="1CB60E1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TCTCAGCCAGAGCAACCTTC</w:t>
            </w:r>
          </w:p>
        </w:tc>
        <w:tc>
          <w:tcPr>
            <w:tcW w:w="1285" w:type="dxa"/>
            <w:shd w:val="clear" w:color="auto" w:fill="auto"/>
          </w:tcPr>
          <w:p w14:paraId="0F46ED4F"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163</w:t>
            </w:r>
          </w:p>
        </w:tc>
      </w:tr>
      <w:tr w:rsidR="00F60084" w:rsidRPr="00171845" w14:paraId="5598A935" w14:textId="77777777" w:rsidTr="00F11FEB">
        <w:trPr>
          <w:trHeight w:val="288"/>
        </w:trPr>
        <w:tc>
          <w:tcPr>
            <w:tcW w:w="1815" w:type="dxa"/>
          </w:tcPr>
          <w:p w14:paraId="48984AB2" w14:textId="77777777" w:rsidR="00F60084" w:rsidRPr="00171845" w:rsidRDefault="00F60084" w:rsidP="00F11FEB">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15767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mRNA_1341</w:t>
            </w:r>
          </w:p>
        </w:tc>
        <w:tc>
          <w:tcPr>
            <w:tcW w:w="4410" w:type="dxa"/>
            <w:shd w:val="clear" w:color="auto" w:fill="auto"/>
          </w:tcPr>
          <w:p w14:paraId="7D3D2F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GCTGTCCGCATCTGACTTGT</w:t>
            </w:r>
          </w:p>
        </w:tc>
        <w:tc>
          <w:tcPr>
            <w:tcW w:w="4140" w:type="dxa"/>
            <w:shd w:val="clear" w:color="auto" w:fill="auto"/>
          </w:tcPr>
          <w:p w14:paraId="2F62DF3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GGTGACGTTGAACTTTGCCA</w:t>
            </w:r>
          </w:p>
        </w:tc>
        <w:tc>
          <w:tcPr>
            <w:tcW w:w="1285" w:type="dxa"/>
            <w:shd w:val="clear" w:color="auto" w:fill="auto"/>
          </w:tcPr>
          <w:p w14:paraId="7F1B4E5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97</w:t>
            </w:r>
          </w:p>
        </w:tc>
      </w:tr>
      <w:tr w:rsidR="00F60084" w:rsidRPr="00171845" w14:paraId="4473E0F0" w14:textId="77777777" w:rsidTr="00F11FEB">
        <w:trPr>
          <w:trHeight w:val="288"/>
        </w:trPr>
        <w:tc>
          <w:tcPr>
            <w:tcW w:w="1815" w:type="dxa"/>
          </w:tcPr>
          <w:p w14:paraId="5CA0353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092551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AYG1_ASPFU</w:t>
            </w:r>
          </w:p>
        </w:tc>
        <w:tc>
          <w:tcPr>
            <w:tcW w:w="4410" w:type="dxa"/>
            <w:shd w:val="clear" w:color="auto" w:fill="auto"/>
          </w:tcPr>
          <w:p w14:paraId="77B8284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GATTCGGCTGACCCAGACAG</w:t>
            </w:r>
          </w:p>
        </w:tc>
        <w:tc>
          <w:tcPr>
            <w:tcW w:w="4140" w:type="dxa"/>
            <w:shd w:val="clear" w:color="auto" w:fill="auto"/>
          </w:tcPr>
          <w:p w14:paraId="6EEE39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ACCTTGCCCATATCGAACCG</w:t>
            </w:r>
          </w:p>
        </w:tc>
        <w:tc>
          <w:tcPr>
            <w:tcW w:w="1285" w:type="dxa"/>
            <w:shd w:val="clear" w:color="auto" w:fill="auto"/>
          </w:tcPr>
          <w:p w14:paraId="442E6F6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89</w:t>
            </w:r>
          </w:p>
        </w:tc>
      </w:tr>
      <w:tr w:rsidR="00F60084" w:rsidRPr="00171845" w14:paraId="69D4486B" w14:textId="77777777" w:rsidTr="00F11FEB">
        <w:trPr>
          <w:trHeight w:val="288"/>
        </w:trPr>
        <w:tc>
          <w:tcPr>
            <w:tcW w:w="1815" w:type="dxa"/>
          </w:tcPr>
          <w:p w14:paraId="2C8924F7"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245BE00A" w14:textId="77777777" w:rsidR="00F60084" w:rsidRPr="00682880" w:rsidRDefault="00F60084" w:rsidP="00F11FEB">
            <w:pPr>
              <w:autoSpaceDE w:val="0"/>
              <w:autoSpaceDN w:val="0"/>
              <w:adjustRightInd w:val="0"/>
              <w:rPr>
                <w:rFonts w:ascii="Arial" w:hAnsi="Arial" w:cs="Arial"/>
                <w:i/>
                <w:color w:val="000000"/>
                <w:sz w:val="24"/>
                <w:szCs w:val="24"/>
                <w:rPrChange w:id="230" w:author="G C Upadhaya, Sudha" w:date="2021-03-11T14:48:00Z">
                  <w:rPr>
                    <w:rFonts w:ascii="Arial" w:hAnsi="Arial" w:cs="Arial"/>
                    <w:color w:val="000000"/>
                    <w:sz w:val="24"/>
                    <w:szCs w:val="24"/>
                  </w:rPr>
                </w:rPrChange>
              </w:rPr>
            </w:pPr>
            <w:r w:rsidRPr="00682880">
              <w:rPr>
                <w:i/>
                <w:color w:val="000000"/>
                <w:sz w:val="24"/>
                <w:szCs w:val="24"/>
                <w:rPrChange w:id="231" w:author="G C Upadhaya, Sudha" w:date="2021-03-11T14:48:00Z">
                  <w:rPr>
                    <w:color w:val="000000"/>
                    <w:sz w:val="24"/>
                    <w:szCs w:val="24"/>
                  </w:rPr>
                </w:rPrChange>
              </w:rPr>
              <w:t>ACT</w:t>
            </w:r>
          </w:p>
        </w:tc>
        <w:tc>
          <w:tcPr>
            <w:tcW w:w="4410" w:type="dxa"/>
            <w:shd w:val="clear" w:color="auto" w:fill="auto"/>
          </w:tcPr>
          <w:p w14:paraId="73AE9DF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GGCTTCCTCAAGGTCGGCTATG</w:t>
            </w:r>
          </w:p>
        </w:tc>
        <w:tc>
          <w:tcPr>
            <w:tcW w:w="4140" w:type="dxa"/>
            <w:shd w:val="clear" w:color="auto" w:fill="auto"/>
          </w:tcPr>
          <w:p w14:paraId="0CEF381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GCTGCATGTCATCCCACTTCTTC</w:t>
            </w:r>
          </w:p>
        </w:tc>
        <w:tc>
          <w:tcPr>
            <w:tcW w:w="1285" w:type="dxa"/>
            <w:shd w:val="clear" w:color="auto" w:fill="auto"/>
          </w:tcPr>
          <w:p w14:paraId="5047B414" w14:textId="77777777" w:rsidR="00F60084" w:rsidRPr="00171845" w:rsidRDefault="00F60084" w:rsidP="00F11FEB">
            <w:pPr>
              <w:autoSpaceDE w:val="0"/>
              <w:autoSpaceDN w:val="0"/>
              <w:adjustRightInd w:val="0"/>
              <w:jc w:val="right"/>
              <w:rPr>
                <w:rFonts w:ascii="Arial" w:hAnsi="Arial" w:cs="Arial"/>
                <w:color w:val="000000"/>
                <w:sz w:val="24"/>
                <w:szCs w:val="24"/>
              </w:rPr>
            </w:pPr>
          </w:p>
        </w:tc>
      </w:tr>
      <w:bookmarkEnd w:id="223"/>
    </w:tbl>
    <w:p w14:paraId="7A467B40" w14:textId="13036B22" w:rsidR="00F60084" w:rsidRPr="00112BCE" w:rsidRDefault="00F60084" w:rsidP="00C26F51">
      <w:pPr>
        <w:rPr>
          <w:sz w:val="24"/>
          <w:szCs w:val="24"/>
        </w:rPr>
        <w:sectPr w:rsidR="00F60084" w:rsidRPr="00112BCE" w:rsidSect="00C26F51">
          <w:pgSz w:w="15840" w:h="12240" w:orient="landscape"/>
          <w:pgMar w:top="1440" w:right="1440" w:bottom="1440" w:left="1440" w:header="720" w:footer="720" w:gutter="0"/>
          <w:cols w:space="720"/>
        </w:sectPr>
      </w:pPr>
    </w:p>
    <w:p w14:paraId="1DEF42FF" w14:textId="7195898C" w:rsidR="000972B9" w:rsidRPr="00112BCE" w:rsidRDefault="000972B9" w:rsidP="000972B9">
      <w:pPr>
        <w:rPr>
          <w:sz w:val="24"/>
          <w:szCs w:val="24"/>
        </w:rPr>
      </w:pPr>
      <w:r w:rsidRPr="00F71CA4">
        <w:rPr>
          <w:b/>
          <w:sz w:val="24"/>
          <w:szCs w:val="24"/>
        </w:rPr>
        <w:lastRenderedPageBreak/>
        <w:t>Supplementary Figure 1.</w:t>
      </w:r>
      <w:r w:rsidRPr="00F71CA4">
        <w:rPr>
          <w:sz w:val="24"/>
          <w:szCs w:val="24"/>
        </w:rPr>
        <w:t xml:space="preserve"> Scatter plots showing the linear relationship between </w:t>
      </w:r>
      <w:del w:id="232" w:author="G C Upadhaya, Sudha" w:date="2021-03-11T14:48:00Z">
        <w:r w:rsidRPr="00F71CA4" w:rsidDel="00682880">
          <w:rPr>
            <w:sz w:val="24"/>
            <w:szCs w:val="24"/>
          </w:rPr>
          <w:delText>q</w:delText>
        </w:r>
      </w:del>
      <w:r w:rsidRPr="00F71CA4">
        <w:rPr>
          <w:sz w:val="24"/>
          <w:szCs w:val="24"/>
        </w:rPr>
        <w:t>RT-</w:t>
      </w:r>
      <w:ins w:id="233" w:author="G C Upadhaya, Sudha" w:date="2021-03-11T14:48:00Z">
        <w:r w:rsidR="00682880">
          <w:rPr>
            <w:sz w:val="24"/>
            <w:szCs w:val="24"/>
          </w:rPr>
          <w:t>q</w:t>
        </w:r>
      </w:ins>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del w:id="234" w:author="G C Upadhaya, Sudha" w:date="2021-02-18T14:18:00Z">
        <w:r w:rsidR="00531DCA" w:rsidDel="0081256B">
          <w:rPr>
            <w:sz w:val="24"/>
            <w:szCs w:val="24"/>
          </w:rPr>
          <w:delText>r</w:delText>
        </w:r>
      </w:del>
      <w:ins w:id="235" w:author="G C Upadhaya, Sudha" w:date="2021-02-18T14:18:00Z">
        <w:r w:rsidR="0081256B">
          <w:rPr>
            <w:sz w:val="24"/>
            <w:szCs w:val="24"/>
          </w:rPr>
          <w:t>R</w:t>
        </w:r>
      </w:ins>
      <w:r w:rsidRPr="00F71CA4">
        <w:rPr>
          <w:sz w:val="24"/>
          <w:szCs w:val="24"/>
        </w:rPr>
        <w:t>-value represents the correlation coefficient for the respective host.</w:t>
      </w:r>
    </w:p>
    <w:p w14:paraId="7EE9ED07" w14:textId="5999AC8D" w:rsidR="000972B9" w:rsidRPr="00112BCE" w:rsidRDefault="00682880" w:rsidP="000972B9">
      <w:pPr>
        <w:rPr>
          <w:ins w:id="236" w:author="G C Upadhaya, Sudha" w:date="2021-01-24T17:58:00Z"/>
          <w:sz w:val="24"/>
          <w:szCs w:val="24"/>
        </w:rPr>
      </w:pPr>
      <w:ins w:id="237" w:author="G C Upadhaya, Sudha" w:date="2021-03-11T14:49:00Z">
        <w:r>
          <w:rPr>
            <w:noProof/>
          </w:rPr>
          <w:drawing>
            <wp:inline distT="0" distB="0" distL="0" distR="0" wp14:anchorId="777D7749" wp14:editId="3816A166">
              <wp:extent cx="6494511" cy="46386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07082" cy="4647654"/>
                      </a:xfrm>
                      <a:prstGeom prst="rect">
                        <a:avLst/>
                      </a:prstGeom>
                      <a:noFill/>
                      <a:ln>
                        <a:noFill/>
                      </a:ln>
                    </pic:spPr>
                  </pic:pic>
                </a:graphicData>
              </a:graphic>
            </wp:inline>
          </w:drawing>
        </w:r>
      </w:ins>
    </w:p>
    <w:p w14:paraId="6F370ED1" w14:textId="77777777" w:rsidR="000972B9" w:rsidRPr="00112BCE" w:rsidRDefault="000972B9" w:rsidP="000972B9">
      <w:pPr>
        <w:rPr>
          <w:ins w:id="238" w:author="G C Upadhaya, Sudha" w:date="2021-01-24T17:58:00Z"/>
          <w:sz w:val="24"/>
          <w:szCs w:val="24"/>
        </w:rPr>
      </w:pPr>
    </w:p>
    <w:p w14:paraId="2E4049B5" w14:textId="77777777" w:rsidR="000972B9" w:rsidRPr="00112BCE" w:rsidRDefault="000972B9" w:rsidP="000972B9">
      <w:pPr>
        <w:rPr>
          <w:ins w:id="239" w:author="G C Upadhaya, Sudha" w:date="2021-01-24T17:58:00Z"/>
          <w:sz w:val="24"/>
          <w:szCs w:val="24"/>
        </w:rPr>
      </w:pPr>
    </w:p>
    <w:p w14:paraId="7358803D" w14:textId="77777777" w:rsidR="000972B9" w:rsidRPr="00112BCE" w:rsidRDefault="000972B9" w:rsidP="000972B9">
      <w:pPr>
        <w:rPr>
          <w:ins w:id="240" w:author="G C Upadhaya, Sudha" w:date="2021-01-24T17:58:00Z"/>
          <w:sz w:val="24"/>
          <w:szCs w:val="24"/>
        </w:rPr>
      </w:pPr>
    </w:p>
    <w:p w14:paraId="253C9C0C" w14:textId="77777777" w:rsidR="000972B9" w:rsidRPr="00112BCE" w:rsidRDefault="000972B9" w:rsidP="000972B9">
      <w:pPr>
        <w:rPr>
          <w:ins w:id="241" w:author="G C Upadhaya, Sudha" w:date="2021-01-24T17:58:00Z"/>
          <w:sz w:val="24"/>
          <w:szCs w:val="24"/>
        </w:rPr>
      </w:pPr>
    </w:p>
    <w:p w14:paraId="213B43D0" w14:textId="77777777" w:rsidR="000972B9" w:rsidRPr="00112BCE" w:rsidRDefault="000972B9" w:rsidP="000972B9">
      <w:pPr>
        <w:rPr>
          <w:ins w:id="242" w:author="G C Upadhaya, Sudha" w:date="2021-01-24T17:58:00Z"/>
          <w:sz w:val="24"/>
          <w:szCs w:val="24"/>
        </w:rPr>
      </w:pPr>
    </w:p>
    <w:p w14:paraId="79A55907" w14:textId="77777777" w:rsidR="000972B9" w:rsidRPr="00112BCE" w:rsidRDefault="000972B9" w:rsidP="000972B9">
      <w:pPr>
        <w:rPr>
          <w:ins w:id="243" w:author="G C Upadhaya, Sudha" w:date="2021-01-24T17:58:00Z"/>
          <w:sz w:val="24"/>
          <w:szCs w:val="24"/>
        </w:rPr>
      </w:pPr>
    </w:p>
    <w:p w14:paraId="575552E9" w14:textId="77777777" w:rsidR="000972B9" w:rsidRPr="00112BCE" w:rsidRDefault="000972B9" w:rsidP="000972B9">
      <w:pPr>
        <w:rPr>
          <w:ins w:id="244" w:author="G C Upadhaya, Sudha" w:date="2021-01-24T17:58:00Z"/>
          <w:sz w:val="24"/>
          <w:szCs w:val="24"/>
        </w:rPr>
      </w:pPr>
    </w:p>
    <w:p w14:paraId="7F5A87BD" w14:textId="77777777" w:rsidR="000972B9" w:rsidRPr="00112BCE" w:rsidRDefault="000972B9" w:rsidP="000972B9">
      <w:pPr>
        <w:rPr>
          <w:ins w:id="245" w:author="G C Upadhaya, Sudha" w:date="2021-01-24T17:58:00Z"/>
          <w:sz w:val="24"/>
          <w:szCs w:val="24"/>
        </w:rPr>
      </w:pPr>
    </w:p>
    <w:p w14:paraId="4F16485C" w14:textId="77777777" w:rsidR="000972B9" w:rsidRDefault="000972B9" w:rsidP="000972B9">
      <w:pPr>
        <w:rPr>
          <w:ins w:id="246" w:author="G C Upadhaya, Sudha" w:date="2021-01-24T17:58:00Z"/>
          <w:sz w:val="24"/>
          <w:szCs w:val="24"/>
        </w:rPr>
      </w:pPr>
    </w:p>
    <w:p w14:paraId="24E2BE13" w14:textId="77777777" w:rsidR="000972B9" w:rsidRPr="00112BCE" w:rsidRDefault="000972B9" w:rsidP="000972B9">
      <w:pPr>
        <w:rPr>
          <w:ins w:id="247" w:author="G C Upadhaya, Sudha" w:date="2021-01-24T17:58:00Z"/>
          <w:sz w:val="24"/>
          <w:szCs w:val="24"/>
        </w:rPr>
      </w:pPr>
    </w:p>
    <w:p w14:paraId="7586EB9A" w14:textId="77777777" w:rsidR="004F3F51" w:rsidRDefault="004F3F51" w:rsidP="000972B9">
      <w:pPr>
        <w:rPr>
          <w:ins w:id="248" w:author="G C Upadhaya, Sudha" w:date="2021-01-25T18:32:00Z"/>
          <w:b/>
          <w:sz w:val="24"/>
          <w:szCs w:val="24"/>
        </w:rPr>
      </w:pPr>
    </w:p>
    <w:p w14:paraId="618ACEB9" w14:textId="412E18F9" w:rsidR="000972B9" w:rsidRPr="00112BCE" w:rsidRDefault="000972B9" w:rsidP="000972B9">
      <w:pPr>
        <w:rPr>
          <w:ins w:id="249" w:author="G C Upadhaya, Sudha" w:date="2021-01-24T17:58:00Z"/>
          <w:sz w:val="24"/>
          <w:szCs w:val="24"/>
        </w:rPr>
      </w:pPr>
      <w:ins w:id="250" w:author="G C Upadhaya, Sudha" w:date="2021-01-24T17:58:00Z">
        <w:r w:rsidRPr="00F71CA4">
          <w:rPr>
            <w:b/>
            <w:sz w:val="24"/>
            <w:szCs w:val="24"/>
          </w:rPr>
          <w:t>Supplementary Figure 2</w:t>
        </w:r>
        <w:r>
          <w:rPr>
            <w:b/>
            <w:sz w:val="24"/>
            <w:szCs w:val="24"/>
          </w:rPr>
          <w:t xml:space="preserve">. </w:t>
        </w:r>
        <w:r>
          <w:rPr>
            <w:sz w:val="24"/>
            <w:szCs w:val="24"/>
          </w:rPr>
          <w:t>Scatter plot showing the correlation between RNA-seq and RT-</w:t>
        </w:r>
      </w:ins>
      <w:ins w:id="251" w:author="G C Upadhaya, Sudha" w:date="2021-03-11T14:49:00Z">
        <w:r w:rsidR="00682880">
          <w:rPr>
            <w:sz w:val="24"/>
            <w:szCs w:val="24"/>
          </w:rPr>
          <w:t>q</w:t>
        </w:r>
      </w:ins>
      <w:ins w:id="252" w:author="G C Upadhaya, Sudha" w:date="2021-01-24T17:58:00Z">
        <w:r>
          <w:rPr>
            <w:sz w:val="24"/>
            <w:szCs w:val="24"/>
          </w:rPr>
          <w:t xml:space="preserve">PCR gene expression changes for all hosts. </w:t>
        </w:r>
      </w:ins>
      <w:ins w:id="253" w:author="G C Upadhaya, Sudha" w:date="2021-01-25T18:32:00Z">
        <w:r w:rsidR="004F3F51">
          <w:rPr>
            <w:sz w:val="24"/>
            <w:szCs w:val="24"/>
          </w:rPr>
          <w:t>R represents the correlation co</w:t>
        </w:r>
      </w:ins>
      <w:ins w:id="254" w:author="G C Upadhaya, Sudha" w:date="2021-01-25T18:33:00Z">
        <w:r w:rsidR="004F3F51">
          <w:rPr>
            <w:sz w:val="24"/>
            <w:szCs w:val="24"/>
          </w:rPr>
          <w:t>efficient between RT-</w:t>
        </w:r>
      </w:ins>
      <w:ins w:id="255" w:author="G C Upadhaya, Sudha" w:date="2021-03-11T14:49:00Z">
        <w:r w:rsidR="00682880">
          <w:rPr>
            <w:sz w:val="24"/>
            <w:szCs w:val="24"/>
          </w:rPr>
          <w:t>q</w:t>
        </w:r>
      </w:ins>
      <w:ins w:id="256" w:author="G C Upadhaya, Sudha" w:date="2021-01-25T18:33:00Z">
        <w:r w:rsidR="004F3F51">
          <w:rPr>
            <w:sz w:val="24"/>
            <w:szCs w:val="24"/>
          </w:rPr>
          <w:t>PCR and RNA-seq expression change data.</w:t>
        </w:r>
      </w:ins>
    </w:p>
    <w:p w14:paraId="25296839" w14:textId="48223602" w:rsidR="000972B9" w:rsidRPr="00112BCE" w:rsidRDefault="000972B9" w:rsidP="000972B9">
      <w:pPr>
        <w:rPr>
          <w:ins w:id="257" w:author="G C Upadhaya, Sudha" w:date="2021-01-24T17:58:00Z"/>
          <w:sz w:val="24"/>
          <w:szCs w:val="24"/>
        </w:rPr>
      </w:pPr>
    </w:p>
    <w:p w14:paraId="40902474" w14:textId="2D989B0A" w:rsidR="00D44044" w:rsidRPr="00112BCE" w:rsidRDefault="00682880">
      <w:pPr>
        <w:rPr>
          <w:sz w:val="24"/>
          <w:szCs w:val="24"/>
        </w:rPr>
      </w:pPr>
      <w:ins w:id="258" w:author="G C Upadhaya, Sudha" w:date="2021-03-11T14:50:00Z">
        <w:r>
          <w:rPr>
            <w:noProof/>
          </w:rPr>
          <w:drawing>
            <wp:inline distT="0" distB="0" distL="0" distR="0" wp14:anchorId="52808D32" wp14:editId="0407A715">
              <wp:extent cx="5943600" cy="424582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45827"/>
                      </a:xfrm>
                      <a:prstGeom prst="rect">
                        <a:avLst/>
                      </a:prstGeom>
                      <a:noFill/>
                      <a:ln>
                        <a:noFill/>
                      </a:ln>
                    </pic:spPr>
                  </pic:pic>
                </a:graphicData>
              </a:graphic>
            </wp:inline>
          </w:drawing>
        </w:r>
      </w:ins>
    </w:p>
    <w:p w14:paraId="74D3567F" w14:textId="0906BDED" w:rsidR="00D44044" w:rsidRDefault="00D44044">
      <w:pPr>
        <w:rPr>
          <w:ins w:id="259" w:author="G C Upadhaya, Sudha" w:date="2021-01-25T17:34:00Z"/>
        </w:rPr>
      </w:pPr>
    </w:p>
    <w:p w14:paraId="62B0E704" w14:textId="379B6DF4" w:rsidR="004F3F51" w:rsidRDefault="004F3F51">
      <w:pPr>
        <w:rPr>
          <w:ins w:id="260" w:author="G C Upadhaya, Sudha" w:date="2021-01-25T17:34:00Z"/>
        </w:rPr>
      </w:pPr>
    </w:p>
    <w:p w14:paraId="60D5F9E3" w14:textId="0BE067EA" w:rsidR="004F3F51" w:rsidRDefault="004F3F51">
      <w:pPr>
        <w:rPr>
          <w:ins w:id="261" w:author="G C Upadhaya, Sudha" w:date="2021-01-25T17:34:00Z"/>
        </w:rPr>
      </w:pPr>
    </w:p>
    <w:p w14:paraId="2D90C2F0" w14:textId="55A1C341" w:rsidR="004F3F51" w:rsidRPr="004F3F51" w:rsidDel="004F3F51" w:rsidRDefault="004F3F51">
      <w:pPr>
        <w:rPr>
          <w:del w:id="262" w:author="G C Upadhaya, Sudha" w:date="2021-01-25T18:02:00Z"/>
          <w:sz w:val="24"/>
          <w:szCs w:val="24"/>
          <w:rPrChange w:id="263" w:author="G C Upadhaya, Sudha" w:date="2021-01-25T18:02:00Z">
            <w:rPr>
              <w:del w:id="264" w:author="G C Upadhaya, Sudha" w:date="2021-01-25T18:02:00Z"/>
            </w:rPr>
          </w:rPrChange>
        </w:rPr>
      </w:pPr>
    </w:p>
    <w:p w14:paraId="644FCB3E" w14:textId="31B33EC0" w:rsidR="004F3F51" w:rsidRPr="00DB4310" w:rsidRDefault="004F3F51" w:rsidP="004F3F51">
      <w:pPr>
        <w:rPr>
          <w:ins w:id="265" w:author="G C Upadhaya, Sudha" w:date="2021-01-25T18:02:00Z"/>
          <w:sz w:val="24"/>
          <w:szCs w:val="24"/>
        </w:rPr>
      </w:pPr>
      <w:ins w:id="266" w:author="G C Upadhaya, Sudha" w:date="2021-01-25T18:02:00Z">
        <w:r w:rsidRPr="00DB4310">
          <w:rPr>
            <w:b/>
            <w:sz w:val="24"/>
            <w:szCs w:val="24"/>
          </w:rPr>
          <w:t>Supplementary Figure 3.</w:t>
        </w:r>
        <w:r>
          <w:rPr>
            <w:b/>
            <w:sz w:val="24"/>
            <w:szCs w:val="24"/>
          </w:rPr>
          <w:t xml:space="preserve"> </w:t>
        </w:r>
        <w:r w:rsidRPr="00DB4310">
          <w:rPr>
            <w:sz w:val="24"/>
            <w:szCs w:val="24"/>
          </w:rPr>
          <w:t xml:space="preserve">Expression changes of </w:t>
        </w:r>
        <w:r w:rsidRPr="004F3F51">
          <w:rPr>
            <w:i/>
            <w:sz w:val="24"/>
            <w:szCs w:val="24"/>
            <w:rPrChange w:id="267" w:author="G C Upadhaya, Sudha" w:date="2021-01-25T18:03:00Z">
              <w:rPr>
                <w:sz w:val="24"/>
                <w:szCs w:val="24"/>
              </w:rPr>
            </w:rPrChange>
          </w:rPr>
          <w:t xml:space="preserve">Verticillium </w:t>
        </w:r>
        <w:proofErr w:type="spellStart"/>
        <w:r w:rsidRPr="004F3F51">
          <w:rPr>
            <w:i/>
            <w:sz w:val="24"/>
            <w:szCs w:val="24"/>
            <w:rPrChange w:id="268" w:author="G C Upadhaya, Sudha" w:date="2021-01-25T18:03:00Z">
              <w:rPr>
                <w:sz w:val="24"/>
                <w:szCs w:val="24"/>
              </w:rPr>
            </w:rPrChange>
          </w:rPr>
          <w:t>dahliae</w:t>
        </w:r>
        <w:proofErr w:type="spellEnd"/>
        <w:r w:rsidRPr="00DB4310">
          <w:rPr>
            <w:sz w:val="24"/>
            <w:szCs w:val="24"/>
          </w:rPr>
          <w:t xml:space="preserve"> genes in </w:t>
        </w:r>
      </w:ins>
      <w:ins w:id="269" w:author="G C Upadhaya, Sudha" w:date="2021-02-18T14:18:00Z">
        <w:r w:rsidR="008821D9">
          <w:rPr>
            <w:sz w:val="24"/>
            <w:szCs w:val="24"/>
          </w:rPr>
          <w:t>pepper</w:t>
        </w:r>
      </w:ins>
      <w:ins w:id="270" w:author="G C Upadhaya, Sudha" w:date="2021-02-03T13:26:00Z">
        <w:r w:rsidR="00211E11">
          <w:rPr>
            <w:sz w:val="24"/>
            <w:szCs w:val="24"/>
          </w:rPr>
          <w:t>mint inoculated</w:t>
        </w:r>
      </w:ins>
      <w:ins w:id="271" w:author="G C Upadhaya, Sudha" w:date="2021-01-25T18:07:00Z">
        <w:r>
          <w:rPr>
            <w:sz w:val="24"/>
            <w:szCs w:val="24"/>
          </w:rPr>
          <w:t xml:space="preserve"> with </w:t>
        </w:r>
      </w:ins>
      <w:ins w:id="272" w:author="G C Upadhaya, Sudha" w:date="2021-01-25T18:08:00Z">
        <w:r>
          <w:rPr>
            <w:sz w:val="24"/>
            <w:szCs w:val="24"/>
          </w:rPr>
          <w:t>Vd-111</w:t>
        </w:r>
      </w:ins>
      <w:ins w:id="273" w:author="G C Upadhaya, Sudha" w:date="2021-01-25T18:13:00Z">
        <w:r>
          <w:rPr>
            <w:sz w:val="24"/>
            <w:szCs w:val="24"/>
          </w:rPr>
          <w:t xml:space="preserve"> relative to </w:t>
        </w:r>
      </w:ins>
      <w:ins w:id="274" w:author="G C Upadhaya, Sudha" w:date="2021-02-18T14:18:00Z">
        <w:r w:rsidR="008821D9">
          <w:rPr>
            <w:sz w:val="24"/>
            <w:szCs w:val="24"/>
          </w:rPr>
          <w:t>pepper</w:t>
        </w:r>
      </w:ins>
      <w:ins w:id="275" w:author="G C Upadhaya, Sudha" w:date="2021-01-25T18:34:00Z">
        <w:r>
          <w:rPr>
            <w:sz w:val="24"/>
            <w:szCs w:val="24"/>
          </w:rPr>
          <w:t xml:space="preserve">mint inoculated with </w:t>
        </w:r>
      </w:ins>
      <w:ins w:id="276" w:author="G C Upadhaya, Sudha" w:date="2021-01-25T18:13:00Z">
        <w:r>
          <w:rPr>
            <w:sz w:val="24"/>
            <w:szCs w:val="24"/>
          </w:rPr>
          <w:t>Vd-653</w:t>
        </w:r>
      </w:ins>
      <w:ins w:id="277" w:author="G C Upadhaya, Sudha" w:date="2021-01-25T18:11:00Z">
        <w:r>
          <w:rPr>
            <w:sz w:val="24"/>
            <w:szCs w:val="24"/>
          </w:rPr>
          <w:t>.</w:t>
        </w:r>
      </w:ins>
      <w:ins w:id="278" w:author="G C Upadhaya, Sudha" w:date="2021-01-25T18:13:00Z">
        <w:r>
          <w:rPr>
            <w:sz w:val="24"/>
            <w:szCs w:val="24"/>
          </w:rPr>
          <w:t xml:space="preserve"> RT-</w:t>
        </w:r>
      </w:ins>
      <w:ins w:id="279" w:author="G C Upadhaya, Sudha" w:date="2021-03-11T14:50:00Z">
        <w:r w:rsidR="00682880">
          <w:rPr>
            <w:sz w:val="24"/>
            <w:szCs w:val="24"/>
          </w:rPr>
          <w:t>q</w:t>
        </w:r>
      </w:ins>
      <w:ins w:id="280" w:author="G C Upadhaya, Sudha" w:date="2021-01-25T18:13:00Z">
        <w:r>
          <w:rPr>
            <w:sz w:val="24"/>
            <w:szCs w:val="24"/>
          </w:rPr>
          <w:t>PCR</w:t>
        </w:r>
      </w:ins>
      <w:ins w:id="281" w:author="G C Upadhaya, Sudha" w:date="2021-01-25T18:14:00Z">
        <w:r>
          <w:rPr>
            <w:sz w:val="24"/>
            <w:szCs w:val="24"/>
          </w:rPr>
          <w:t xml:space="preserve"> </w:t>
        </w:r>
      </w:ins>
      <w:ins w:id="282" w:author="G C Upadhaya, Sudha" w:date="2021-01-25T18:35:00Z">
        <w:r>
          <w:rPr>
            <w:sz w:val="24"/>
            <w:szCs w:val="24"/>
          </w:rPr>
          <w:t>method</w:t>
        </w:r>
      </w:ins>
      <w:ins w:id="283" w:author="G C Upadhaya, Sudha" w:date="2021-01-25T18:14:00Z">
        <w:r>
          <w:rPr>
            <w:sz w:val="24"/>
            <w:szCs w:val="24"/>
          </w:rPr>
          <w:t xml:space="preserve"> was u</w:t>
        </w:r>
      </w:ins>
      <w:ins w:id="284" w:author="G C Upadhaya, Sudha" w:date="2021-01-25T18:15:00Z">
        <w:r>
          <w:rPr>
            <w:sz w:val="24"/>
            <w:szCs w:val="24"/>
          </w:rPr>
          <w:t>tilized</w:t>
        </w:r>
      </w:ins>
      <w:ins w:id="285" w:author="G C Upadhaya, Sudha" w:date="2021-01-25T18:14:00Z">
        <w:r>
          <w:rPr>
            <w:sz w:val="24"/>
            <w:szCs w:val="24"/>
          </w:rPr>
          <w:t xml:space="preserve"> to</w:t>
        </w:r>
      </w:ins>
      <w:ins w:id="286" w:author="G C Upadhaya, Sudha" w:date="2021-01-25T18:15:00Z">
        <w:r>
          <w:rPr>
            <w:sz w:val="24"/>
            <w:szCs w:val="24"/>
          </w:rPr>
          <w:t xml:space="preserve"> derive </w:t>
        </w:r>
      </w:ins>
      <w:ins w:id="287" w:author="G C Upadhaya, Sudha" w:date="2021-01-25T18:16:00Z">
        <w:r>
          <w:rPr>
            <w:sz w:val="24"/>
            <w:szCs w:val="24"/>
          </w:rPr>
          <w:t xml:space="preserve">expression changes. </w:t>
        </w:r>
      </w:ins>
      <w:ins w:id="288" w:author="G C Upadhaya, Sudha" w:date="2021-01-25T18:35:00Z">
        <w:r>
          <w:rPr>
            <w:sz w:val="24"/>
            <w:szCs w:val="24"/>
          </w:rPr>
          <w:t>The d</w:t>
        </w:r>
      </w:ins>
      <w:ins w:id="289" w:author="G C Upadhaya, Sudha" w:date="2021-01-25T18:16:00Z">
        <w:r>
          <w:rPr>
            <w:sz w:val="24"/>
            <w:szCs w:val="24"/>
          </w:rPr>
          <w:t xml:space="preserve">elta-delta Ct method was used to calculate log2 fold change for </w:t>
        </w:r>
      </w:ins>
      <w:ins w:id="290" w:author="G C Upadhaya, Sudha" w:date="2021-01-25T18:19:00Z">
        <w:r>
          <w:rPr>
            <w:sz w:val="24"/>
            <w:szCs w:val="24"/>
          </w:rPr>
          <w:t xml:space="preserve">each gene </w:t>
        </w:r>
      </w:ins>
      <w:ins w:id="291" w:author="G C Upadhaya, Sudha" w:date="2021-01-25T18:16:00Z">
        <w:r>
          <w:rPr>
            <w:sz w:val="24"/>
            <w:szCs w:val="24"/>
          </w:rPr>
          <w:t>an</w:t>
        </w:r>
      </w:ins>
      <w:ins w:id="292" w:author="G C Upadhaya, Sudha" w:date="2021-01-25T18:17:00Z">
        <w:r>
          <w:rPr>
            <w:sz w:val="24"/>
            <w:szCs w:val="24"/>
          </w:rPr>
          <w:t xml:space="preserve">d </w:t>
        </w:r>
        <w:r w:rsidRPr="004F3F51">
          <w:rPr>
            <w:i/>
            <w:sz w:val="24"/>
            <w:szCs w:val="24"/>
            <w:rPrChange w:id="293" w:author="G C Upadhaya, Sudha" w:date="2021-01-25T18:17:00Z">
              <w:rPr>
                <w:sz w:val="24"/>
                <w:szCs w:val="24"/>
              </w:rPr>
            </w:rPrChange>
          </w:rPr>
          <w:t xml:space="preserve">V. </w:t>
        </w:r>
        <w:proofErr w:type="spellStart"/>
        <w:r w:rsidRPr="004F3F51">
          <w:rPr>
            <w:i/>
            <w:sz w:val="24"/>
            <w:szCs w:val="24"/>
            <w:rPrChange w:id="294" w:author="G C Upadhaya, Sudha" w:date="2021-01-25T18:17:00Z">
              <w:rPr>
                <w:sz w:val="24"/>
                <w:szCs w:val="24"/>
              </w:rPr>
            </w:rPrChange>
          </w:rPr>
          <w:t>dahliae</w:t>
        </w:r>
        <w:proofErr w:type="spellEnd"/>
        <w:r>
          <w:rPr>
            <w:sz w:val="24"/>
            <w:szCs w:val="24"/>
          </w:rPr>
          <w:t xml:space="preserve"> gene Rho was used for normali</w:t>
        </w:r>
      </w:ins>
      <w:ins w:id="295" w:author="G C Upadhaya, Sudha" w:date="2021-01-25T18:18:00Z">
        <w:r>
          <w:rPr>
            <w:sz w:val="24"/>
            <w:szCs w:val="24"/>
          </w:rPr>
          <w:t>zation.</w:t>
        </w:r>
      </w:ins>
      <w:ins w:id="296" w:author="G C Upadhaya, Sudha" w:date="2021-01-25T18:17:00Z">
        <w:r>
          <w:rPr>
            <w:sz w:val="24"/>
            <w:szCs w:val="24"/>
          </w:rPr>
          <w:t xml:space="preserve"> </w:t>
        </w:r>
      </w:ins>
      <w:ins w:id="297" w:author="G C Upadhaya, Sudha" w:date="2021-01-25T18:14:00Z">
        <w:r>
          <w:rPr>
            <w:sz w:val="24"/>
            <w:szCs w:val="24"/>
          </w:rPr>
          <w:t xml:space="preserve"> </w:t>
        </w:r>
      </w:ins>
      <w:ins w:id="298" w:author="G C Upadhaya, Sudha" w:date="2021-01-25T18:09:00Z">
        <w:r>
          <w:rPr>
            <w:sz w:val="24"/>
            <w:szCs w:val="24"/>
          </w:rPr>
          <w:t xml:space="preserve"> </w:t>
        </w:r>
      </w:ins>
    </w:p>
    <w:p w14:paraId="6434ECF4" w14:textId="77777777" w:rsidR="004F3F51" w:rsidRDefault="004F3F51" w:rsidP="004F3F51">
      <w:pPr>
        <w:rPr>
          <w:ins w:id="299" w:author="G C Upadhaya, Sudha" w:date="2021-01-25T18:02:00Z"/>
          <w:b/>
          <w:sz w:val="28"/>
          <w:szCs w:val="28"/>
        </w:rPr>
        <w:sectPr w:rsidR="004F3F51" w:rsidSect="00112BCE">
          <w:pgSz w:w="12240" w:h="15840"/>
          <w:pgMar w:top="1440" w:right="1440" w:bottom="1440" w:left="1440" w:header="720" w:footer="720" w:gutter="0"/>
          <w:cols w:space="720"/>
        </w:sectPr>
      </w:pPr>
      <w:ins w:id="300" w:author="G C Upadhaya, Sudha" w:date="2021-01-25T18:02:00Z">
        <w:r>
          <w:rPr>
            <w:noProof/>
          </w:rPr>
          <w:lastRenderedPageBreak/>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ins>
    </w:p>
    <w:p w14:paraId="6AAA369A" w14:textId="7F113CDA" w:rsidR="00D44044" w:rsidDel="004F3F51" w:rsidRDefault="00D44044">
      <w:pPr>
        <w:rPr>
          <w:del w:id="301"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lastRenderedPageBreak/>
        <w:t xml:space="preserve">Dung JKS, Schroeder BK, and Johnson DA. 2010. Evaluation of Verticillium wilt resistance in Mentha arvensis and M. longifolia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2">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lastRenderedPageBreak/>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D72C50">
      <w:pPr>
        <w:numPr>
          <w:ilvl w:val="0"/>
          <w:numId w:val="1"/>
        </w:numPr>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302" w:author="G C Upadhaya, Sudha" w:date="2021-01-24T20:02:00Z"/>
          <w:sz w:val="24"/>
          <w:szCs w:val="24"/>
          <w:rPrChange w:id="303" w:author="G C Upadhaya, Sudha" w:date="2021-01-24T20:03:00Z">
            <w:rPr>
              <w:ins w:id="304"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lastRenderedPageBreak/>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305"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306"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307" w:author="G C Upadhaya, Sudha" w:date="2021-01-24T20:03:00Z">
            <w:rPr>
              <w:rFonts w:ascii="Roboto" w:eastAsia="Roboto" w:hAnsi="Roboto" w:cs="Roboto"/>
              <w:color w:val="222222"/>
              <w:sz w:val="24"/>
              <w:szCs w:val="24"/>
              <w:highlight w:val="white"/>
            </w:rPr>
          </w:rPrChange>
        </w:rPr>
        <w:t xml:space="preserve"> 475, 189–195. </w:t>
      </w:r>
      <w:ins w:id="308" w:author="G C Upadhaya, Sudha" w:date="2021-01-24T20:02:00Z">
        <w:r w:rsidR="001421F5" w:rsidRPr="001421F5">
          <w:rPr>
            <w:rFonts w:eastAsia="Roboto"/>
            <w:color w:val="222222"/>
            <w:sz w:val="24"/>
            <w:szCs w:val="24"/>
            <w:highlight w:val="white"/>
            <w:rPrChange w:id="309"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310"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311" w:author="G C Upadhaya, Sudha" w:date="2021-01-24T20:03:00Z">
            <w:rPr>
              <w:rFonts w:ascii="Roboto" w:eastAsia="Roboto" w:hAnsi="Roboto" w:cs="Roboto"/>
              <w:color w:val="222222"/>
              <w:sz w:val="24"/>
              <w:szCs w:val="24"/>
              <w:highlight w:val="white"/>
            </w:rPr>
          </w:rPrChange>
        </w:rPr>
        <w:instrText>https://doi.org/10.1038/nature10158</w:instrText>
      </w:r>
      <w:ins w:id="312" w:author="G C Upadhaya, Sudha" w:date="2021-01-24T20:02:00Z">
        <w:r w:rsidR="001421F5" w:rsidRPr="001421F5">
          <w:rPr>
            <w:rFonts w:eastAsia="Roboto"/>
            <w:color w:val="222222"/>
            <w:sz w:val="24"/>
            <w:szCs w:val="24"/>
            <w:highlight w:val="white"/>
            <w:rPrChange w:id="313"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314"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315" w:author="G C Upadhaya, Sudha" w:date="2021-01-24T20:03:00Z">
            <w:rPr>
              <w:rStyle w:val="Hyperlink"/>
              <w:rFonts w:ascii="Roboto" w:eastAsia="Roboto" w:hAnsi="Roboto" w:cs="Roboto"/>
              <w:sz w:val="24"/>
              <w:szCs w:val="24"/>
              <w:highlight w:val="white"/>
            </w:rPr>
          </w:rPrChange>
        </w:rPr>
        <w:t>https://doi.org/10.1038/nature10158</w:t>
      </w:r>
      <w:ins w:id="316" w:author="G C Upadhaya, Sudha" w:date="2021-01-24T20:02:00Z">
        <w:r w:rsidR="001421F5" w:rsidRPr="001421F5">
          <w:rPr>
            <w:rFonts w:eastAsia="Roboto"/>
            <w:color w:val="222222"/>
            <w:sz w:val="24"/>
            <w:szCs w:val="24"/>
            <w:highlight w:val="white"/>
            <w:rPrChange w:id="317"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318" w:author="G C Upadhaya, Sudha" w:date="2021-01-24T20:02:00Z"/>
          <w:sz w:val="24"/>
          <w:szCs w:val="24"/>
          <w:rPrChange w:id="319" w:author="G C Upadhaya, Sudha" w:date="2021-01-24T20:03:00Z">
            <w:rPr>
              <w:ins w:id="320" w:author="G C Upadhaya, Sudha" w:date="2021-01-24T20:02:00Z"/>
              <w:rFonts w:ascii="Times" w:hAnsi="Times" w:cs="Cambria"/>
              <w:color w:val="222222"/>
              <w:sz w:val="24"/>
              <w:szCs w:val="24"/>
              <w:shd w:val="clear" w:color="auto" w:fill="FFFFFF"/>
            </w:rPr>
          </w:rPrChange>
        </w:rPr>
      </w:pPr>
      <w:proofErr w:type="spellStart"/>
      <w:ins w:id="321" w:author="G C Upadhaya, Sudha" w:date="2021-01-24T20:02:00Z">
        <w:r w:rsidRPr="001421F5">
          <w:rPr>
            <w:color w:val="222222"/>
            <w:sz w:val="24"/>
            <w:szCs w:val="24"/>
            <w:shd w:val="clear" w:color="auto" w:fill="FFFFFF"/>
            <w:rPrChange w:id="322"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323"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324"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325"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326"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327"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328"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329"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330"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331"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332"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333"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334" w:author="G C Upadhaya, Sudha" w:date="2021-01-24T20:03:00Z"/>
          <w:rFonts w:ascii="Arial" w:hAnsi="Arial" w:cs="Arial"/>
          <w:sz w:val="24"/>
          <w:szCs w:val="24"/>
          <w:rPrChange w:id="335" w:author="G C Upadhaya, Sudha" w:date="2021-01-24T20:03:00Z">
            <w:rPr>
              <w:ins w:id="336" w:author="G C Upadhaya, Sudha" w:date="2021-01-24T20:03:00Z"/>
              <w:rFonts w:ascii="Times" w:hAnsi="Times" w:cs="Cambria"/>
              <w:sz w:val="24"/>
              <w:szCs w:val="24"/>
            </w:rPr>
          </w:rPrChange>
        </w:rPr>
      </w:pPr>
      <w:proofErr w:type="spellStart"/>
      <w:ins w:id="337" w:author="G C Upadhaya, Sudha" w:date="2021-01-24T20:03:00Z">
        <w:r w:rsidRPr="001421F5">
          <w:rPr>
            <w:rFonts w:ascii="Arial" w:hAnsi="Arial" w:cs="Arial"/>
            <w:color w:val="222222"/>
            <w:sz w:val="24"/>
            <w:szCs w:val="24"/>
            <w:shd w:val="clear" w:color="auto" w:fill="FFFFFF"/>
            <w:rPrChange w:id="338"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339"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340"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341"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342"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343"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344"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345"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346"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347" w:author="G C Upadhaya, Sudha" w:date="2021-01-24T21:53:00Z"/>
          <w:rFonts w:eastAsia="Times New Roman"/>
          <w:color w:val="222222"/>
          <w:sz w:val="24"/>
          <w:szCs w:val="24"/>
          <w:shd w:val="clear" w:color="auto" w:fill="FFFFFF"/>
          <w:lang w:val="en-US"/>
        </w:rPr>
      </w:pPr>
      <w:ins w:id="348"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349"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6"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178"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179"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180"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220"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
    <w:panose1 w:val="00000500000000020000"/>
    <w:charset w:val="00"/>
    <w:family w:val="auto"/>
    <w:pitch w:val="variable"/>
    <w:sig w:usb0="E00002FF" w:usb1="5000205A" w:usb2="00000000" w:usb3="00000000" w:csb0="0000019F" w:csb1="00000000"/>
  </w:font>
  <w:font w:name="Roboto">
    <w:altName w:val="Arial"/>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20C9B"/>
    <w:rsid w:val="00027B18"/>
    <w:rsid w:val="00054C1B"/>
    <w:rsid w:val="000642CA"/>
    <w:rsid w:val="000972B9"/>
    <w:rsid w:val="000B191D"/>
    <w:rsid w:val="000E5912"/>
    <w:rsid w:val="00112BCE"/>
    <w:rsid w:val="001421F5"/>
    <w:rsid w:val="00171845"/>
    <w:rsid w:val="001768F8"/>
    <w:rsid w:val="00182DA8"/>
    <w:rsid w:val="00184059"/>
    <w:rsid w:val="00186225"/>
    <w:rsid w:val="001B3632"/>
    <w:rsid w:val="001C4BD7"/>
    <w:rsid w:val="001D4BC4"/>
    <w:rsid w:val="001E4D2F"/>
    <w:rsid w:val="00211E11"/>
    <w:rsid w:val="0021510F"/>
    <w:rsid w:val="00217BBC"/>
    <w:rsid w:val="00222CA5"/>
    <w:rsid w:val="00241485"/>
    <w:rsid w:val="00287FC9"/>
    <w:rsid w:val="002D3B68"/>
    <w:rsid w:val="002F1F57"/>
    <w:rsid w:val="00310BDC"/>
    <w:rsid w:val="003666B0"/>
    <w:rsid w:val="00376DF9"/>
    <w:rsid w:val="003D5628"/>
    <w:rsid w:val="003D6FC8"/>
    <w:rsid w:val="004619FB"/>
    <w:rsid w:val="004F3F51"/>
    <w:rsid w:val="00531DCA"/>
    <w:rsid w:val="0058657D"/>
    <w:rsid w:val="005B3BB8"/>
    <w:rsid w:val="005C7DAB"/>
    <w:rsid w:val="00634FFD"/>
    <w:rsid w:val="00645592"/>
    <w:rsid w:val="00655709"/>
    <w:rsid w:val="00682880"/>
    <w:rsid w:val="00686B68"/>
    <w:rsid w:val="00725196"/>
    <w:rsid w:val="00742DA3"/>
    <w:rsid w:val="007A653F"/>
    <w:rsid w:val="007B03DB"/>
    <w:rsid w:val="007C253B"/>
    <w:rsid w:val="007D6B56"/>
    <w:rsid w:val="0081256B"/>
    <w:rsid w:val="00844957"/>
    <w:rsid w:val="00866E00"/>
    <w:rsid w:val="008821D9"/>
    <w:rsid w:val="008B29B5"/>
    <w:rsid w:val="008C49ED"/>
    <w:rsid w:val="008F2590"/>
    <w:rsid w:val="00921F21"/>
    <w:rsid w:val="00963939"/>
    <w:rsid w:val="009A00C9"/>
    <w:rsid w:val="009B3520"/>
    <w:rsid w:val="009C4E95"/>
    <w:rsid w:val="00A62C5B"/>
    <w:rsid w:val="00B30DBC"/>
    <w:rsid w:val="00B62E80"/>
    <w:rsid w:val="00B9386B"/>
    <w:rsid w:val="00C00CE8"/>
    <w:rsid w:val="00C26F51"/>
    <w:rsid w:val="00C34AC2"/>
    <w:rsid w:val="00CC693D"/>
    <w:rsid w:val="00CF553A"/>
    <w:rsid w:val="00D44044"/>
    <w:rsid w:val="00D622BD"/>
    <w:rsid w:val="00D72C50"/>
    <w:rsid w:val="00DD6232"/>
    <w:rsid w:val="00E918F4"/>
    <w:rsid w:val="00EA2783"/>
    <w:rsid w:val="00EB21E8"/>
    <w:rsid w:val="00F42629"/>
    <w:rsid w:val="00F5008C"/>
    <w:rsid w:val="00F60084"/>
    <w:rsid w:val="00F64697"/>
    <w:rsid w:val="00F71CA4"/>
    <w:rsid w:val="00F86A7E"/>
    <w:rsid w:val="00F9199F"/>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11/nph.15567" TargetMode="External"/><Relationship Id="rId39" Type="http://schemas.openxmlformats.org/officeDocument/2006/relationships/theme" Target="theme/theme1.xml"/><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60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23</Pages>
  <Words>5338</Words>
  <Characters>30429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Wheeler, David Linnard</cp:lastModifiedBy>
  <cp:revision>8</cp:revision>
  <dcterms:created xsi:type="dcterms:W3CDTF">2021-03-11T23:01:00Z</dcterms:created>
  <dcterms:modified xsi:type="dcterms:W3CDTF">2021-03-23T18:22:00Z</dcterms:modified>
</cp:coreProperties>
</file>