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r w:rsidR="00B62E80">
        <w:rPr>
          <w:sz w:val="24"/>
          <w:szCs w:val="24"/>
        </w:rPr>
        <w:t>Sudha GC Upadhaya</w:t>
      </w:r>
      <w:r w:rsidR="00B62E80" w:rsidRPr="00B62E80">
        <w:rPr>
          <w:sz w:val="24"/>
          <w:szCs w:val="24"/>
          <w:vertAlign w:val="superscript"/>
        </w:rPr>
        <w:t>1</w:t>
      </w:r>
      <w:commentRangeStart w:id="0"/>
      <w:r w:rsidR="00B62E80">
        <w:rPr>
          <w:sz w:val="24"/>
          <w:szCs w:val="24"/>
        </w:rPr>
        <w:t xml:space="preserve">, </w:t>
      </w:r>
      <w:commentRangeEnd w:id="0"/>
      <w:r w:rsidR="00357099">
        <w:rPr>
          <w:rStyle w:val="CommentReference"/>
        </w:rPr>
        <w:commentReference w:id="0"/>
      </w:r>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621134D7" w14:textId="4B419AF9" w:rsidR="00D44044" w:rsidRDefault="0021510F" w:rsidP="00B62E80">
      <w:pPr>
        <w:jc w:val="center"/>
        <w:rPr>
          <w:sz w:val="24"/>
          <w:szCs w:val="24"/>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103F8A4C" w:rsidR="00D44044" w:rsidRDefault="00471180">
            <w:pPr>
              <w:ind w:left="360"/>
              <w:jc w:val="center"/>
              <w:rPr>
                <w:sz w:val="24"/>
                <w:szCs w:val="24"/>
              </w:rPr>
            </w:pPr>
            <w:r>
              <w:rPr>
                <w:sz w:val="24"/>
                <w:szCs w:val="24"/>
              </w:rPr>
              <w:t>4</w:t>
            </w:r>
          </w:p>
        </w:tc>
      </w:tr>
      <w:tr w:rsidR="00D44044" w14:paraId="0CF101DC" w14:textId="77777777" w:rsidTr="00471180">
        <w:trPr>
          <w:trHeight w:val="485"/>
        </w:trPr>
        <w:tc>
          <w:tcPr>
            <w:tcW w:w="4620" w:type="dxa"/>
            <w:tcBorders>
              <w:top w:val="nil"/>
              <w:left w:val="nil"/>
              <w:bottom w:val="nil"/>
              <w:right w:val="nil"/>
            </w:tcBorders>
            <w:tcMar>
              <w:top w:w="100" w:type="dxa"/>
              <w:left w:w="100" w:type="dxa"/>
              <w:bottom w:w="100" w:type="dxa"/>
              <w:right w:w="100" w:type="dxa"/>
            </w:tcMar>
          </w:tcPr>
          <w:p w14:paraId="59F304E7" w14:textId="30729D2D" w:rsidR="00D44044" w:rsidRDefault="0021510F">
            <w:pPr>
              <w:ind w:left="720"/>
              <w:jc w:val="center"/>
              <w:rPr>
                <w:sz w:val="24"/>
                <w:szCs w:val="24"/>
              </w:rPr>
            </w:pPr>
            <w:r>
              <w:rPr>
                <w:sz w:val="24"/>
                <w:szCs w:val="24"/>
              </w:rPr>
              <w:t>Su</w:t>
            </w:r>
            <w:r w:rsidR="00471180">
              <w:rPr>
                <w:sz w:val="24"/>
                <w:szCs w:val="24"/>
              </w:rPr>
              <w:t>pplementary</w:t>
            </w:r>
            <w:r>
              <w:rPr>
                <w:sz w:val="24"/>
                <w:szCs w:val="24"/>
              </w:rPr>
              <w:t xml:space="preserve"> figures</w:t>
            </w:r>
          </w:p>
        </w:tc>
        <w:tc>
          <w:tcPr>
            <w:tcW w:w="3480" w:type="dxa"/>
            <w:tcBorders>
              <w:top w:val="nil"/>
              <w:left w:val="nil"/>
              <w:bottom w:val="nil"/>
              <w:right w:val="nil"/>
            </w:tcBorders>
            <w:tcMar>
              <w:top w:w="100" w:type="dxa"/>
              <w:left w:w="100" w:type="dxa"/>
              <w:bottom w:w="100" w:type="dxa"/>
              <w:right w:w="100" w:type="dxa"/>
            </w:tcMar>
          </w:tcPr>
          <w:p w14:paraId="5B0FEC81" w14:textId="0296F120" w:rsidR="00D44044" w:rsidRDefault="0021510F">
            <w:pPr>
              <w:ind w:left="360"/>
              <w:jc w:val="center"/>
              <w:rPr>
                <w:sz w:val="24"/>
                <w:szCs w:val="24"/>
              </w:rPr>
            </w:pPr>
            <w:r>
              <w:rPr>
                <w:sz w:val="24"/>
                <w:szCs w:val="24"/>
              </w:rPr>
              <w:t xml:space="preserve"> </w:t>
            </w:r>
            <w:r w:rsidR="00471180">
              <w:rPr>
                <w:sz w:val="24"/>
                <w:szCs w:val="24"/>
              </w:rPr>
              <w:t>2</w:t>
            </w:r>
          </w:p>
        </w:tc>
      </w:tr>
      <w:tr w:rsidR="00471180" w14:paraId="5F188EB4" w14:textId="77777777" w:rsidTr="004B06D2">
        <w:trPr>
          <w:trHeight w:val="485"/>
        </w:trPr>
        <w:tc>
          <w:tcPr>
            <w:tcW w:w="4620" w:type="dxa"/>
            <w:tcBorders>
              <w:top w:val="nil"/>
              <w:left w:val="nil"/>
              <w:bottom w:val="nil"/>
              <w:right w:val="nil"/>
            </w:tcBorders>
            <w:tcMar>
              <w:top w:w="100" w:type="dxa"/>
              <w:left w:w="100" w:type="dxa"/>
              <w:bottom w:w="100" w:type="dxa"/>
              <w:right w:w="100" w:type="dxa"/>
            </w:tcMar>
          </w:tcPr>
          <w:p w14:paraId="603EDD76" w14:textId="70A93064" w:rsidR="00471180" w:rsidRDefault="00471180">
            <w:pPr>
              <w:ind w:left="720"/>
              <w:jc w:val="center"/>
              <w:rPr>
                <w:sz w:val="24"/>
                <w:szCs w:val="24"/>
              </w:rPr>
            </w:pPr>
            <w:r>
              <w:rPr>
                <w:sz w:val="24"/>
                <w:szCs w:val="24"/>
              </w:rPr>
              <w:lastRenderedPageBreak/>
              <w:t xml:space="preserve">Supplementary </w:t>
            </w:r>
            <w:r w:rsidR="00C735BC">
              <w:rPr>
                <w:sz w:val="24"/>
                <w:szCs w:val="24"/>
              </w:rPr>
              <w:t>t</w:t>
            </w:r>
            <w:r>
              <w:rPr>
                <w:sz w:val="24"/>
                <w:szCs w:val="24"/>
              </w:rPr>
              <w:t>ables</w:t>
            </w:r>
          </w:p>
        </w:tc>
        <w:tc>
          <w:tcPr>
            <w:tcW w:w="3480" w:type="dxa"/>
            <w:tcBorders>
              <w:top w:val="nil"/>
              <w:left w:val="nil"/>
              <w:bottom w:val="nil"/>
              <w:right w:val="nil"/>
            </w:tcBorders>
            <w:tcMar>
              <w:top w:w="100" w:type="dxa"/>
              <w:left w:w="100" w:type="dxa"/>
              <w:bottom w:w="100" w:type="dxa"/>
              <w:right w:w="100" w:type="dxa"/>
            </w:tcMar>
          </w:tcPr>
          <w:p w14:paraId="66C2ED5A" w14:textId="3FCEC7F2" w:rsidR="00471180" w:rsidRDefault="00D84346">
            <w:pPr>
              <w:ind w:left="360"/>
              <w:jc w:val="center"/>
              <w:rPr>
                <w:sz w:val="24"/>
                <w:szCs w:val="24"/>
              </w:rPr>
            </w:pPr>
            <w:r>
              <w:rPr>
                <w:sz w:val="24"/>
                <w:szCs w:val="24"/>
              </w:rPr>
              <w:t>6</w:t>
            </w:r>
          </w:p>
        </w:tc>
      </w:tr>
      <w:tr w:rsidR="00471180" w14:paraId="0A383958"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BB00858" w14:textId="73AD061B" w:rsidR="00471180" w:rsidRDefault="00471180">
            <w:pPr>
              <w:ind w:left="720"/>
              <w:jc w:val="center"/>
              <w:rPr>
                <w:sz w:val="24"/>
                <w:szCs w:val="24"/>
              </w:rPr>
            </w:pPr>
            <w:r>
              <w:rPr>
                <w:sz w:val="24"/>
                <w:szCs w:val="24"/>
              </w:rPr>
              <w:t>Supplementary document</w:t>
            </w:r>
          </w:p>
        </w:tc>
        <w:tc>
          <w:tcPr>
            <w:tcW w:w="3480" w:type="dxa"/>
            <w:tcBorders>
              <w:top w:val="nil"/>
              <w:left w:val="nil"/>
              <w:bottom w:val="single" w:sz="8" w:space="0" w:color="000000"/>
              <w:right w:val="nil"/>
            </w:tcBorders>
            <w:tcMar>
              <w:top w:w="100" w:type="dxa"/>
              <w:left w:w="100" w:type="dxa"/>
              <w:bottom w:w="100" w:type="dxa"/>
              <w:right w:w="100" w:type="dxa"/>
            </w:tcMar>
          </w:tcPr>
          <w:p w14:paraId="1B3CE55F" w14:textId="288368AE" w:rsidR="00471180" w:rsidRDefault="00471180">
            <w:pPr>
              <w:ind w:left="360"/>
              <w:jc w:val="center"/>
              <w:rPr>
                <w:sz w:val="24"/>
                <w:szCs w:val="24"/>
              </w:rPr>
            </w:pPr>
            <w:r>
              <w:rPr>
                <w:sz w:val="24"/>
                <w:szCs w:val="24"/>
              </w:rPr>
              <w:t>1</w:t>
            </w:r>
          </w:p>
        </w:tc>
      </w:tr>
    </w:tbl>
    <w:p w14:paraId="30164CAC" w14:textId="77777777" w:rsidR="00D44044" w:rsidRDefault="0021510F" w:rsidP="0073486D">
      <w:pPr>
        <w:spacing w:line="480" w:lineRule="auto"/>
        <w:rPr>
          <w:b/>
          <w:sz w:val="28"/>
          <w:szCs w:val="28"/>
        </w:rPr>
      </w:pPr>
      <w:r>
        <w:rPr>
          <w:b/>
          <w:sz w:val="28"/>
          <w:szCs w:val="28"/>
        </w:rPr>
        <w:t>Abstract</w:t>
      </w:r>
    </w:p>
    <w:p w14:paraId="798A9238" w14:textId="47103AD0" w:rsidR="00F86A7E" w:rsidRPr="00B3146A" w:rsidRDefault="0021510F" w:rsidP="0073486D">
      <w:pPr>
        <w:spacing w:line="480" w:lineRule="auto"/>
        <w:rPr>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w:t>
      </w:r>
      <w:r w:rsidR="00353988">
        <w:rPr>
          <w:sz w:val="24"/>
          <w:szCs w:val="24"/>
        </w:rPr>
        <w:t xml:space="preserve">characterize </w:t>
      </w:r>
      <w:r w:rsidR="00353988">
        <w:rPr>
          <w:i/>
          <w:iCs/>
          <w:sz w:val="24"/>
          <w:szCs w:val="24"/>
        </w:rPr>
        <w:t xml:space="preserve">V. </w:t>
      </w:r>
      <w:proofErr w:type="spellStart"/>
      <w:r w:rsidR="00353988">
        <w:rPr>
          <w:i/>
          <w:iCs/>
          <w:sz w:val="24"/>
          <w:szCs w:val="24"/>
        </w:rPr>
        <w:t>dahliae</w:t>
      </w:r>
      <w:proofErr w:type="spellEnd"/>
      <w:r w:rsidR="00353988">
        <w:rPr>
          <w:i/>
          <w:iCs/>
          <w:sz w:val="24"/>
          <w:szCs w:val="24"/>
        </w:rPr>
        <w:t xml:space="preserve"> </w:t>
      </w:r>
      <w:r w:rsidR="00353988">
        <w:rPr>
          <w:sz w:val="24"/>
          <w:szCs w:val="24"/>
        </w:rPr>
        <w:t>and host genes during symptomatic and asymptomatic infections</w:t>
      </w:r>
      <w:r>
        <w:rPr>
          <w:sz w:val="24"/>
          <w:szCs w:val="24"/>
        </w:rPr>
        <w:t xml:space="preserve">. To accomplish this goal, the following </w:t>
      </w:r>
      <w:r w:rsidR="00923AC1">
        <w:rPr>
          <w:sz w:val="24"/>
          <w:szCs w:val="24"/>
        </w:rPr>
        <w:t xml:space="preserve">null </w:t>
      </w:r>
      <w:r>
        <w:rPr>
          <w:sz w:val="24"/>
          <w:szCs w:val="24"/>
        </w:rPr>
        <w:t xml:space="preserve">hypotheses were tested: differences in gene expression </w:t>
      </w:r>
      <w:r w:rsidR="00923AC1">
        <w:rPr>
          <w:sz w:val="24"/>
          <w:szCs w:val="24"/>
        </w:rPr>
        <w:t xml:space="preserve">do not </w:t>
      </w:r>
      <w:r>
        <w:rPr>
          <w:sz w:val="24"/>
          <w:szCs w:val="24"/>
        </w:rPr>
        <w:t>exist (</w:t>
      </w:r>
      <w:proofErr w:type="spellStart"/>
      <w:r>
        <w:rPr>
          <w:sz w:val="24"/>
          <w:szCs w:val="24"/>
        </w:rPr>
        <w:t>i</w:t>
      </w:r>
      <w:proofErr w:type="spellEnd"/>
      <w:r>
        <w:rPr>
          <w:sz w:val="24"/>
          <w:szCs w:val="24"/>
        </w:rPr>
        <w:t xml:space="preserve">) </w:t>
      </w:r>
      <w:r w:rsidR="00604FB1">
        <w:rPr>
          <w:sz w:val="24"/>
          <w:szCs w:val="24"/>
        </w:rPr>
        <w:t xml:space="preserve">within </w:t>
      </w:r>
      <w:r>
        <w:rPr>
          <w:sz w:val="24"/>
          <w:szCs w:val="24"/>
        </w:rPr>
        <w:t xml:space="preserve">hosts during infection </w:t>
      </w:r>
      <w:r w:rsidR="00604FB1">
        <w:rPr>
          <w:sz w:val="24"/>
          <w:szCs w:val="24"/>
        </w:rPr>
        <w:t xml:space="preserve">with </w:t>
      </w:r>
      <w:r w:rsidR="00795303">
        <w:rPr>
          <w:sz w:val="24"/>
          <w:szCs w:val="24"/>
        </w:rPr>
        <w:t xml:space="preserve">different </w:t>
      </w:r>
      <w:r>
        <w:rPr>
          <w:i/>
          <w:sz w:val="24"/>
          <w:szCs w:val="24"/>
        </w:rPr>
        <w:t xml:space="preserve">V. </w:t>
      </w:r>
      <w:proofErr w:type="spellStart"/>
      <w:r>
        <w:rPr>
          <w:i/>
          <w:sz w:val="24"/>
          <w:szCs w:val="24"/>
        </w:rPr>
        <w:t>dahliae</w:t>
      </w:r>
      <w:proofErr w:type="spellEnd"/>
      <w:r w:rsidR="00604FB1">
        <w:rPr>
          <w:i/>
          <w:sz w:val="24"/>
          <w:szCs w:val="24"/>
        </w:rPr>
        <w:t xml:space="preserve"> </w:t>
      </w:r>
      <w:r w:rsidR="00604FB1">
        <w:rPr>
          <w:iCs/>
          <w:sz w:val="24"/>
          <w:szCs w:val="24"/>
        </w:rPr>
        <w:t>isolates that vary in aggressiveness</w:t>
      </w:r>
      <w:r>
        <w:rPr>
          <w:i/>
          <w:sz w:val="24"/>
          <w:szCs w:val="24"/>
        </w:rPr>
        <w:t>,</w:t>
      </w:r>
      <w:r>
        <w:rPr>
          <w:sz w:val="24"/>
          <w:szCs w:val="24"/>
        </w:rPr>
        <w:t xml:space="preserve"> (ii)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t>
      </w:r>
      <w:r w:rsidR="00604FB1">
        <w:rPr>
          <w:sz w:val="24"/>
          <w:szCs w:val="24"/>
        </w:rPr>
        <w:t>within</w:t>
      </w:r>
      <w:r>
        <w:rPr>
          <w:sz w:val="24"/>
          <w:szCs w:val="24"/>
        </w:rPr>
        <w:t xml:space="preserve"> a host, and (iii)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w:t>
      </w:r>
      <w:r w:rsidR="00013ABF">
        <w:rPr>
          <w:sz w:val="24"/>
          <w:szCs w:val="24"/>
        </w:rPr>
        <w:t xml:space="preserve">isolates </w:t>
      </w:r>
      <w:r>
        <w:rPr>
          <w:sz w:val="24"/>
          <w:szCs w:val="24"/>
        </w:rPr>
        <w:t xml:space="preserve">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r w:rsidR="001B3632">
        <w:rPr>
          <w:sz w:val="24"/>
          <w:szCs w:val="24"/>
        </w:rPr>
        <w:t xml:space="preserve"> </w:t>
      </w:r>
      <w:r w:rsidR="00B62E80">
        <w:rPr>
          <w:sz w:val="24"/>
          <w:szCs w:val="24"/>
        </w:rPr>
        <w:t xml:space="preserve">In total </w:t>
      </w:r>
      <w:r w:rsidR="00184059">
        <w:rPr>
          <w:sz w:val="24"/>
          <w:szCs w:val="24"/>
        </w:rPr>
        <w:t>2,214</w:t>
      </w:r>
      <w:r w:rsidR="00B62E80">
        <w:rPr>
          <w:sz w:val="24"/>
          <w:szCs w:val="24"/>
        </w:rPr>
        <w:t xml:space="preserve">, </w:t>
      </w:r>
      <w:r w:rsidR="00184059">
        <w:rPr>
          <w:sz w:val="24"/>
          <w:szCs w:val="24"/>
        </w:rPr>
        <w:t>1588</w:t>
      </w:r>
      <w:r w:rsidR="00B62E80">
        <w:rPr>
          <w:sz w:val="24"/>
          <w:szCs w:val="24"/>
        </w:rPr>
        <w:t>,</w:t>
      </w:r>
      <w:r w:rsidR="00184059">
        <w:rPr>
          <w:sz w:val="24"/>
          <w:szCs w:val="24"/>
        </w:rPr>
        <w:t xml:space="preserve"> 2,079</w:t>
      </w:r>
      <w:r w:rsidR="00B62E80">
        <w:rPr>
          <w:sz w:val="24"/>
          <w:szCs w:val="24"/>
        </w:rPr>
        <w:t xml:space="preserve"> and </w:t>
      </w:r>
      <w:r w:rsidR="00184059">
        <w:rPr>
          <w:sz w:val="24"/>
          <w:szCs w:val="24"/>
        </w:rPr>
        <w:t>41</w:t>
      </w:r>
      <w:r w:rsidR="00B62E80">
        <w:rPr>
          <w:sz w:val="24"/>
          <w:szCs w:val="24"/>
        </w:rPr>
        <w:t xml:space="preserve"> </w:t>
      </w:r>
      <w:r w:rsidR="00222CA5">
        <w:rPr>
          <w:sz w:val="24"/>
          <w:szCs w:val="24"/>
        </w:rPr>
        <w:t xml:space="preserve">differentially expressed </w:t>
      </w:r>
      <w:r w:rsidR="00B62E80">
        <w:rPr>
          <w:sz w:val="24"/>
          <w:szCs w:val="24"/>
        </w:rPr>
        <w:t>genes</w:t>
      </w:r>
      <w:r w:rsidR="00222CA5">
        <w:rPr>
          <w:sz w:val="24"/>
          <w:szCs w:val="24"/>
        </w:rPr>
        <w:t xml:space="preserve"> (DEG</w:t>
      </w:r>
      <w:r w:rsidR="00B30DBC">
        <w:rPr>
          <w:sz w:val="24"/>
          <w:szCs w:val="24"/>
        </w:rPr>
        <w:t>s</w:t>
      </w:r>
      <w:r w:rsidR="00222CA5">
        <w:rPr>
          <w:sz w:val="24"/>
          <w:szCs w:val="24"/>
        </w:rPr>
        <w:t>)</w:t>
      </w:r>
      <w:r w:rsidR="00B62E80">
        <w:rPr>
          <w:sz w:val="24"/>
          <w:szCs w:val="24"/>
        </w:rPr>
        <w:t xml:space="preserve"> were detected from potato, peppermint, brown mustard</w:t>
      </w:r>
      <w:r w:rsidR="00184059">
        <w:rPr>
          <w:sz w:val="24"/>
          <w:szCs w:val="24"/>
        </w:rPr>
        <w:t>,</w:t>
      </w:r>
      <w:r w:rsidR="00B62E80">
        <w:rPr>
          <w:sz w:val="24"/>
          <w:szCs w:val="24"/>
        </w:rPr>
        <w:t xml:space="preserve"> and </w:t>
      </w:r>
      <w:r w:rsidR="00B62E80">
        <w:rPr>
          <w:i/>
          <w:iCs/>
          <w:sz w:val="24"/>
          <w:szCs w:val="24"/>
        </w:rPr>
        <w:t xml:space="preserve">V. </w:t>
      </w:r>
      <w:proofErr w:type="spellStart"/>
      <w:r w:rsidR="00B62E80">
        <w:rPr>
          <w:i/>
          <w:iCs/>
          <w:sz w:val="24"/>
          <w:szCs w:val="24"/>
        </w:rPr>
        <w:t>dahliae</w:t>
      </w:r>
      <w:proofErr w:type="spellEnd"/>
      <w:r w:rsidR="00D622BD">
        <w:rPr>
          <w:sz w:val="24"/>
          <w:szCs w:val="24"/>
        </w:rPr>
        <w:t>, respectively</w:t>
      </w:r>
      <w:r w:rsidR="00B62E80">
        <w:rPr>
          <w:i/>
          <w:iCs/>
          <w:sz w:val="24"/>
          <w:szCs w:val="24"/>
        </w:rPr>
        <w:t>.</w:t>
      </w:r>
      <w:r w:rsidR="00B62E80">
        <w:rPr>
          <w:sz w:val="24"/>
          <w:szCs w:val="24"/>
        </w:rPr>
        <w:t xml:space="preserve"> </w:t>
      </w:r>
      <w:r w:rsidR="0058657D">
        <w:rPr>
          <w:sz w:val="24"/>
          <w:szCs w:val="24"/>
        </w:rPr>
        <w:t xml:space="preserve">Of these, 12, </w:t>
      </w:r>
      <w:r w:rsidR="00B30DBC">
        <w:rPr>
          <w:sz w:val="24"/>
          <w:szCs w:val="24"/>
        </w:rPr>
        <w:t>4</w:t>
      </w:r>
      <w:r w:rsidR="0058657D">
        <w:rPr>
          <w:sz w:val="24"/>
          <w:szCs w:val="24"/>
        </w:rPr>
        <w:t xml:space="preserve">, 10, and 4 genes were validated </w:t>
      </w:r>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 xml:space="preserve">V. </w:t>
      </w:r>
      <w:proofErr w:type="spellStart"/>
      <w:r w:rsidR="00F64697">
        <w:rPr>
          <w:i/>
          <w:iCs/>
          <w:sz w:val="24"/>
          <w:szCs w:val="24"/>
        </w:rPr>
        <w:t>dahliae</w:t>
      </w:r>
      <w:proofErr w:type="spellEnd"/>
      <w:r w:rsidR="00F64697">
        <w:rPr>
          <w:sz w:val="24"/>
          <w:szCs w:val="24"/>
        </w:rPr>
        <w:t xml:space="preserve"> </w:t>
      </w:r>
      <w:r w:rsidR="0058657D">
        <w:rPr>
          <w:sz w:val="24"/>
          <w:szCs w:val="24"/>
        </w:rPr>
        <w:t xml:space="preserve">with </w:t>
      </w:r>
      <w:r w:rsidR="00AB039C">
        <w:rPr>
          <w:sz w:val="24"/>
          <w:szCs w:val="24"/>
        </w:rPr>
        <w:t xml:space="preserve">real-time quantitative </w:t>
      </w:r>
      <w:r w:rsidR="00795303">
        <w:rPr>
          <w:rFonts w:eastAsia="Times New Roman"/>
          <w:color w:val="1D1C1D"/>
          <w:sz w:val="23"/>
          <w:szCs w:val="23"/>
          <w:shd w:val="clear" w:color="auto" w:fill="F8F8F8"/>
          <w:lang w:val="en-US"/>
        </w:rPr>
        <w:t>r</w:t>
      </w:r>
      <w:r w:rsidR="00F5008C" w:rsidRPr="00F5008C">
        <w:rPr>
          <w:rFonts w:eastAsia="Times New Roman"/>
          <w:color w:val="1D1C1D"/>
          <w:sz w:val="23"/>
          <w:szCs w:val="23"/>
          <w:shd w:val="clear" w:color="auto" w:fill="F8F8F8"/>
          <w:lang w:val="en-US"/>
        </w:rPr>
        <w:t xml:space="preserve">everse </w:t>
      </w:r>
      <w:r w:rsidR="00795303">
        <w:rPr>
          <w:rFonts w:eastAsia="Times New Roman"/>
          <w:color w:val="1D1C1D"/>
          <w:sz w:val="23"/>
          <w:szCs w:val="23"/>
          <w:shd w:val="clear" w:color="auto" w:fill="F8F8F8"/>
          <w:lang w:val="en-US"/>
        </w:rPr>
        <w:t>t</w:t>
      </w:r>
      <w:r w:rsidR="00F5008C" w:rsidRPr="00F5008C">
        <w:rPr>
          <w:rFonts w:eastAsia="Times New Roman"/>
          <w:color w:val="1D1C1D"/>
          <w:sz w:val="23"/>
          <w:szCs w:val="23"/>
          <w:shd w:val="clear" w:color="auto" w:fill="F8F8F8"/>
          <w:lang w:val="en-US"/>
        </w:rPr>
        <w:t>ranscription</w:t>
      </w:r>
      <w:r w:rsidR="00020C9B">
        <w:rPr>
          <w:rFonts w:eastAsia="Times New Roman"/>
          <w:color w:val="1D1C1D"/>
          <w:sz w:val="23"/>
          <w:szCs w:val="23"/>
          <w:shd w:val="clear" w:color="auto" w:fill="F8F8F8"/>
          <w:lang w:val="en-US"/>
        </w:rPr>
        <w:t xml:space="preserve"> </w:t>
      </w:r>
      <w:r w:rsidR="00F5008C" w:rsidRPr="00F5008C">
        <w:rPr>
          <w:rFonts w:eastAsia="Times New Roman"/>
          <w:color w:val="1D1C1D"/>
          <w:sz w:val="23"/>
          <w:szCs w:val="23"/>
          <w:shd w:val="clear" w:color="auto" w:fill="F8F8F8"/>
          <w:lang w:val="en-US"/>
        </w:rPr>
        <w:t>PCR (RT-</w:t>
      </w:r>
      <w:r w:rsidR="00682880">
        <w:rPr>
          <w:rFonts w:eastAsia="Times New Roman"/>
          <w:color w:val="1D1C1D"/>
          <w:sz w:val="23"/>
          <w:szCs w:val="23"/>
          <w:shd w:val="clear" w:color="auto" w:fill="F8F8F8"/>
          <w:lang w:val="en-US"/>
        </w:rPr>
        <w:t>q</w:t>
      </w:r>
      <w:r w:rsidR="00F5008C" w:rsidRPr="00F5008C">
        <w:rPr>
          <w:rFonts w:eastAsia="Times New Roman"/>
          <w:color w:val="1D1C1D"/>
          <w:sz w:val="23"/>
          <w:szCs w:val="23"/>
          <w:shd w:val="clear" w:color="auto" w:fill="F8F8F8"/>
          <w:lang w:val="en-US"/>
        </w:rPr>
        <w:t>PCR)</w:t>
      </w:r>
      <w:r w:rsidR="0058657D" w:rsidRPr="00816986">
        <w:rPr>
          <w:rFonts w:eastAsia="Times New Roman"/>
          <w:color w:val="222222"/>
          <w:sz w:val="24"/>
          <w:szCs w:val="24"/>
          <w:shd w:val="clear" w:color="auto" w:fill="FFFFFF"/>
          <w:lang w:val="en-US"/>
        </w:rPr>
        <w:t>.</w:t>
      </w:r>
      <w:r w:rsidR="0058657D">
        <w:rPr>
          <w:rFonts w:eastAsia="Times New Roman"/>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For both symptomatic hosts, potato and mint, at least twice as many DEGs were detected from plants inoculated with the most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compared to plants inoculated with </w:t>
      </w:r>
      <w:r w:rsidR="00443C68">
        <w:rPr>
          <w:rFonts w:eastAsia="Times New Roman"/>
          <w:color w:val="222222"/>
          <w:sz w:val="24"/>
          <w:szCs w:val="24"/>
          <w:shd w:val="clear" w:color="auto" w:fill="FFFFFF"/>
          <w:lang w:val="en-US"/>
        </w:rPr>
        <w:t xml:space="preserve">the </w:t>
      </w:r>
      <w:r w:rsidR="00D622BD">
        <w:rPr>
          <w:rFonts w:eastAsia="Times New Roman"/>
          <w:color w:val="222222"/>
          <w:sz w:val="24"/>
          <w:szCs w:val="24"/>
          <w:shd w:val="clear" w:color="auto" w:fill="FFFFFF"/>
          <w:lang w:val="en-US"/>
        </w:rPr>
        <w:t xml:space="preserve">less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w:t>
      </w:r>
      <w:r w:rsidR="009A00C9">
        <w:rPr>
          <w:rFonts w:eastAsia="Times New Roman"/>
          <w:color w:val="222222"/>
          <w:sz w:val="24"/>
          <w:szCs w:val="24"/>
          <w:shd w:val="clear" w:color="auto" w:fill="FFFFFF"/>
          <w:lang w:val="en-US"/>
        </w:rPr>
        <w:t xml:space="preserve">Of the characterized DEGs, some were associated with transcription factor activity, protein and RNA binding, and carbon fixation. </w:t>
      </w:r>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r w:rsidR="00923AC1">
        <w:rPr>
          <w:rFonts w:eastAsia="Times New Roman"/>
          <w:color w:val="222222"/>
          <w:sz w:val="24"/>
          <w:szCs w:val="24"/>
          <w:shd w:val="clear" w:color="auto" w:fill="FFFFFF"/>
          <w:lang w:val="en-US"/>
        </w:rPr>
        <w:t xml:space="preserve">2 DEGs were detected between isolates within a host. Of these genes, one was </w:t>
      </w:r>
      <w:proofErr w:type="gramStart"/>
      <w:r w:rsidR="00923AC1">
        <w:rPr>
          <w:rFonts w:eastAsia="Times New Roman"/>
          <w:color w:val="222222"/>
          <w:sz w:val="24"/>
          <w:szCs w:val="24"/>
          <w:shd w:val="clear" w:color="auto" w:fill="FFFFFF"/>
          <w:lang w:val="en-US"/>
        </w:rPr>
        <w:t>uncharacterized</w:t>
      </w:r>
      <w:proofErr w:type="gramEnd"/>
      <w:r w:rsidR="00923AC1">
        <w:rPr>
          <w:rFonts w:eastAsia="Times New Roman"/>
          <w:color w:val="222222"/>
          <w:sz w:val="24"/>
          <w:szCs w:val="24"/>
          <w:shd w:val="clear" w:color="auto" w:fill="FFFFFF"/>
          <w:lang w:val="en-US"/>
        </w:rPr>
        <w:t xml:space="preserve"> and one was associated with </w:t>
      </w:r>
      <w:proofErr w:type="spellStart"/>
      <w:r w:rsidR="00923AC1">
        <w:rPr>
          <w:rFonts w:eastAsia="Times New Roman"/>
          <w:color w:val="222222"/>
          <w:sz w:val="24"/>
          <w:szCs w:val="24"/>
          <w:shd w:val="clear" w:color="auto" w:fill="FFFFFF"/>
          <w:lang w:val="en-US"/>
        </w:rPr>
        <w:t>oxioreductase</w:t>
      </w:r>
      <w:proofErr w:type="spellEnd"/>
      <w:r w:rsidR="00923AC1">
        <w:rPr>
          <w:rFonts w:eastAsia="Times New Roman"/>
          <w:color w:val="222222"/>
          <w:sz w:val="24"/>
          <w:szCs w:val="24"/>
          <w:shd w:val="clear" w:color="auto" w:fill="FFFFFF"/>
          <w:lang w:val="en-US"/>
        </w:rPr>
        <w:t xml:space="preserve"> activity. Lastly, a total of </w:t>
      </w:r>
      <w:r w:rsidR="00F86A7E">
        <w:rPr>
          <w:rFonts w:eastAsia="Times New Roman"/>
          <w:color w:val="222222"/>
          <w:sz w:val="24"/>
          <w:szCs w:val="24"/>
          <w:shd w:val="clear" w:color="auto" w:fill="FFFFFF"/>
          <w:lang w:val="en-US"/>
        </w:rPr>
        <w:t xml:space="preserve">15 DEGs were detected between asymptomatic mustards </w:t>
      </w:r>
      <w:r w:rsidR="00F86A7E">
        <w:rPr>
          <w:rFonts w:eastAsia="Times New Roman"/>
          <w:color w:val="222222"/>
          <w:sz w:val="24"/>
          <w:szCs w:val="24"/>
          <w:shd w:val="clear" w:color="auto" w:fill="FFFFFF"/>
          <w:lang w:val="en-US"/>
        </w:rPr>
        <w:lastRenderedPageBreak/>
        <w:t xml:space="preserve">plants and either </w:t>
      </w:r>
      <w:r w:rsidR="00357099">
        <w:rPr>
          <w:rFonts w:eastAsia="Times New Roman"/>
          <w:color w:val="222222"/>
          <w:sz w:val="24"/>
          <w:szCs w:val="24"/>
          <w:shd w:val="clear" w:color="auto" w:fill="FFFFFF"/>
          <w:lang w:val="en-US"/>
        </w:rPr>
        <w:t xml:space="preserve">symptomatic </w:t>
      </w:r>
      <w:r w:rsidR="00F86A7E">
        <w:rPr>
          <w:rFonts w:eastAsia="Times New Roman"/>
          <w:color w:val="222222"/>
          <w:sz w:val="24"/>
          <w:szCs w:val="24"/>
          <w:shd w:val="clear" w:color="auto" w:fill="FFFFFF"/>
          <w:lang w:val="en-US"/>
        </w:rPr>
        <w:t>potato or peppermint</w:t>
      </w:r>
      <w:r w:rsidR="00357099">
        <w:rPr>
          <w:rFonts w:eastAsia="Times New Roman"/>
          <w:color w:val="222222"/>
          <w:sz w:val="24"/>
          <w:szCs w:val="24"/>
          <w:shd w:val="clear" w:color="auto" w:fill="FFFFFF"/>
          <w:lang w:val="en-US"/>
        </w:rPr>
        <w:t xml:space="preserve"> plants</w:t>
      </w:r>
      <w:r w:rsidR="00F86A7E">
        <w:rPr>
          <w:rFonts w:eastAsia="Times New Roman"/>
          <w:color w:val="222222"/>
          <w:sz w:val="24"/>
          <w:szCs w:val="24"/>
          <w:shd w:val="clear" w:color="auto" w:fill="FFFFFF"/>
          <w:lang w:val="en-US"/>
        </w:rPr>
        <w:t xml:space="preserve">. While some of these DEGs were uncharacterized, others were involved in catalytic, peptidase, </w:t>
      </w:r>
      <w:proofErr w:type="spellStart"/>
      <w:r w:rsidR="00F86A7E">
        <w:rPr>
          <w:rFonts w:eastAsia="Times New Roman"/>
          <w:color w:val="222222"/>
          <w:sz w:val="24"/>
          <w:szCs w:val="24"/>
          <w:shd w:val="clear" w:color="auto" w:fill="FFFFFF"/>
          <w:lang w:val="en-US"/>
        </w:rPr>
        <w:t>oxioreductase</w:t>
      </w:r>
      <w:proofErr w:type="spellEnd"/>
      <w:r w:rsidR="00D72C50">
        <w:rPr>
          <w:rFonts w:eastAsia="Times New Roman"/>
          <w:color w:val="222222"/>
          <w:sz w:val="24"/>
          <w:szCs w:val="24"/>
          <w:shd w:val="clear" w:color="auto" w:fill="FFFFFF"/>
          <w:lang w:val="en-US"/>
        </w:rPr>
        <w:t>, and</w:t>
      </w:r>
      <w:r w:rsidR="00B3146A">
        <w:rPr>
          <w:rFonts w:eastAsia="Times New Roman"/>
          <w:color w:val="222222"/>
          <w:sz w:val="24"/>
          <w:szCs w:val="24"/>
          <w:shd w:val="clear" w:color="auto" w:fill="FFFFFF"/>
          <w:lang w:val="en-US"/>
        </w:rPr>
        <w:t xml:space="preserve"> hydrolase activity</w:t>
      </w:r>
      <w:r w:rsidR="00F86A7E">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This research has documented the similarities and differences in host and fungal gene expression during infection with </w:t>
      </w:r>
      <w:r w:rsidR="00013ABF">
        <w:rPr>
          <w:rFonts w:eastAsia="Times New Roman"/>
          <w:color w:val="222222"/>
          <w:sz w:val="24"/>
          <w:szCs w:val="24"/>
          <w:shd w:val="clear" w:color="auto" w:fill="FFFFFF"/>
          <w:lang w:val="en-US"/>
        </w:rPr>
        <w:t>isolate</w:t>
      </w:r>
      <w:r w:rsidR="00B3146A">
        <w:rPr>
          <w:rFonts w:eastAsia="Times New Roman"/>
          <w:color w:val="222222"/>
          <w:sz w:val="24"/>
          <w:szCs w:val="24"/>
          <w:shd w:val="clear" w:color="auto" w:fill="FFFFFF"/>
          <w:lang w:val="en-US"/>
        </w:rPr>
        <w:t xml:space="preserve">s of </w:t>
      </w:r>
      <w:r w:rsidR="00B3146A">
        <w:rPr>
          <w:rFonts w:eastAsia="Times New Roman"/>
          <w:i/>
          <w:iCs/>
          <w:color w:val="222222"/>
          <w:sz w:val="24"/>
          <w:szCs w:val="24"/>
          <w:shd w:val="clear" w:color="auto" w:fill="FFFFFF"/>
          <w:lang w:val="en-US"/>
        </w:rPr>
        <w:t xml:space="preserve">V. </w:t>
      </w:r>
      <w:proofErr w:type="spellStart"/>
      <w:r w:rsidR="00B3146A">
        <w:rPr>
          <w:rFonts w:eastAsia="Times New Roman"/>
          <w:i/>
          <w:iCs/>
          <w:color w:val="222222"/>
          <w:sz w:val="24"/>
          <w:szCs w:val="24"/>
          <w:shd w:val="clear" w:color="auto" w:fill="FFFFFF"/>
          <w:lang w:val="en-US"/>
        </w:rPr>
        <w:t>dahliae</w:t>
      </w:r>
      <w:proofErr w:type="spellEnd"/>
      <w:r w:rsidR="00B3146A">
        <w:rPr>
          <w:rFonts w:eastAsia="Times New Roman"/>
          <w:i/>
          <w:iCs/>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that vary in aggressiveness. </w:t>
      </w:r>
    </w:p>
    <w:p w14:paraId="682F271E" w14:textId="6FE1BBC2" w:rsidR="00D44044" w:rsidRDefault="00D44044" w:rsidP="0073486D">
      <w:pPr>
        <w:spacing w:line="480" w:lineRule="auto"/>
        <w:jc w:val="center"/>
        <w:rPr>
          <w:b/>
          <w:sz w:val="24"/>
          <w:szCs w:val="24"/>
        </w:rPr>
      </w:pPr>
    </w:p>
    <w:p w14:paraId="73FCA561" w14:textId="77777777" w:rsidR="00D44044" w:rsidRDefault="0021510F" w:rsidP="0073486D">
      <w:pPr>
        <w:spacing w:line="480" w:lineRule="auto"/>
        <w:rPr>
          <w:b/>
          <w:sz w:val="28"/>
          <w:szCs w:val="28"/>
        </w:rPr>
      </w:pPr>
      <w:r>
        <w:rPr>
          <w:b/>
          <w:sz w:val="28"/>
          <w:szCs w:val="28"/>
        </w:rPr>
        <w:t>Introduction</w:t>
      </w:r>
    </w:p>
    <w:p w14:paraId="3E616144" w14:textId="1B2CC62F" w:rsidR="00D44044" w:rsidRDefault="0021510F" w:rsidP="0073486D">
      <w:pPr>
        <w:spacing w:line="480" w:lineRule="auto"/>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w:t>
      </w:r>
      <w:r w:rsidR="00C16C9D">
        <w:rPr>
          <w:sz w:val="24"/>
          <w:szCs w:val="24"/>
        </w:rPr>
        <w:t>I</w:t>
      </w:r>
      <w:r>
        <w:rPr>
          <w:sz w:val="24"/>
          <w:szCs w:val="24"/>
        </w:rPr>
        <w:t xml:space="preserve">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4C1454C2" w:rsidR="00D44044" w:rsidRDefault="0021510F" w:rsidP="0073486D">
      <w:pPr>
        <w:spacing w:line="480" w:lineRule="auto"/>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w:t>
      </w:r>
      <w:r w:rsidR="00795303">
        <w:rPr>
          <w:sz w:val="24"/>
          <w:szCs w:val="24"/>
          <w:highlight w:val="white"/>
        </w:rPr>
        <w:t xml:space="preserve">influence </w:t>
      </w:r>
      <w:r>
        <w:rPr>
          <w:sz w:val="24"/>
          <w:szCs w:val="24"/>
          <w:highlight w:val="white"/>
        </w:rPr>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highlight w:val="white"/>
        </w:rPr>
        <w:lastRenderedPageBreak/>
        <w:t>(</w:t>
      </w:r>
      <w:r>
        <w:rPr>
          <w:sz w:val="24"/>
          <w:szCs w:val="24"/>
        </w:rPr>
        <w:t>Johnson and Dung, 2010)</w:t>
      </w:r>
      <w:r>
        <w:rPr>
          <w:sz w:val="24"/>
          <w:szCs w:val="24"/>
          <w:highlight w:val="white"/>
        </w:rPr>
        <w:t>. Solutions to</w:t>
      </w:r>
      <w:r w:rsidR="00C16C9D">
        <w:rPr>
          <w:sz w:val="24"/>
          <w:szCs w:val="24"/>
          <w:highlight w:val="white"/>
        </w:rPr>
        <w:t xml:space="preserve"> some of</w:t>
      </w:r>
      <w:r>
        <w:rPr>
          <w:sz w:val="24"/>
          <w:szCs w:val="24"/>
          <w:highlight w:val="white"/>
        </w:rPr>
        <w:t xml:space="preserve">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3AEAD308" w:rsidR="00D44044" w:rsidRDefault="0021510F" w:rsidP="0073486D">
      <w:pPr>
        <w:spacing w:line="480" w:lineRule="auto"/>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w:t>
      </w:r>
    </w:p>
    <w:p w14:paraId="06FD0D92" w14:textId="28FE8CFE" w:rsidR="00D44044" w:rsidRDefault="0021510F" w:rsidP="0073486D">
      <w:pPr>
        <w:spacing w:line="480" w:lineRule="auto"/>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that varied in aggressiveness.</w:t>
      </w:r>
      <w:ins w:id="1" w:author="Wheeler, David Linnard" w:date="2021-06-10T10:22:00Z">
        <w:r w:rsidR="007E12F1">
          <w:rPr>
            <w:sz w:val="24"/>
            <w:szCs w:val="24"/>
            <w:highlight w:val="white"/>
          </w:rPr>
          <w:t xml:space="preserve"> </w:t>
        </w:r>
      </w:ins>
      <w:del w:id="2" w:author="Wheeler, David Linnard" w:date="2021-06-10T10:24:00Z">
        <w:r w:rsidDel="007E12F1">
          <w:rPr>
            <w:sz w:val="24"/>
            <w:szCs w:val="24"/>
            <w:highlight w:val="white"/>
          </w:rPr>
          <w:delText xml:space="preserve"> </w:delText>
        </w:r>
      </w:del>
      <w:r>
        <w:rPr>
          <w:sz w:val="24"/>
          <w:szCs w:val="24"/>
          <w:highlight w:val="white"/>
        </w:rPr>
        <w:t xml:space="preserve">Dual RNA-seq was subsequently completed. DEGs were detected and validated. </w:t>
      </w:r>
      <w:commentRangeStart w:id="3"/>
      <w:r>
        <w:rPr>
          <w:sz w:val="24"/>
          <w:szCs w:val="24"/>
          <w:highlight w:val="white"/>
        </w:rPr>
        <w:t xml:space="preserve">The results </w:t>
      </w:r>
      <w:r w:rsidR="00795303">
        <w:rPr>
          <w:sz w:val="24"/>
          <w:szCs w:val="24"/>
          <w:highlight w:val="white"/>
        </w:rPr>
        <w:t>documented here demonstrate …</w:t>
      </w:r>
      <w:commentRangeEnd w:id="3"/>
      <w:r w:rsidR="001E0302">
        <w:rPr>
          <w:rStyle w:val="CommentReference"/>
        </w:rPr>
        <w:commentReference w:id="3"/>
      </w:r>
    </w:p>
    <w:p w14:paraId="34FE602C" w14:textId="77777777" w:rsidR="00D44044" w:rsidRDefault="00D44044" w:rsidP="0073486D">
      <w:pPr>
        <w:spacing w:line="480" w:lineRule="auto"/>
        <w:jc w:val="both"/>
        <w:rPr>
          <w:sz w:val="24"/>
          <w:szCs w:val="24"/>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3361162" w14:textId="77777777" w:rsidR="005A7434" w:rsidRDefault="0021510F" w:rsidP="005A7434">
      <w:pPr>
        <w:spacing w:line="480" w:lineRule="auto"/>
        <w:ind w:firstLine="720"/>
        <w:jc w:val="both"/>
        <w:rPr>
          <w:sz w:val="24"/>
          <w:szCs w:val="24"/>
        </w:rPr>
      </w:pPr>
      <w:r>
        <w:rPr>
          <w:sz w:val="24"/>
          <w:szCs w:val="24"/>
        </w:rPr>
        <w:lastRenderedPageBreak/>
        <w:t xml:space="preserve">To test the hypotheses stated above, a dual RNA-seq trial was completed and validated with </w:t>
      </w:r>
      <w:r w:rsidR="00AB039C">
        <w:rPr>
          <w:sz w:val="24"/>
          <w:szCs w:val="24"/>
        </w:rPr>
        <w:t xml:space="preserve">real-time </w:t>
      </w:r>
      <w:r w:rsidR="00AB039C" w:rsidRPr="00EA3EA8">
        <w:rPr>
          <w:sz w:val="24"/>
          <w:szCs w:val="24"/>
        </w:rPr>
        <w:t xml:space="preserve">quantitative </w:t>
      </w:r>
      <w:r w:rsidR="00AB039C" w:rsidRPr="00EA3EA8">
        <w:rPr>
          <w:rFonts w:eastAsia="Times New Roman"/>
          <w:color w:val="1D1C1D"/>
          <w:sz w:val="23"/>
          <w:szCs w:val="23"/>
          <w:lang w:val="en-US"/>
        </w:rPr>
        <w:t xml:space="preserve">reverse transcription PCR </w:t>
      </w:r>
      <w:r w:rsidRPr="00EA3EA8">
        <w:rPr>
          <w:sz w:val="24"/>
          <w:szCs w:val="24"/>
        </w:rPr>
        <w:t>(RT-</w:t>
      </w:r>
      <w:r w:rsidR="00020C9B">
        <w:rPr>
          <w:sz w:val="24"/>
          <w:szCs w:val="24"/>
        </w:rPr>
        <w:t>q</w:t>
      </w:r>
      <w:r>
        <w:rPr>
          <w:sz w:val="24"/>
          <w:szCs w:val="24"/>
        </w:rPr>
        <w:t>PCR). Each trial is described below.</w:t>
      </w:r>
    </w:p>
    <w:p w14:paraId="7A132E57" w14:textId="5D8505A2" w:rsidR="00D44044" w:rsidRPr="005A7434" w:rsidRDefault="0021510F" w:rsidP="00B841BD">
      <w:pPr>
        <w:spacing w:line="480" w:lineRule="auto"/>
        <w:jc w:val="both"/>
        <w:rPr>
          <w:sz w:val="24"/>
          <w:szCs w:val="24"/>
        </w:rPr>
      </w:pPr>
      <w:r>
        <w:rPr>
          <w:b/>
          <w:sz w:val="24"/>
          <w:szCs w:val="24"/>
        </w:rPr>
        <w:t>RNA seq trial</w:t>
      </w:r>
    </w:p>
    <w:p w14:paraId="4CE5BBE9" w14:textId="64A68103" w:rsidR="00D44044" w:rsidRDefault="0021510F" w:rsidP="0073486D">
      <w:pPr>
        <w:spacing w:line="480" w:lineRule="auto"/>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isolate 653 (</w:t>
      </w:r>
      <w:ins w:id="4" w:author="Wheeler, David Linnard" w:date="2021-06-10T10:25:00Z">
        <w:r w:rsidR="007E12F1">
          <w:rPr>
            <w:sz w:val="24"/>
            <w:szCs w:val="24"/>
          </w:rPr>
          <w:t xml:space="preserve">highly </w:t>
        </w:r>
      </w:ins>
      <w:r>
        <w:rPr>
          <w:sz w:val="24"/>
          <w:szCs w:val="24"/>
        </w:rPr>
        <w:t>aggressive towards potato</w:t>
      </w:r>
      <w:ins w:id="5" w:author="Wheeler, David Linnard" w:date="2021-06-10T10:25:00Z">
        <w:r w:rsidR="007E12F1">
          <w:rPr>
            <w:sz w:val="24"/>
            <w:szCs w:val="24"/>
          </w:rPr>
          <w:t xml:space="preserve"> and </w:t>
        </w:r>
      </w:ins>
      <w:ins w:id="6" w:author="Wheeler, David Linnard" w:date="2021-06-10T10:29:00Z">
        <w:r w:rsidR="007E12F1">
          <w:rPr>
            <w:sz w:val="24"/>
            <w:szCs w:val="24"/>
          </w:rPr>
          <w:t>weakly</w:t>
        </w:r>
      </w:ins>
      <w:ins w:id="7" w:author="Wheeler, David Linnard" w:date="2021-06-10T10:25:00Z">
        <w:r w:rsidR="007E12F1">
          <w:rPr>
            <w:sz w:val="24"/>
            <w:szCs w:val="24"/>
          </w:rPr>
          <w:t xml:space="preserve"> aggressive towards peppermint</w:t>
        </w:r>
      </w:ins>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w:t>
      </w:r>
      <w:ins w:id="8" w:author="Wheeler, David Linnard" w:date="2021-06-10T10:25:00Z">
        <w:r w:rsidR="007E12F1">
          <w:rPr>
            <w:sz w:val="24"/>
            <w:szCs w:val="24"/>
          </w:rPr>
          <w:t xml:space="preserve">highly </w:t>
        </w:r>
      </w:ins>
      <w:r>
        <w:rPr>
          <w:sz w:val="24"/>
          <w:szCs w:val="24"/>
        </w:rPr>
        <w:t xml:space="preserve">aggressive towards </w:t>
      </w:r>
      <w:ins w:id="9" w:author="Wheeler, David Linnard" w:date="2021-06-10T10:25:00Z">
        <w:r w:rsidR="007E12F1">
          <w:rPr>
            <w:sz w:val="24"/>
            <w:szCs w:val="24"/>
          </w:rPr>
          <w:t>pepper</w:t>
        </w:r>
      </w:ins>
      <w:r>
        <w:rPr>
          <w:sz w:val="24"/>
          <w:szCs w:val="24"/>
        </w:rPr>
        <w:t>mint</w:t>
      </w:r>
      <w:ins w:id="10" w:author="Wheeler, David Linnard" w:date="2021-06-10T10:28:00Z">
        <w:r w:rsidR="007E12F1">
          <w:rPr>
            <w:sz w:val="24"/>
            <w:szCs w:val="24"/>
          </w:rPr>
          <w:t xml:space="preserve"> and </w:t>
        </w:r>
      </w:ins>
      <w:ins w:id="11" w:author="Wheeler, David Linnard" w:date="2021-06-10T10:29:00Z">
        <w:r w:rsidR="007E12F1">
          <w:rPr>
            <w:sz w:val="24"/>
            <w:szCs w:val="24"/>
          </w:rPr>
          <w:t>mildl</w:t>
        </w:r>
      </w:ins>
      <w:ins w:id="12" w:author="Wheeler, David Linnard" w:date="2021-06-10T10:28:00Z">
        <w:r w:rsidR="007E12F1">
          <w:rPr>
            <w:sz w:val="24"/>
            <w:szCs w:val="24"/>
          </w:rPr>
          <w:t>y aggressive towards potato</w:t>
        </w:r>
      </w:ins>
      <w:r>
        <w:rPr>
          <w:sz w:val="24"/>
          <w:szCs w:val="24"/>
        </w:rPr>
        <w:t>), and a water control.</w:t>
      </w:r>
      <w:ins w:id="13" w:author="Wheeler, David Linnard" w:date="2021-06-10T10:29:00Z">
        <w:r w:rsidR="007E12F1">
          <w:rPr>
            <w:sz w:val="24"/>
            <w:szCs w:val="24"/>
          </w:rPr>
          <w:t xml:space="preserve"> Neither isolate el</w:t>
        </w:r>
      </w:ins>
      <w:ins w:id="14" w:author="Wheeler, David Linnard" w:date="2021-06-10T10:30:00Z">
        <w:r w:rsidR="007E12F1">
          <w:rPr>
            <w:sz w:val="24"/>
            <w:szCs w:val="24"/>
          </w:rPr>
          <w:t>icits</w:t>
        </w:r>
      </w:ins>
      <w:ins w:id="15" w:author="Wheeler, David Linnard" w:date="2021-06-10T10:29:00Z">
        <w:r w:rsidR="007E12F1">
          <w:rPr>
            <w:sz w:val="24"/>
            <w:szCs w:val="24"/>
          </w:rPr>
          <w:t xml:space="preserve"> visibl</w:t>
        </w:r>
      </w:ins>
      <w:ins w:id="16" w:author="Wheeler, David Linnard" w:date="2021-06-10T10:30:00Z">
        <w:r w:rsidR="007E12F1">
          <w:rPr>
            <w:sz w:val="24"/>
            <w:szCs w:val="24"/>
          </w:rPr>
          <w:t xml:space="preserve">e </w:t>
        </w:r>
      </w:ins>
      <w:ins w:id="17" w:author="Wheeler, David Linnard" w:date="2021-06-10T10:29:00Z">
        <w:r w:rsidR="007E12F1">
          <w:rPr>
            <w:sz w:val="24"/>
            <w:szCs w:val="24"/>
          </w:rPr>
          <w:t>symptoms</w:t>
        </w:r>
      </w:ins>
      <w:ins w:id="18" w:author="Wheeler, David Linnard" w:date="2021-06-10T10:30:00Z">
        <w:r w:rsidR="007E12F1">
          <w:rPr>
            <w:sz w:val="24"/>
            <w:szCs w:val="24"/>
          </w:rPr>
          <w:t xml:space="preserve"> on brown mustard.</w:t>
        </w:r>
      </w:ins>
      <w:del w:id="19" w:author="Wheeler, David Linnard" w:date="2021-06-10T10:30:00Z">
        <w:r w:rsidDel="007E12F1">
          <w:rPr>
            <w:sz w:val="24"/>
            <w:szCs w:val="24"/>
          </w:rPr>
          <w:delText xml:space="preserve"> </w:delText>
        </w:r>
      </w:del>
      <w:r>
        <w:rPr>
          <w:sz w:val="24"/>
          <w:szCs w:val="24"/>
        </w:rPr>
        <w:t xml:space="preserve"> Each treatment was replicated 10 times and arranged in a randomized complete block design in a greenhouse.</w:t>
      </w:r>
    </w:p>
    <w:p w14:paraId="2466C0AC" w14:textId="77777777" w:rsidR="00D44044" w:rsidRDefault="0021510F" w:rsidP="0073486D">
      <w:pPr>
        <w:spacing w:line="480" w:lineRule="auto"/>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3DCA7C92" w:rsidR="00D44044" w:rsidRDefault="0021510F" w:rsidP="00D84346">
      <w:pPr>
        <w:spacing w:line="480" w:lineRule="auto"/>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w:t>
      </w:r>
      <w:r>
        <w:rPr>
          <w:sz w:val="24"/>
          <w:szCs w:val="24"/>
        </w:rPr>
        <w:lastRenderedPageBreak/>
        <w:t xml:space="preserve">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sz w:val="24"/>
          <w:szCs w:val="24"/>
          <w:highlight w:val="white"/>
        </w:rPr>
      </w:pPr>
      <w:r>
        <w:rPr>
          <w:sz w:val="24"/>
          <w:szCs w:val="24"/>
        </w:rPr>
        <w:t>Samples of 3 biological replicate</w:t>
      </w:r>
      <w:r w:rsidR="001E0302">
        <w:rPr>
          <w:sz w:val="24"/>
          <w:szCs w:val="24"/>
        </w:rPr>
        <w:t>s</w:t>
      </w:r>
      <w:r>
        <w:rPr>
          <w:sz w:val="24"/>
          <w:szCs w:val="24"/>
        </w:rPr>
        <w:t xml:space="preserve">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Beijing, China) for library preparation and sequencing. In shor</w:t>
      </w:r>
      <w:r w:rsidR="00AB039C">
        <w:rPr>
          <w:color w:val="222222"/>
          <w:sz w:val="24"/>
          <w:szCs w:val="24"/>
          <w:highlight w:val="white"/>
        </w:rPr>
        <w:t>t</w:t>
      </w:r>
      <w:r w:rsidR="00311EC0">
        <w:rPr>
          <w:color w:val="222222"/>
          <w:sz w:val="24"/>
          <w:szCs w:val="24"/>
          <w:highlight w:val="white"/>
        </w:rPr>
        <w:t>,</w:t>
      </w:r>
      <w:r w:rsidR="00AB039C">
        <w:rPr>
          <w:color w:val="222222"/>
          <w:sz w:val="24"/>
          <w:szCs w:val="24"/>
          <w:highlight w:val="white"/>
        </w:rPr>
        <w:t xml:space="preserve"> a</w:t>
      </w:r>
      <w:r>
        <w:rPr>
          <w:color w:val="222222"/>
          <w:sz w:val="24"/>
          <w:szCs w:val="24"/>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rsidP="0073486D">
      <w:pPr>
        <w:spacing w:line="480" w:lineRule="auto"/>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w:t>
      </w:r>
      <w:r>
        <w:rPr>
          <w:color w:val="333333"/>
          <w:sz w:val="24"/>
          <w:szCs w:val="24"/>
          <w:highlight w:val="white"/>
        </w:rPr>
        <w:lastRenderedPageBreak/>
        <w:t xml:space="preserve">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595F6A8A" w14:textId="27461516" w:rsidR="00D44044" w:rsidRDefault="0021510F" w:rsidP="001E0302">
      <w:pPr>
        <w:spacing w:line="480" w:lineRule="auto"/>
        <w:ind w:firstLine="720"/>
        <w:jc w:val="both"/>
        <w:rPr>
          <w:color w:val="202020"/>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software</w:t>
      </w:r>
      <w:r w:rsidR="001E0302">
        <w:rPr>
          <w:color w:val="202020"/>
          <w:sz w:val="24"/>
          <w:szCs w:val="24"/>
          <w:highlight w:val="white"/>
        </w:rPr>
        <w:t xml:space="preserve"> packages</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sidR="00903E5C">
        <w:rPr>
          <w:color w:val="202020"/>
          <w:sz w:val="24"/>
          <w:szCs w:val="24"/>
          <w:highlight w:val="white"/>
        </w:rPr>
        <w:t xml:space="preserve"> </w:t>
      </w:r>
      <w:r>
        <w:rPr>
          <w:color w:val="202020"/>
          <w:sz w:val="24"/>
          <w:szCs w:val="24"/>
          <w:highlight w:val="white"/>
        </w:rPr>
        <w:t xml:space="preserve">(Eddy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4D584042" w14:textId="1C47560B" w:rsidR="009B4841" w:rsidRDefault="00C03521" w:rsidP="00B841BD">
      <w:pPr>
        <w:pStyle w:val="NormalWeb"/>
        <w:spacing w:before="0" w:beforeAutospacing="0" w:after="160" w:afterAutospacing="0" w:line="480" w:lineRule="auto"/>
        <w:ind w:firstLine="720"/>
        <w:rPr>
          <w:rFonts w:ascii="Arial" w:hAnsi="Arial" w:cs="Arial"/>
        </w:rPr>
      </w:pPr>
      <w:r>
        <w:rPr>
          <w:rFonts w:ascii="Arial" w:hAnsi="Arial" w:cs="Arial"/>
        </w:rPr>
        <w:lastRenderedPageBreak/>
        <w:t xml:space="preserve">GO enrichment analysis of significant DEGs was performed using Blast2GO v4.0 for each host. </w:t>
      </w:r>
      <w:r w:rsidR="00741205">
        <w:rPr>
          <w:rFonts w:ascii="Arial" w:hAnsi="Arial" w:cs="Arial"/>
        </w:rPr>
        <w:t>S</w:t>
      </w:r>
      <w:r>
        <w:rPr>
          <w:rFonts w:ascii="Arial" w:hAnsi="Arial" w:cs="Arial"/>
        </w:rPr>
        <w:t xml:space="preserve">tatistically significant GO terms were identified based on Fisher’s exact test, and </w:t>
      </w:r>
      <w:proofErr w:type="spellStart"/>
      <w:r w:rsidRPr="00E5041A">
        <w:rPr>
          <w:rFonts w:ascii="Arial" w:hAnsi="Arial" w:cs="Arial"/>
          <w:color w:val="0E101A"/>
        </w:rPr>
        <w:t>Benjamini</w:t>
      </w:r>
      <w:proofErr w:type="spellEnd"/>
      <w:r w:rsidRPr="00E5041A">
        <w:rPr>
          <w:rFonts w:ascii="Arial" w:hAnsi="Arial" w:cs="Arial"/>
          <w:color w:val="0E101A"/>
        </w:rPr>
        <w:t>-Hochberg</w:t>
      </w:r>
      <w:r>
        <w:rPr>
          <w:rFonts w:ascii="Arial" w:hAnsi="Arial" w:cs="Arial"/>
        </w:rPr>
        <w:t xml:space="preserve"> FDR corrected </w:t>
      </w:r>
      <w:r w:rsidRPr="00990D18">
        <w:rPr>
          <w:rFonts w:ascii="Arial" w:hAnsi="Arial" w:cs="Arial"/>
          <w:i/>
        </w:rPr>
        <w:t>P</w:t>
      </w:r>
      <w:r w:rsidR="00741205">
        <w:rPr>
          <w:rFonts w:ascii="Arial" w:hAnsi="Arial" w:cs="Arial"/>
        </w:rPr>
        <w:t>-</w:t>
      </w:r>
      <w:r>
        <w:rPr>
          <w:rFonts w:ascii="Arial" w:hAnsi="Arial" w:cs="Arial"/>
        </w:rPr>
        <w:t>value</w:t>
      </w:r>
      <w:r w:rsidR="00741205">
        <w:rPr>
          <w:rFonts w:ascii="Arial" w:hAnsi="Arial" w:cs="Arial"/>
        </w:rPr>
        <w:t>s</w:t>
      </w:r>
      <w:r>
        <w:rPr>
          <w:rFonts w:ascii="Arial" w:hAnsi="Arial" w:cs="Arial"/>
        </w:rPr>
        <w:t xml:space="preserve"> less than 0.05.</w:t>
      </w:r>
    </w:p>
    <w:p w14:paraId="3C870D0B" w14:textId="77777777" w:rsidR="00241485" w:rsidRDefault="0021510F" w:rsidP="0073486D">
      <w:pPr>
        <w:spacing w:line="480" w:lineRule="auto"/>
        <w:rPr>
          <w:b/>
          <w:sz w:val="24"/>
          <w:szCs w:val="24"/>
        </w:rPr>
      </w:pPr>
      <w:r>
        <w:rPr>
          <w:b/>
          <w:sz w:val="24"/>
          <w:szCs w:val="24"/>
        </w:rPr>
        <w:t>Validation trial</w:t>
      </w:r>
    </w:p>
    <w:p w14:paraId="05462BE6" w14:textId="48063DCD" w:rsidR="001421F5" w:rsidRPr="001421F5" w:rsidRDefault="00CC693D" w:rsidP="001E0302">
      <w:pPr>
        <w:pStyle w:val="NormalWeb"/>
        <w:spacing w:before="0" w:beforeAutospacing="0" w:after="160" w:afterAutospacing="0" w:line="480" w:lineRule="auto"/>
        <w:ind w:firstLine="720"/>
        <w:rPr>
          <w:rFonts w:ascii="Arial" w:hAnsi="Arial" w:cs="Arial"/>
        </w:rPr>
      </w:pPr>
      <w:r w:rsidRPr="001421F5">
        <w:rPr>
          <w:rFonts w:ascii="Arial" w:hAnsi="Arial" w:cs="Arial"/>
        </w:rPr>
        <w:t> </w:t>
      </w:r>
      <w:r w:rsidR="00F21760">
        <w:rPr>
          <w:rFonts w:ascii="Arial" w:hAnsi="Arial" w:cs="Arial"/>
        </w:rPr>
        <w:t>A subset of the DEGs identified in the RNA-seq experiment described above were validated with an i</w:t>
      </w:r>
      <w:r w:rsidR="001421F5" w:rsidRPr="001421F5">
        <w:rPr>
          <w:rFonts w:ascii="Arial" w:hAnsi="Arial" w:cs="Arial"/>
        </w:rPr>
        <w:t>ndependent experiment.</w:t>
      </w:r>
      <w:r w:rsidR="00F21760">
        <w:rPr>
          <w:rFonts w:ascii="Arial" w:hAnsi="Arial" w:cs="Arial"/>
        </w:rPr>
        <w:t xml:space="preserve"> Plants were grown, inoculated, and </w:t>
      </w:r>
      <w:r w:rsidR="001421F5" w:rsidRPr="001421F5">
        <w:rPr>
          <w:rFonts w:ascii="Arial" w:hAnsi="Arial" w:cs="Arial"/>
        </w:rPr>
        <w:t>RNA</w:t>
      </w:r>
      <w:r w:rsidR="00F21760">
        <w:rPr>
          <w:rFonts w:ascii="Arial" w:hAnsi="Arial" w:cs="Arial"/>
        </w:rPr>
        <w:t xml:space="preserve"> was</w:t>
      </w:r>
      <w:r w:rsidR="001421F5" w:rsidRPr="001421F5">
        <w:rPr>
          <w:rFonts w:ascii="Arial" w:hAnsi="Arial" w:cs="Arial"/>
        </w:rPr>
        <w:t xml:space="preserve"> isolat</w:t>
      </w:r>
      <w:r w:rsidR="00F21760">
        <w:rPr>
          <w:rFonts w:ascii="Arial" w:hAnsi="Arial" w:cs="Arial"/>
        </w:rPr>
        <w:t>ed</w:t>
      </w:r>
      <w:r w:rsidR="001421F5" w:rsidRPr="001421F5">
        <w:rPr>
          <w:rFonts w:ascii="Arial" w:hAnsi="Arial" w:cs="Arial"/>
        </w:rPr>
        <w:t>, quantifi</w:t>
      </w:r>
      <w:r w:rsidR="00F21760">
        <w:rPr>
          <w:rFonts w:ascii="Arial" w:hAnsi="Arial" w:cs="Arial"/>
        </w:rPr>
        <w:t>ed</w:t>
      </w:r>
      <w:r w:rsidR="001421F5" w:rsidRPr="001421F5">
        <w:rPr>
          <w:rFonts w:ascii="Arial" w:hAnsi="Arial" w:cs="Arial"/>
        </w:rPr>
        <w:t xml:space="preserve"> and qualifi</w:t>
      </w:r>
      <w:r w:rsidR="00F21760">
        <w:rPr>
          <w:rFonts w:ascii="Arial" w:hAnsi="Arial" w:cs="Arial"/>
        </w:rPr>
        <w:t>ed</w:t>
      </w:r>
      <w:r w:rsidR="001421F5" w:rsidRPr="001421F5">
        <w:rPr>
          <w:rFonts w:ascii="Arial" w:hAnsi="Arial" w:cs="Arial"/>
        </w:rPr>
        <w:t xml:space="preserve"> as described</w:t>
      </w:r>
      <w:r w:rsidR="00F21760">
        <w:rPr>
          <w:rFonts w:ascii="Arial" w:hAnsi="Arial" w:cs="Arial"/>
        </w:rPr>
        <w:t xml:space="preserve"> above</w:t>
      </w:r>
      <w:r w:rsidR="001421F5" w:rsidRPr="001421F5">
        <w:rPr>
          <w:rFonts w:ascii="Arial" w:hAnsi="Arial" w:cs="Arial"/>
        </w:rPr>
        <w:t xml:space="preser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r w:rsidR="00F21760">
        <w:rPr>
          <w:rFonts w:ascii="Arial" w:hAnsi="Arial" w:cs="Arial"/>
        </w:rPr>
        <w:t>pepper</w:t>
      </w:r>
      <w:r w:rsidR="001421F5" w:rsidRPr="001421F5">
        <w:rPr>
          <w:rFonts w:ascii="Arial" w:hAnsi="Arial" w:cs="Arial"/>
        </w:rPr>
        <w:t>mint gene validation</w:t>
      </w:r>
      <w:r w:rsidR="00F21760">
        <w:rPr>
          <w:rFonts w:ascii="Arial" w:hAnsi="Arial" w:cs="Arial"/>
        </w:rPr>
        <w:t>. For</w:t>
      </w:r>
      <w:r w:rsidR="001421F5" w:rsidRPr="001421F5">
        <w:rPr>
          <w:rFonts w:ascii="Arial" w:hAnsi="Arial" w:cs="Arial"/>
        </w:rPr>
        <w:t xml:space="preserve">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r w:rsidR="00F21760">
        <w:rPr>
          <w:rFonts w:ascii="Arial" w:hAnsi="Arial" w:cs="Arial"/>
        </w:rPr>
        <w:t>, cDNA was diluted to 1:3</w:t>
      </w:r>
      <w:r w:rsidR="001421F5" w:rsidRPr="001421F5">
        <w:rPr>
          <w:rFonts w:ascii="Arial" w:hAnsi="Arial" w:cs="Arial"/>
        </w:rPr>
        <w:t>.</w:t>
      </w:r>
      <w:r w:rsidR="00F21760">
        <w:rPr>
          <w:rFonts w:ascii="Arial" w:hAnsi="Arial" w:cs="Arial"/>
        </w:rPr>
        <w:t xml:space="preserve"> All</w:t>
      </w:r>
      <w:r w:rsidR="001421F5" w:rsidRPr="001421F5">
        <w:rPr>
          <w:rFonts w:ascii="Arial" w:hAnsi="Arial" w:cs="Arial"/>
        </w:rPr>
        <w:t xml:space="preserve"> cDNA was stored at -20°C prior to validation.</w:t>
      </w:r>
    </w:p>
    <w:p w14:paraId="700ECDC6" w14:textId="25B261AB" w:rsidR="001421F5" w:rsidRPr="001421F5" w:rsidRDefault="001421F5" w:rsidP="0073486D">
      <w:pPr>
        <w:pStyle w:val="NormalWeb"/>
        <w:spacing w:before="0" w:beforeAutospacing="0" w:after="160" w:afterAutospacing="0" w:line="480" w:lineRule="auto"/>
        <w:ind w:firstLine="720"/>
        <w:rPr>
          <w:rFonts w:ascii="Arial" w:hAnsi="Arial" w:cs="Arial"/>
          <w:color w:val="0E101A"/>
        </w:rPr>
      </w:pPr>
      <w:r w:rsidRPr="001421F5">
        <w:rPr>
          <w:rFonts w:ascii="Arial" w:hAnsi="Arial" w:cs="Arial"/>
        </w:rPr>
        <w:t xml:space="preserve">A total of </w:t>
      </w:r>
      <w:r w:rsidR="00742DA3">
        <w:rPr>
          <w:rFonts w:ascii="Arial" w:hAnsi="Arial" w:cs="Arial"/>
        </w:rPr>
        <w:t>28</w:t>
      </w:r>
      <w:r w:rsidRPr="001421F5">
        <w:rPr>
          <w:rFonts w:ascii="Arial" w:hAnsi="Arial" w:cs="Arial"/>
        </w:rPr>
        <w:t xml:space="preserve"> DEGs </w:t>
      </w:r>
      <w:r w:rsidR="00742DA3">
        <w:rPr>
          <w:rFonts w:ascii="Arial" w:hAnsi="Arial" w:cs="Arial"/>
        </w:rPr>
        <w:t xml:space="preserve">were selected for validation </w:t>
      </w:r>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A33237">
        <w:rPr>
          <w:rFonts w:ascii="Arial" w:hAnsi="Arial" w:cs="Arial"/>
        </w:rPr>
        <w:t xml:space="preserve">of </w:t>
      </w:r>
      <w:commentRangeStart w:id="20"/>
      <w:r w:rsidRPr="00A33237">
        <w:rPr>
          <w:rFonts w:ascii="Arial" w:hAnsi="Arial" w:cs="Arial"/>
        </w:rPr>
        <w:t>70-180</w:t>
      </w:r>
      <w:r w:rsidRPr="001421F5">
        <w:rPr>
          <w:rFonts w:ascii="Arial" w:hAnsi="Arial" w:cs="Arial"/>
        </w:rPr>
        <w:t xml:space="preserve"> bp </w:t>
      </w:r>
      <w:commentRangeEnd w:id="20"/>
      <w:r w:rsidR="00A33237">
        <w:rPr>
          <w:rStyle w:val="CommentReference"/>
          <w:rFonts w:ascii="Arial" w:eastAsia="Arial" w:hAnsi="Arial" w:cs="Arial"/>
          <w:lang w:val="en"/>
        </w:rPr>
        <w:commentReference w:id="20"/>
      </w:r>
      <w:r w:rsidRPr="001421F5">
        <w:rPr>
          <w:rFonts w:ascii="Arial" w:hAnsi="Arial" w:cs="Arial"/>
        </w:rPr>
        <w:t xml:space="preserve">with no self-annealing and primer dimer formation were used. Primer sequences and amplicon lengths are presented in </w:t>
      </w:r>
      <w:r w:rsidRPr="00B7187E">
        <w:rPr>
          <w:rFonts w:ascii="Arial" w:hAnsi="Arial" w:cs="Arial"/>
          <w:b/>
        </w:rPr>
        <w:t xml:space="preserve">Table </w:t>
      </w:r>
      <w:r w:rsidR="00D84346">
        <w:rPr>
          <w:rFonts w:ascii="Arial" w:hAnsi="Arial" w:cs="Arial"/>
          <w:b/>
        </w:rPr>
        <w:t>1</w:t>
      </w:r>
      <w:r w:rsidRPr="001421F5">
        <w:rPr>
          <w:rFonts w:ascii="Arial" w:hAnsi="Arial" w:cs="Arial"/>
        </w:rPr>
        <w:t>.</w:t>
      </w:r>
    </w:p>
    <w:p w14:paraId="371EA5B5" w14:textId="4759A1FB" w:rsidR="00741205" w:rsidRPr="00E918F4" w:rsidRDefault="001421F5" w:rsidP="00C03521">
      <w:pPr>
        <w:pStyle w:val="NormalWeb"/>
        <w:spacing w:before="0" w:beforeAutospacing="0" w:after="160" w:afterAutospacing="0" w:line="480" w:lineRule="auto"/>
        <w:ind w:firstLine="720"/>
        <w:rPr>
          <w:rFonts w:ascii="Arial" w:hAnsi="Arial" w:cs="Arial"/>
        </w:rPr>
      </w:pPr>
      <w:r w:rsidRPr="00E918F4">
        <w:rPr>
          <w:rFonts w:ascii="Arial" w:hAnsi="Arial" w:cs="Arial"/>
        </w:rPr>
        <w:t>RT-</w:t>
      </w:r>
      <w:r w:rsidR="00682880">
        <w:rPr>
          <w:rFonts w:ascii="Arial" w:hAnsi="Arial" w:cs="Arial"/>
        </w:rPr>
        <w:t>q</w:t>
      </w:r>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r w:rsidR="00603F7E">
        <w:rPr>
          <w:rFonts w:ascii="Arial" w:hAnsi="Arial" w:cs="Arial"/>
        </w:rPr>
        <w:t>in</w:t>
      </w:r>
      <w:r w:rsidRPr="00E918F4">
        <w:rPr>
          <w:rFonts w:ascii="Arial" w:hAnsi="Arial" w:cs="Arial"/>
        </w:rPr>
        <w:t xml:space="preserve"> 10µl reaction volume</w:t>
      </w:r>
      <w:r w:rsidR="00E91A5E">
        <w:rPr>
          <w:rFonts w:ascii="Arial" w:hAnsi="Arial" w:cs="Arial"/>
        </w:rPr>
        <w:t>s</w:t>
      </w:r>
      <w:r w:rsidRPr="00E918F4">
        <w:rPr>
          <w:rFonts w:ascii="Arial" w:hAnsi="Arial" w:cs="Arial"/>
        </w:rPr>
        <w:t>. The reaction mixture consisted of 5µl SYBR Select Master Mix(2X), 0.5µl of each forward and reverse primers (10µM), 1µl diluted cDNA and 3µl sterile water. The cycling conditions for RT-</w:t>
      </w:r>
      <w:r w:rsidR="00020C9B">
        <w:rPr>
          <w:rFonts w:ascii="Arial" w:hAnsi="Arial" w:cs="Arial"/>
        </w:rPr>
        <w:t>q</w:t>
      </w:r>
      <w:r w:rsidRPr="00E918F4">
        <w:rPr>
          <w:rFonts w:ascii="Arial" w:hAnsi="Arial" w:cs="Arial"/>
        </w:rPr>
        <w:t xml:space="preserve">PCR were 95°C for 10 minutes, followed by 40 </w:t>
      </w:r>
      <w:r w:rsidRPr="00E918F4">
        <w:rPr>
          <w:rFonts w:ascii="Arial" w:hAnsi="Arial" w:cs="Arial"/>
        </w:rPr>
        <w:lastRenderedPageBreak/>
        <w:t xml:space="preserve">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r w:rsidR="00E918F4" w:rsidRPr="00E918F4">
        <w:rPr>
          <w:rFonts w:ascii="Arial" w:hAnsi="Arial" w:cs="Arial"/>
        </w:rPr>
        <w:t>Cycle threshold (</w:t>
      </w:r>
      <w:r w:rsidRPr="00E918F4">
        <w:rPr>
          <w:rFonts w:ascii="Arial" w:hAnsi="Arial" w:cs="Arial"/>
        </w:rPr>
        <w:t>Ct</w:t>
      </w:r>
      <w:r w:rsidR="00E918F4" w:rsidRPr="00E918F4">
        <w:rPr>
          <w:rFonts w:ascii="Arial" w:hAnsi="Arial" w:cs="Arial"/>
        </w:rPr>
        <w:t>)</w:t>
      </w:r>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r w:rsidR="004F3F51" w:rsidRPr="00E918F4">
        <w:rPr>
          <w:rFonts w:ascii="Arial" w:hAnsi="Arial" w:cs="Arial"/>
        </w:rPr>
        <w:t xml:space="preserve">of DEGs </w:t>
      </w:r>
      <w:r w:rsidRPr="00E918F4">
        <w:rPr>
          <w:rFonts w:ascii="Arial" w:hAnsi="Arial" w:cs="Arial"/>
        </w:rPr>
        <w:t>ranged between 72 to 97%.</w:t>
      </w:r>
      <w:r w:rsidR="007B03DB" w:rsidRPr="00E918F4">
        <w:rPr>
          <w:rFonts w:ascii="Arial" w:hAnsi="Arial" w:cs="Arial"/>
        </w:rPr>
        <w:t xml:space="preserve"> </w:t>
      </w:r>
      <w:r w:rsidR="00E918F4" w:rsidRPr="00B7187E">
        <w:rPr>
          <w:rFonts w:ascii="Arial" w:hAnsi="Arial" w:cs="Arial"/>
        </w:rPr>
        <w:t>The log</w:t>
      </w:r>
      <w:r w:rsidR="00E918F4" w:rsidRPr="00B7187E">
        <w:rPr>
          <w:rFonts w:ascii="Arial" w:hAnsi="Arial" w:cs="Arial"/>
          <w:vertAlign w:val="subscript"/>
        </w:rPr>
        <w:t>2</w:t>
      </w:r>
      <w:r w:rsidR="00E918F4" w:rsidRPr="00B7187E">
        <w:rPr>
          <w:rFonts w:ascii="Arial" w:hAnsi="Arial" w:cs="Arial"/>
        </w:rPr>
        <w:t xml:space="preserve"> fold change value was derived using the delta-delta Ct method for each comparison (</w:t>
      </w:r>
      <w:proofErr w:type="spellStart"/>
      <w:r w:rsidR="00E918F4" w:rsidRPr="00B7187E">
        <w:rPr>
          <w:rFonts w:ascii="Arial" w:hAnsi="Arial" w:cs="Arial"/>
        </w:rPr>
        <w:t>Livak</w:t>
      </w:r>
      <w:proofErr w:type="spellEnd"/>
      <w:r w:rsidR="00E918F4" w:rsidRPr="00B7187E">
        <w:rPr>
          <w:rFonts w:ascii="Arial" w:hAnsi="Arial" w:cs="Arial"/>
        </w:rPr>
        <w:t xml:space="preserve"> and </w:t>
      </w:r>
      <w:proofErr w:type="spellStart"/>
      <w:r w:rsidR="00E918F4" w:rsidRPr="00B7187E">
        <w:rPr>
          <w:rFonts w:ascii="Arial" w:hAnsi="Arial" w:cs="Arial"/>
        </w:rPr>
        <w:t>Schmittgen</w:t>
      </w:r>
      <w:proofErr w:type="spellEnd"/>
      <w:r w:rsidR="00E918F4" w:rsidRPr="00B7187E">
        <w:rPr>
          <w:rFonts w:ascii="Arial" w:hAnsi="Arial" w:cs="Arial"/>
        </w:rPr>
        <w:t xml:space="preserve"> 2001). Normalization of the DEGs for potato was completed with the house-keeping gene elongation factor 1-α (</w:t>
      </w:r>
      <w:r w:rsidR="00E918F4" w:rsidRPr="00B7187E">
        <w:rPr>
          <w:rStyle w:val="Emphasis"/>
          <w:rFonts w:ascii="Arial" w:hAnsi="Arial" w:cs="Arial"/>
          <w:color w:val="0E101A"/>
        </w:rPr>
        <w:t>EF1α</w:t>
      </w:r>
      <w:r w:rsidR="00E918F4" w:rsidRPr="00B7187E">
        <w:rPr>
          <w:rFonts w:ascii="Arial" w:hAnsi="Arial" w:cs="Arial"/>
        </w:rPr>
        <w:t>), and with the actin gene (</w:t>
      </w:r>
      <w:r w:rsidR="00E918F4" w:rsidRPr="00B7187E">
        <w:rPr>
          <w:rStyle w:val="Emphasis"/>
          <w:rFonts w:ascii="Arial" w:hAnsi="Arial" w:cs="Arial"/>
          <w:color w:val="0E101A"/>
        </w:rPr>
        <w:t>ACT</w:t>
      </w:r>
      <w:r w:rsidR="00E918F4" w:rsidRPr="00B7187E">
        <w:rPr>
          <w:rFonts w:ascii="Arial" w:hAnsi="Arial" w:cs="Arial"/>
          <w:i/>
        </w:rPr>
        <w:t>)</w:t>
      </w:r>
      <w:r w:rsidR="00E918F4" w:rsidRPr="00B7187E" w:rsidDel="00F84C41">
        <w:rPr>
          <w:rStyle w:val="Emphasis"/>
          <w:rFonts w:ascii="Arial" w:hAnsi="Arial" w:cs="Arial"/>
          <w:color w:val="0E101A"/>
        </w:rPr>
        <w:t xml:space="preserve"> </w:t>
      </w:r>
      <w:r w:rsidR="00E918F4" w:rsidRPr="00B7187E">
        <w:rPr>
          <w:rStyle w:val="Emphasis"/>
          <w:rFonts w:ascii="Arial" w:hAnsi="Arial" w:cs="Arial"/>
          <w:i w:val="0"/>
          <w:color w:val="0E101A"/>
        </w:rPr>
        <w:t>for</w:t>
      </w:r>
      <w:r w:rsidR="00E918F4" w:rsidRPr="00B7187E">
        <w:rPr>
          <w:rStyle w:val="Emphasis"/>
          <w:rFonts w:ascii="Arial" w:hAnsi="Arial" w:cs="Arial"/>
          <w:color w:val="0E101A"/>
        </w:rPr>
        <w:t xml:space="preserve"> </w:t>
      </w:r>
      <w:r w:rsidR="00E918F4" w:rsidRPr="00B7187E">
        <w:rPr>
          <w:rStyle w:val="Emphasis"/>
          <w:rFonts w:ascii="Arial" w:hAnsi="Arial" w:cs="Arial"/>
          <w:i w:val="0"/>
          <w:color w:val="0E101A"/>
        </w:rPr>
        <w:t xml:space="preserve">brown mustard, peppermint, </w:t>
      </w:r>
      <w:r w:rsidR="00E918F4" w:rsidRPr="00B7187E">
        <w:rPr>
          <w:rStyle w:val="Emphasis"/>
          <w:rFonts w:ascii="Arial" w:hAnsi="Arial" w:cs="Arial"/>
          <w:color w:val="0E101A"/>
        </w:rPr>
        <w:t>and V.</w:t>
      </w:r>
      <w:r w:rsidR="00E918F4" w:rsidRPr="00B7187E">
        <w:rPr>
          <w:rFonts w:ascii="Arial" w:hAnsi="Arial" w:cs="Arial"/>
          <w:i/>
        </w:rPr>
        <w:t xml:space="preserve"> </w:t>
      </w:r>
      <w:proofErr w:type="spellStart"/>
      <w:r w:rsidR="00E918F4" w:rsidRPr="00B7187E">
        <w:rPr>
          <w:rFonts w:ascii="Arial" w:hAnsi="Arial" w:cs="Arial"/>
          <w:i/>
        </w:rPr>
        <w:t>dahliae</w:t>
      </w:r>
      <w:proofErr w:type="spellEnd"/>
      <w:r w:rsidR="00E918F4" w:rsidRPr="00B7187E">
        <w:rPr>
          <w:rFonts w:ascii="Arial" w:hAnsi="Arial" w:cs="Arial"/>
        </w:rPr>
        <w:t xml:space="preserve"> </w:t>
      </w:r>
      <w:r w:rsidRPr="00E918F4">
        <w:rPr>
          <w:rFonts w:ascii="Arial" w:hAnsi="Arial" w:cs="Arial"/>
        </w:rPr>
        <w:t>(</w:t>
      </w:r>
      <w:r w:rsidRPr="00B7187E">
        <w:rPr>
          <w:rFonts w:ascii="Arial" w:hAnsi="Arial" w:cs="Arial"/>
          <w:b/>
        </w:rPr>
        <w:t xml:space="preserve">Table </w:t>
      </w:r>
      <w:r w:rsidR="00D84346">
        <w:rPr>
          <w:rFonts w:ascii="Arial" w:hAnsi="Arial" w:cs="Arial"/>
          <w:b/>
        </w:rPr>
        <w:t>1</w:t>
      </w:r>
      <w:r w:rsidRPr="00E918F4">
        <w:rPr>
          <w:rFonts w:ascii="Arial" w:hAnsi="Arial" w:cs="Arial"/>
        </w:rPr>
        <w:t xml:space="preserve">). </w:t>
      </w:r>
      <w:r w:rsidR="00E918F4" w:rsidRPr="00B7187E">
        <w:rPr>
          <w:rFonts w:ascii="Arial" w:hAnsi="Arial" w:cs="Arial"/>
        </w:rPr>
        <w:t>To confirm the direction of fold change values RT-</w:t>
      </w:r>
      <w:r w:rsidR="00682880">
        <w:rPr>
          <w:rFonts w:ascii="Arial" w:hAnsi="Arial" w:cs="Arial"/>
        </w:rPr>
        <w:t>q</w:t>
      </w:r>
      <w:r w:rsidR="00E918F4" w:rsidRPr="00B7187E">
        <w:rPr>
          <w:rFonts w:ascii="Arial" w:hAnsi="Arial" w:cs="Arial"/>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sz w:val="24"/>
          <w:szCs w:val="24"/>
        </w:rPr>
      </w:pPr>
      <w:r>
        <w:rPr>
          <w:b/>
          <w:sz w:val="28"/>
          <w:szCs w:val="28"/>
        </w:rPr>
        <w:t>Results</w:t>
      </w:r>
    </w:p>
    <w:p w14:paraId="4011C72F" w14:textId="77777777" w:rsidR="00D44044" w:rsidRDefault="0021510F" w:rsidP="0073486D">
      <w:pPr>
        <w:spacing w:line="480" w:lineRule="auto"/>
        <w:rPr>
          <w:b/>
          <w:sz w:val="24"/>
          <w:szCs w:val="24"/>
        </w:rPr>
      </w:pPr>
      <w:r>
        <w:rPr>
          <w:b/>
          <w:sz w:val="24"/>
          <w:szCs w:val="24"/>
        </w:rPr>
        <w:t>RNA seq trial</w:t>
      </w:r>
    </w:p>
    <w:p w14:paraId="05132C9F" w14:textId="54A7F140" w:rsidR="00D44044" w:rsidRDefault="0021510F" w:rsidP="0073486D">
      <w:pPr>
        <w:spacing w:line="480" w:lineRule="auto"/>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 xml:space="preserve">Table </w:t>
      </w:r>
      <w:r w:rsidR="00D84346">
        <w:rPr>
          <w:b/>
          <w:sz w:val="24"/>
          <w:szCs w:val="24"/>
        </w:rPr>
        <w:t>2</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49DF00A3" w:rsidR="00D44044" w:rsidRDefault="0021510F" w:rsidP="0073486D">
      <w:pPr>
        <w:spacing w:line="480" w:lineRule="auto"/>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 xml:space="preserve">Table </w:t>
      </w:r>
      <w:r w:rsidR="00D84346">
        <w:rPr>
          <w:b/>
          <w:sz w:val="24"/>
          <w:szCs w:val="24"/>
        </w:rPr>
        <w:t>3</w:t>
      </w:r>
      <w:r>
        <w:rPr>
          <w:sz w:val="24"/>
          <w:szCs w:val="24"/>
        </w:rPr>
        <w:t xml:space="preserve">. For both peppermint and brown mustard, an average of 98% of raw reads were retained after read cleaning. Similarly, for both </w:t>
      </w:r>
      <w:r>
        <w:rPr>
          <w:sz w:val="24"/>
          <w:szCs w:val="24"/>
        </w:rPr>
        <w:lastRenderedPageBreak/>
        <w:t xml:space="preserve">peppermint and brown mustard, 99% of total transcripts were identified as unique </w:t>
      </w:r>
      <w:proofErr w:type="spellStart"/>
      <w:r>
        <w:rPr>
          <w:sz w:val="24"/>
          <w:szCs w:val="24"/>
        </w:rPr>
        <w:t>unigenes</w:t>
      </w:r>
      <w:proofErr w:type="spellEnd"/>
      <w:r>
        <w:rPr>
          <w:sz w:val="24"/>
          <w:szCs w:val="24"/>
        </w:rPr>
        <w:t>.</w:t>
      </w:r>
    </w:p>
    <w:p w14:paraId="59C0BA69" w14:textId="5497849D" w:rsidR="00D44044" w:rsidRDefault="0021510F" w:rsidP="0073486D">
      <w:pPr>
        <w:spacing w:line="480" w:lineRule="auto"/>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isolates</w:t>
      </w:r>
      <w:r>
        <w:rPr>
          <w:sz w:val="24"/>
          <w:szCs w:val="24"/>
          <w:highlight w:val="white"/>
        </w:rPr>
        <w:t xml:space="preserve">.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are provided as supplementary files </w:t>
      </w:r>
      <w:commentRangeStart w:id="21"/>
      <w:commentRangeStart w:id="22"/>
      <w:r>
        <w:rPr>
          <w:sz w:val="24"/>
          <w:szCs w:val="24"/>
          <w:highlight w:val="white"/>
        </w:rPr>
        <w:t>(</w:t>
      </w:r>
      <w:r>
        <w:rPr>
          <w:b/>
          <w:sz w:val="24"/>
          <w:szCs w:val="24"/>
          <w:highlight w:val="white"/>
        </w:rPr>
        <w:t xml:space="preserve">Supplementary Tables </w:t>
      </w:r>
      <w:r w:rsidR="0081659D">
        <w:rPr>
          <w:b/>
          <w:sz w:val="24"/>
          <w:szCs w:val="24"/>
          <w:highlight w:val="white"/>
        </w:rPr>
        <w:t>2</w:t>
      </w:r>
      <w:r>
        <w:rPr>
          <w:b/>
          <w:sz w:val="24"/>
          <w:szCs w:val="24"/>
          <w:highlight w:val="white"/>
        </w:rPr>
        <w:t>-</w:t>
      </w:r>
      <w:r w:rsidR="0081659D">
        <w:rPr>
          <w:b/>
          <w:sz w:val="24"/>
          <w:szCs w:val="24"/>
          <w:highlight w:val="white"/>
        </w:rPr>
        <w:t>5</w:t>
      </w:r>
      <w:r>
        <w:rPr>
          <w:sz w:val="24"/>
          <w:szCs w:val="24"/>
          <w:highlight w:val="white"/>
        </w:rPr>
        <w:t xml:space="preserve">). </w:t>
      </w:r>
      <w:commentRangeEnd w:id="21"/>
      <w:r w:rsidR="00231616">
        <w:rPr>
          <w:rStyle w:val="CommentReference"/>
        </w:rPr>
        <w:commentReference w:id="21"/>
      </w:r>
      <w:commentRangeEnd w:id="22"/>
      <w:r w:rsidR="004B06D2">
        <w:rPr>
          <w:rStyle w:val="CommentReference"/>
        </w:rPr>
        <w:commentReference w:id="22"/>
      </w:r>
    </w:p>
    <w:p w14:paraId="51BC323F" w14:textId="2B40C922" w:rsidR="00D44044" w:rsidRDefault="0021510F" w:rsidP="0073486D">
      <w:pPr>
        <w:spacing w:line="480" w:lineRule="auto"/>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Comparatively fewer DEGs, about 1%,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25E03ADE" w:rsidR="00D44044" w:rsidRDefault="0021510F" w:rsidP="0073486D">
      <w:pPr>
        <w:spacing w:line="480" w:lineRule="auto"/>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111 and the non-inoculated control. Like mustard, about 1% of DEGs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04FDB35F" w:rsidR="00D44044" w:rsidRDefault="0021510F" w:rsidP="0073486D">
      <w:pPr>
        <w:spacing w:line="480" w:lineRule="auto"/>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lastRenderedPageBreak/>
        <w:t>isolate</w:t>
      </w:r>
      <w:r>
        <w:rPr>
          <w:sz w:val="24"/>
          <w:szCs w:val="24"/>
          <w:highlight w:val="white"/>
        </w:rPr>
        <w:t xml:space="preserve">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Still fewer DEGs, about 0.5%,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p>
    <w:p w14:paraId="76A1CF4C" w14:textId="4DFB8F03" w:rsidR="00D44044" w:rsidRDefault="0021510F" w:rsidP="0073486D">
      <w:pPr>
        <w:spacing w:line="480" w:lineRule="auto"/>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180EA5">
        <w:rPr>
          <w:sz w:val="24"/>
          <w:szCs w:val="24"/>
          <w:highlight w:val="white"/>
        </w:rPr>
        <w:t xml:space="preserve">isolates </w:t>
      </w:r>
      <w:r>
        <w:rPr>
          <w:sz w:val="24"/>
          <w:szCs w:val="24"/>
          <w:highlight w:val="white"/>
        </w:rPr>
        <w:t>(</w:t>
      </w:r>
      <w:r>
        <w:rPr>
          <w:b/>
          <w:sz w:val="24"/>
          <w:szCs w:val="24"/>
          <w:highlight w:val="white"/>
        </w:rPr>
        <w:t>Figure 3</w:t>
      </w:r>
      <w:r>
        <w:rPr>
          <w:sz w:val="24"/>
          <w:szCs w:val="24"/>
          <w:highlight w:val="white"/>
        </w:rPr>
        <w:t>). In general, patterns in gene expression were patchy within each host and</w:t>
      </w:r>
      <w:r w:rsidR="00180EA5">
        <w:rPr>
          <w:sz w:val="24"/>
          <w:szCs w:val="24"/>
          <w:highlight w:val="white"/>
        </w:rPr>
        <w:t xml:space="preserve"> between</w:t>
      </w:r>
      <w:r>
        <w:rPr>
          <w:sz w:val="24"/>
          <w:szCs w:val="24"/>
          <w:highlight w:val="white"/>
        </w:rPr>
        <w:t xml:space="preserve"> </w:t>
      </w:r>
      <w:r>
        <w:rPr>
          <w:i/>
          <w:sz w:val="24"/>
          <w:szCs w:val="24"/>
          <w:highlight w:val="white"/>
        </w:rPr>
        <w:t xml:space="preserve">V. </w:t>
      </w:r>
      <w:proofErr w:type="spellStart"/>
      <w:r>
        <w:rPr>
          <w:i/>
          <w:sz w:val="24"/>
          <w:szCs w:val="24"/>
          <w:highlight w:val="white"/>
        </w:rPr>
        <w:t>dahliae</w:t>
      </w:r>
      <w:proofErr w:type="spellEnd"/>
      <w:r w:rsidR="00013ABF">
        <w:rPr>
          <w:i/>
          <w:sz w:val="24"/>
          <w:szCs w:val="24"/>
          <w:highlight w:val="white"/>
        </w:rPr>
        <w:t xml:space="preserve"> </w:t>
      </w:r>
      <w:r w:rsidR="00013ABF">
        <w:rPr>
          <w:iCs/>
          <w:sz w:val="24"/>
          <w:szCs w:val="24"/>
          <w:highlight w:val="white"/>
        </w:rPr>
        <w:t>isolate</w:t>
      </w:r>
      <w:r w:rsidR="00180EA5">
        <w:rPr>
          <w:iCs/>
          <w:sz w:val="24"/>
          <w:szCs w:val="24"/>
          <w:highlight w:val="white"/>
        </w:rPr>
        <w:t>s</w:t>
      </w:r>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 xml:space="preserve">isolates </w:t>
      </w:r>
      <w:r>
        <w:rPr>
          <w:sz w:val="24"/>
          <w:szCs w:val="24"/>
          <w:highlight w:val="white"/>
        </w:rPr>
        <w:t>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w:t>
      </w:r>
      <w:r w:rsidR="00221812">
        <w:rPr>
          <w:sz w:val="24"/>
          <w:szCs w:val="24"/>
          <w:highlight w:val="white"/>
        </w:rPr>
        <w:t xml:space="preserve"> (e.g. </w:t>
      </w:r>
      <w:r w:rsidR="00221812" w:rsidRPr="00816986">
        <w:rPr>
          <w:i/>
          <w:iCs/>
          <w:sz w:val="24"/>
          <w:szCs w:val="24"/>
          <w:highlight w:val="white"/>
        </w:rPr>
        <w:t>LOX12</w:t>
      </w:r>
      <w:r w:rsidR="00221812">
        <w:rPr>
          <w:sz w:val="24"/>
          <w:szCs w:val="24"/>
          <w:highlight w:val="white"/>
        </w:rPr>
        <w:t>)</w:t>
      </w:r>
      <w:r>
        <w:rPr>
          <w:sz w:val="24"/>
          <w:szCs w:val="24"/>
          <w:highlight w:val="white"/>
        </w:rPr>
        <w:t xml:space="preserve"> (</w:t>
      </w:r>
      <w:r>
        <w:rPr>
          <w:b/>
          <w:sz w:val="24"/>
          <w:szCs w:val="24"/>
          <w:highlight w:val="white"/>
        </w:rPr>
        <w:t>Figure 3b</w:t>
      </w:r>
      <w:r>
        <w:rPr>
          <w:sz w:val="24"/>
          <w:szCs w:val="24"/>
          <w:highlight w:val="white"/>
        </w:rPr>
        <w:t xml:space="preserve">).  Exceptions to this observation are present, however. For example, potato plants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isolates </w:t>
      </w:r>
      <w:r>
        <w:rPr>
          <w:sz w:val="24"/>
          <w:szCs w:val="24"/>
          <w:highlight w:val="white"/>
        </w:rPr>
        <w:t xml:space="preserve">exhibit gene expression patterns that are more similar to the non-inoculated plants than to </w:t>
      </w:r>
      <w:r w:rsidR="00221812">
        <w:rPr>
          <w:sz w:val="24"/>
          <w:szCs w:val="24"/>
          <w:highlight w:val="white"/>
        </w:rPr>
        <w:t xml:space="preserve">plants </w:t>
      </w:r>
      <w:r w:rsidR="00FB5222">
        <w:rPr>
          <w:sz w:val="24"/>
          <w:szCs w:val="24"/>
          <w:highlight w:val="white"/>
        </w:rPr>
        <w:t>inoculated with</w:t>
      </w:r>
      <w:r w:rsidR="00221812">
        <w:rPr>
          <w:sz w:val="24"/>
          <w:szCs w:val="24"/>
          <w:highlight w:val="white"/>
        </w:rPr>
        <w:t xml:space="preserve"> the </w:t>
      </w:r>
      <w:r>
        <w:rPr>
          <w:sz w:val="24"/>
          <w:szCs w:val="24"/>
          <w:highlight w:val="white"/>
        </w:rPr>
        <w:t xml:space="preserve">other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w:t>
      </w:r>
      <w:r w:rsidR="00221812">
        <w:rPr>
          <w:sz w:val="24"/>
          <w:szCs w:val="24"/>
          <w:highlight w:val="white"/>
        </w:rPr>
        <w:t xml:space="preserve">isolates </w:t>
      </w:r>
      <w:r>
        <w:rPr>
          <w:sz w:val="24"/>
          <w:szCs w:val="24"/>
          <w:highlight w:val="white"/>
        </w:rPr>
        <w:t xml:space="preserve">are </w:t>
      </w:r>
      <w:r w:rsidR="00221812">
        <w:rPr>
          <w:sz w:val="24"/>
          <w:szCs w:val="24"/>
          <w:highlight w:val="white"/>
        </w:rPr>
        <w:t xml:space="preserve">largely </w:t>
      </w:r>
      <w:r>
        <w:rPr>
          <w:sz w:val="24"/>
          <w:szCs w:val="24"/>
          <w:highlight w:val="white"/>
        </w:rPr>
        <w:t xml:space="preserve">eclipsed in magnitude by the differences observed between hosts. In other words, the strong vertical patterns in </w:t>
      </w:r>
      <w:r>
        <w:rPr>
          <w:b/>
          <w:sz w:val="24"/>
          <w:szCs w:val="24"/>
          <w:highlight w:val="white"/>
        </w:rPr>
        <w:t xml:space="preserve">Figure 3d </w:t>
      </w:r>
      <w:r>
        <w:rPr>
          <w:sz w:val="24"/>
          <w:szCs w:val="24"/>
          <w:highlight w:val="white"/>
        </w:rPr>
        <w:t xml:space="preserve">separate hosts, not </w:t>
      </w:r>
      <w:r w:rsidR="00221812">
        <w:rPr>
          <w:sz w:val="24"/>
          <w:szCs w:val="24"/>
          <w:highlight w:val="white"/>
        </w:rPr>
        <w:t xml:space="preserve">isolate </w:t>
      </w:r>
      <w:r>
        <w:rPr>
          <w:sz w:val="24"/>
          <w:szCs w:val="24"/>
          <w:highlight w:val="white"/>
        </w:rPr>
        <w:t>differences within a host.</w:t>
      </w:r>
    </w:p>
    <w:p w14:paraId="389A98FC" w14:textId="7F0CC523" w:rsidR="00D44044" w:rsidRDefault="0021510F" w:rsidP="0073486D">
      <w:pPr>
        <w:spacing w:line="480" w:lineRule="auto"/>
        <w:ind w:firstLine="720"/>
        <w:jc w:val="both"/>
        <w:rPr>
          <w:sz w:val="24"/>
          <w:szCs w:val="24"/>
          <w:highlight w:val="white"/>
        </w:rPr>
      </w:pPr>
      <w:r>
        <w:rPr>
          <w:sz w:val="24"/>
          <w:szCs w:val="24"/>
          <w:highlight w:val="white"/>
        </w:rPr>
        <w:lastRenderedPageBreak/>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 xml:space="preserve">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111 compared to inoculated plants (</w:t>
      </w:r>
      <w:r>
        <w:rPr>
          <w:b/>
          <w:sz w:val="24"/>
          <w:szCs w:val="24"/>
          <w:highlight w:val="white"/>
        </w:rPr>
        <w:t>Figure 4A</w:t>
      </w:r>
      <w:r>
        <w:rPr>
          <w:sz w:val="24"/>
          <w:szCs w:val="24"/>
          <w:highlight w:val="white"/>
        </w:rPr>
        <w:t xml:space="preserve">). </w:t>
      </w:r>
    </w:p>
    <w:p w14:paraId="1DEBD77C" w14:textId="3257749B" w:rsidR="00D44044" w:rsidRDefault="0021510F" w:rsidP="0073486D">
      <w:pPr>
        <w:spacing w:line="480" w:lineRule="auto"/>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w:t>
      </w:r>
      <w:r w:rsidR="00086CE2">
        <w:rPr>
          <w:sz w:val="24"/>
          <w:szCs w:val="24"/>
          <w:highlight w:val="white"/>
        </w:rPr>
        <w:t xml:space="preserve"> </w:t>
      </w:r>
      <w:r>
        <w:rPr>
          <w:sz w:val="24"/>
          <w:szCs w:val="24"/>
          <w:highlight w:val="white"/>
        </w:rPr>
        <w:t>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w:t>
      </w:r>
      <w:r>
        <w:rPr>
          <w:b/>
          <w:sz w:val="24"/>
          <w:szCs w:val="24"/>
          <w:highlight w:val="white"/>
        </w:rPr>
        <w:t>Figure 4B</w:t>
      </w:r>
      <w:r>
        <w:rPr>
          <w:sz w:val="24"/>
          <w:szCs w:val="24"/>
          <w:highlight w:val="white"/>
        </w:rPr>
        <w:t>).</w:t>
      </w:r>
    </w:p>
    <w:p w14:paraId="60211B13" w14:textId="0D9DFC2B" w:rsidR="00990D18" w:rsidRDefault="00990D18" w:rsidP="00741205">
      <w:pPr>
        <w:spacing w:line="480" w:lineRule="auto"/>
        <w:ind w:firstLine="720"/>
        <w:rPr>
          <w:sz w:val="24"/>
          <w:szCs w:val="24"/>
          <w:highlight w:val="white"/>
        </w:rPr>
      </w:pPr>
      <w:commentRangeStart w:id="23"/>
      <w:r>
        <w:rPr>
          <w:sz w:val="24"/>
          <w:szCs w:val="24"/>
          <w:highlight w:val="white"/>
        </w:rPr>
        <w:t xml:space="preserve">The </w:t>
      </w:r>
      <w:r w:rsidR="00853AFC">
        <w:rPr>
          <w:sz w:val="24"/>
          <w:szCs w:val="24"/>
          <w:highlight w:val="white"/>
        </w:rPr>
        <w:t>GO terms</w:t>
      </w:r>
      <w:r>
        <w:rPr>
          <w:sz w:val="24"/>
          <w:szCs w:val="24"/>
          <w:highlight w:val="white"/>
        </w:rPr>
        <w:t xml:space="preserve"> assigned to </w:t>
      </w:r>
      <w:r w:rsidR="00CD5B51">
        <w:rPr>
          <w:sz w:val="24"/>
          <w:szCs w:val="24"/>
          <w:highlight w:val="white"/>
        </w:rPr>
        <w:t xml:space="preserve">expressed </w:t>
      </w:r>
      <w:r>
        <w:rPr>
          <w:sz w:val="24"/>
          <w:szCs w:val="24"/>
          <w:highlight w:val="white"/>
        </w:rPr>
        <w:t xml:space="preserve">genes were </w:t>
      </w:r>
      <w:del w:id="24" w:author="Wheeler, David Linnard" w:date="2021-06-09T10:08:00Z">
        <w:r w:rsidDel="00A31330">
          <w:rPr>
            <w:sz w:val="24"/>
            <w:szCs w:val="24"/>
            <w:highlight w:val="white"/>
          </w:rPr>
          <w:delText xml:space="preserve">mostly similar across </w:delText>
        </w:r>
        <w:r w:rsidR="00853AFC" w:rsidDel="00A31330">
          <w:rPr>
            <w:sz w:val="24"/>
            <w:szCs w:val="24"/>
            <w:highlight w:val="white"/>
          </w:rPr>
          <w:delText xml:space="preserve">plant </w:delText>
        </w:r>
      </w:del>
      <w:ins w:id="25" w:author="Wheeler, David Linnard" w:date="2021-06-09T10:08:00Z">
        <w:r w:rsidR="00A31330">
          <w:rPr>
            <w:sz w:val="24"/>
            <w:szCs w:val="24"/>
            <w:highlight w:val="white"/>
          </w:rPr>
          <w:t xml:space="preserve">similar for </w:t>
        </w:r>
      </w:ins>
      <w:r>
        <w:rPr>
          <w:sz w:val="24"/>
          <w:szCs w:val="24"/>
          <w:highlight w:val="white"/>
        </w:rPr>
        <w:t xml:space="preserve">hosts and </w:t>
      </w:r>
      <w:r>
        <w:rPr>
          <w:i/>
          <w:sz w:val="24"/>
          <w:szCs w:val="24"/>
          <w:highlight w:val="white"/>
        </w:rPr>
        <w:t xml:space="preserve">V. </w:t>
      </w:r>
      <w:proofErr w:type="spellStart"/>
      <w:r>
        <w:rPr>
          <w:i/>
          <w:sz w:val="24"/>
          <w:szCs w:val="24"/>
          <w:highlight w:val="white"/>
        </w:rPr>
        <w:t>dahliae</w:t>
      </w:r>
      <w:proofErr w:type="spellEnd"/>
      <w:ins w:id="26" w:author="Wheeler, David Linnard" w:date="2021-06-09T10:08:00Z">
        <w:r w:rsidR="00A31330">
          <w:rPr>
            <w:iCs/>
            <w:sz w:val="24"/>
            <w:szCs w:val="24"/>
            <w:highlight w:val="white"/>
          </w:rPr>
          <w:t xml:space="preserve"> comparisons but </w:t>
        </w:r>
      </w:ins>
      <w:ins w:id="27" w:author="Wheeler, David Linnard" w:date="2021-06-09T10:09:00Z">
        <w:r w:rsidR="00A31330">
          <w:rPr>
            <w:iCs/>
            <w:sz w:val="24"/>
            <w:szCs w:val="24"/>
            <w:highlight w:val="white"/>
          </w:rPr>
          <w:t>different for others</w:t>
        </w:r>
      </w:ins>
      <w:r w:rsidR="004B06D2">
        <w:rPr>
          <w:i/>
          <w:sz w:val="24"/>
          <w:szCs w:val="24"/>
          <w:highlight w:val="white"/>
        </w:rPr>
        <w:t xml:space="preserve"> </w:t>
      </w:r>
      <w:r>
        <w:rPr>
          <w:sz w:val="24"/>
          <w:szCs w:val="24"/>
          <w:highlight w:val="white"/>
        </w:rPr>
        <w:t>(</w:t>
      </w:r>
      <w:commentRangeStart w:id="28"/>
      <w:r w:rsidR="006B1658" w:rsidRPr="006B1658">
        <w:rPr>
          <w:b/>
          <w:sz w:val="24"/>
          <w:szCs w:val="24"/>
          <w:highlight w:val="white"/>
        </w:rPr>
        <w:t>Supplementary F</w:t>
      </w:r>
      <w:r w:rsidRPr="006B1658">
        <w:rPr>
          <w:b/>
          <w:sz w:val="24"/>
          <w:szCs w:val="24"/>
          <w:highlight w:val="white"/>
        </w:rPr>
        <w:t xml:space="preserve">igure </w:t>
      </w:r>
      <w:r w:rsidR="006B1658">
        <w:rPr>
          <w:b/>
          <w:sz w:val="24"/>
          <w:szCs w:val="24"/>
          <w:highlight w:val="white"/>
        </w:rPr>
        <w:t>1</w:t>
      </w:r>
      <w:commentRangeEnd w:id="28"/>
      <w:r w:rsidR="00A31330">
        <w:rPr>
          <w:rStyle w:val="CommentReference"/>
        </w:rPr>
        <w:commentReference w:id="28"/>
      </w:r>
      <w:r>
        <w:rPr>
          <w:sz w:val="24"/>
          <w:szCs w:val="24"/>
          <w:highlight w:val="white"/>
        </w:rPr>
        <w:t xml:space="preserve">). Most </w:t>
      </w:r>
      <w:r w:rsidR="00853AFC">
        <w:rPr>
          <w:sz w:val="24"/>
          <w:szCs w:val="24"/>
          <w:highlight w:val="white"/>
        </w:rPr>
        <w:t xml:space="preserve">expressed </w:t>
      </w:r>
      <w:r>
        <w:rPr>
          <w:sz w:val="24"/>
          <w:szCs w:val="24"/>
          <w:highlight w:val="white"/>
        </w:rPr>
        <w:t>genes were involved in cellular and metabolic processes, binding and catalytic activity. The functional roles of the genes detected herein were mostly associated with defense responses in the hosts and pathogenicity in the fungus.</w:t>
      </w:r>
      <w:commentRangeEnd w:id="23"/>
      <w:r w:rsidR="00A31330">
        <w:rPr>
          <w:rStyle w:val="CommentReference"/>
        </w:rPr>
        <w:commentReference w:id="23"/>
      </w:r>
    </w:p>
    <w:p w14:paraId="57156171" w14:textId="0A752D1B" w:rsidR="00924B0C" w:rsidRDefault="00990D18" w:rsidP="0073486D">
      <w:pPr>
        <w:spacing w:line="480" w:lineRule="auto"/>
        <w:ind w:firstLine="720"/>
        <w:jc w:val="both"/>
        <w:rPr>
          <w:sz w:val="24"/>
          <w:szCs w:val="24"/>
        </w:rPr>
      </w:pPr>
      <w:commentRangeStart w:id="29"/>
      <w:del w:id="30" w:author="Wheeler, David Linnard" w:date="2021-06-09T10:10:00Z">
        <w:r w:rsidRPr="00DD5525" w:rsidDel="00A31330">
          <w:rPr>
            <w:sz w:val="24"/>
            <w:szCs w:val="24"/>
          </w:rPr>
          <w:delText>The s</w:delText>
        </w:r>
      </w:del>
      <w:ins w:id="31" w:author="Wheeler, David Linnard" w:date="2021-06-09T10:10:00Z">
        <w:r w:rsidR="00A31330">
          <w:rPr>
            <w:sz w:val="24"/>
            <w:szCs w:val="24"/>
          </w:rPr>
          <w:t>S</w:t>
        </w:r>
      </w:ins>
      <w:r w:rsidRPr="00DD5525">
        <w:rPr>
          <w:sz w:val="24"/>
          <w:szCs w:val="24"/>
        </w:rPr>
        <w:t xml:space="preserve">ignificant </w:t>
      </w:r>
      <w:ins w:id="32" w:author="Wheeler, David Linnard" w:date="2021-06-09T11:57:00Z">
        <w:r w:rsidR="00FD54A8" w:rsidRPr="00DD5525">
          <w:rPr>
            <w:sz w:val="24"/>
            <w:szCs w:val="24"/>
          </w:rPr>
          <w:t xml:space="preserve">gene ontology </w:t>
        </w:r>
      </w:ins>
      <w:commentRangeEnd w:id="29"/>
      <w:ins w:id="33" w:author="Wheeler, David Linnard" w:date="2021-06-10T10:48:00Z">
        <w:r w:rsidR="00D6692B">
          <w:rPr>
            <w:rStyle w:val="CommentReference"/>
          </w:rPr>
          <w:commentReference w:id="29"/>
        </w:r>
      </w:ins>
      <w:ins w:id="34" w:author="Wheeler, David Linnard" w:date="2021-06-09T11:57:00Z">
        <w:r w:rsidR="00FD54A8" w:rsidRPr="00DD5525">
          <w:rPr>
            <w:sz w:val="24"/>
            <w:szCs w:val="24"/>
          </w:rPr>
          <w:t xml:space="preserve">(GO) </w:t>
        </w:r>
      </w:ins>
      <w:del w:id="35" w:author="Wheeler, David Linnard" w:date="2021-06-09T11:57:00Z">
        <w:r w:rsidRPr="00DD5525" w:rsidDel="00FD54A8">
          <w:rPr>
            <w:sz w:val="24"/>
            <w:szCs w:val="24"/>
          </w:rPr>
          <w:delText xml:space="preserve">GO </w:delText>
        </w:r>
      </w:del>
      <w:r w:rsidRPr="00DD5525">
        <w:rPr>
          <w:sz w:val="24"/>
          <w:szCs w:val="24"/>
        </w:rPr>
        <w:t xml:space="preserve">terms </w:t>
      </w:r>
      <w:del w:id="36" w:author="Wheeler, David Linnard" w:date="2021-06-09T10:10:00Z">
        <w:r w:rsidRPr="00DD5525" w:rsidDel="00A31330">
          <w:rPr>
            <w:sz w:val="24"/>
            <w:szCs w:val="24"/>
          </w:rPr>
          <w:delText xml:space="preserve">representing </w:delText>
        </w:r>
      </w:del>
      <w:ins w:id="37" w:author="Wheeler, David Linnard" w:date="2021-06-09T10:10:00Z">
        <w:r w:rsidR="00A31330">
          <w:rPr>
            <w:sz w:val="24"/>
            <w:szCs w:val="24"/>
          </w:rPr>
          <w:t>from</w:t>
        </w:r>
        <w:r w:rsidR="00A31330" w:rsidRPr="00DD5525">
          <w:rPr>
            <w:sz w:val="24"/>
            <w:szCs w:val="24"/>
          </w:rPr>
          <w:t xml:space="preserve"> </w:t>
        </w:r>
      </w:ins>
      <w:r w:rsidRPr="00DD5525">
        <w:rPr>
          <w:sz w:val="24"/>
          <w:szCs w:val="24"/>
        </w:rPr>
        <w:t xml:space="preserve">three main GO categories: biological process, molecular function, and cellular component were identified </w:t>
      </w:r>
      <w:r w:rsidR="00CD5329">
        <w:rPr>
          <w:sz w:val="24"/>
          <w:szCs w:val="24"/>
        </w:rPr>
        <w:t xml:space="preserve">for DEGs </w:t>
      </w:r>
      <w:r w:rsidRPr="00DD5525">
        <w:rPr>
          <w:sz w:val="24"/>
          <w:szCs w:val="24"/>
        </w:rPr>
        <w:t xml:space="preserve">using the </w:t>
      </w:r>
      <w:del w:id="38" w:author="Wheeler, David Linnard" w:date="2021-06-09T11:57:00Z">
        <w:r w:rsidRPr="00DD5525" w:rsidDel="00FD54A8">
          <w:rPr>
            <w:sz w:val="24"/>
            <w:szCs w:val="24"/>
          </w:rPr>
          <w:delText>gene ontology (</w:delText>
        </w:r>
      </w:del>
      <w:r w:rsidRPr="00DD5525">
        <w:rPr>
          <w:sz w:val="24"/>
          <w:szCs w:val="24"/>
        </w:rPr>
        <w:t>GO</w:t>
      </w:r>
      <w:del w:id="39" w:author="Wheeler, David Linnard" w:date="2021-06-09T11:57:00Z">
        <w:r w:rsidRPr="00DD5525" w:rsidDel="00FD54A8">
          <w:rPr>
            <w:sz w:val="24"/>
            <w:szCs w:val="24"/>
          </w:rPr>
          <w:delText>)</w:delText>
        </w:r>
      </w:del>
      <w:r w:rsidRPr="00DD5525">
        <w:rPr>
          <w:sz w:val="24"/>
          <w:szCs w:val="24"/>
        </w:rPr>
        <w:t xml:space="preserve"> database in Blast2GO. </w:t>
      </w:r>
      <w:ins w:id="40" w:author="Wheeler, David Linnard" w:date="2021-06-07T10:52:00Z">
        <w:r w:rsidR="00493A74">
          <w:rPr>
            <w:sz w:val="24"/>
            <w:szCs w:val="24"/>
          </w:rPr>
          <w:t xml:space="preserve">A </w:t>
        </w:r>
      </w:ins>
      <w:del w:id="41" w:author="Wheeler, David Linnard" w:date="2021-06-07T10:52:00Z">
        <w:r w:rsidRPr="00DD5525" w:rsidDel="00493A74">
          <w:rPr>
            <w:sz w:val="24"/>
            <w:szCs w:val="24"/>
          </w:rPr>
          <w:delText>T</w:delText>
        </w:r>
      </w:del>
      <w:ins w:id="42" w:author="Wheeler, David Linnard" w:date="2021-06-07T10:52:00Z">
        <w:r w:rsidR="00493A74">
          <w:rPr>
            <w:sz w:val="24"/>
            <w:szCs w:val="24"/>
          </w:rPr>
          <w:t>t</w:t>
        </w:r>
      </w:ins>
      <w:r w:rsidRPr="00DD5525">
        <w:rPr>
          <w:sz w:val="24"/>
          <w:szCs w:val="24"/>
        </w:rPr>
        <w:t xml:space="preserve">otal </w:t>
      </w:r>
      <w:ins w:id="43" w:author="Wheeler, David Linnard" w:date="2021-06-07T10:52:00Z">
        <w:r w:rsidR="00493A74">
          <w:rPr>
            <w:sz w:val="24"/>
            <w:szCs w:val="24"/>
          </w:rPr>
          <w:t xml:space="preserve">of </w:t>
        </w:r>
      </w:ins>
      <w:r w:rsidRPr="00DD5525">
        <w:rPr>
          <w:sz w:val="24"/>
          <w:szCs w:val="24"/>
        </w:rPr>
        <w:t xml:space="preserve">322, 235, and 156 significantly enriched GO terms </w:t>
      </w:r>
      <w:r w:rsidRPr="00DD5525">
        <w:rPr>
          <w:sz w:val="24"/>
          <w:szCs w:val="24"/>
        </w:rPr>
        <w:lastRenderedPageBreak/>
        <w:t xml:space="preserve">were identified for potato, brown mustard, and peppermint, respectively. A </w:t>
      </w:r>
      <w:commentRangeStart w:id="44"/>
      <w:r w:rsidRPr="00DD5525">
        <w:rPr>
          <w:sz w:val="24"/>
          <w:szCs w:val="24"/>
        </w:rPr>
        <w:t xml:space="preserve">higher </w:t>
      </w:r>
      <w:commentRangeEnd w:id="44"/>
      <w:r w:rsidR="002D5873">
        <w:rPr>
          <w:rStyle w:val="CommentReference"/>
        </w:rPr>
        <w:commentReference w:id="44"/>
      </w:r>
      <w:r w:rsidRPr="00DD5525">
        <w:rPr>
          <w:sz w:val="24"/>
          <w:szCs w:val="24"/>
        </w:rPr>
        <w:t xml:space="preserve">proportion of </w:t>
      </w:r>
      <w:commentRangeStart w:id="45"/>
      <w:r w:rsidRPr="00DD5525">
        <w:rPr>
          <w:sz w:val="24"/>
          <w:szCs w:val="24"/>
        </w:rPr>
        <w:t xml:space="preserve">GO terms </w:t>
      </w:r>
      <w:commentRangeEnd w:id="45"/>
      <w:r w:rsidR="00FD54A8">
        <w:rPr>
          <w:rStyle w:val="CommentReference"/>
        </w:rPr>
        <w:commentReference w:id="45"/>
      </w:r>
      <w:r w:rsidRPr="00DD5525">
        <w:rPr>
          <w:sz w:val="24"/>
          <w:szCs w:val="24"/>
        </w:rPr>
        <w:t>belonged to the biological process followed by molecular function and cellular component </w:t>
      </w:r>
      <w:r w:rsidRPr="00DD5525">
        <w:rPr>
          <w:rStyle w:val="Strong"/>
          <w:color w:val="0E101A"/>
          <w:sz w:val="24"/>
          <w:szCs w:val="24"/>
        </w:rPr>
        <w:t>(Supplementary Table</w:t>
      </w:r>
      <w:r w:rsidR="00C735BC">
        <w:rPr>
          <w:rStyle w:val="Strong"/>
          <w:color w:val="0E101A"/>
          <w:sz w:val="24"/>
          <w:szCs w:val="24"/>
        </w:rPr>
        <w:t xml:space="preserve"> 6</w:t>
      </w:r>
      <w:r w:rsidRPr="00DD5525">
        <w:rPr>
          <w:rStyle w:val="Strong"/>
          <w:color w:val="0E101A"/>
          <w:sz w:val="24"/>
          <w:szCs w:val="24"/>
        </w:rPr>
        <w:t xml:space="preserve">). </w:t>
      </w:r>
      <w:r w:rsidRPr="00DD5525">
        <w:rPr>
          <w:rStyle w:val="Strong"/>
          <w:b w:val="0"/>
          <w:color w:val="0E101A"/>
          <w:sz w:val="24"/>
          <w:szCs w:val="24"/>
        </w:rPr>
        <w:t>However,</w:t>
      </w:r>
      <w:r w:rsidRPr="00DD5525">
        <w:rPr>
          <w:rStyle w:val="Strong"/>
          <w:color w:val="0E101A"/>
          <w:sz w:val="24"/>
          <w:szCs w:val="24"/>
        </w:rPr>
        <w:t> </w:t>
      </w:r>
      <w:r w:rsidRPr="00DD5525">
        <w:rPr>
          <w:sz w:val="24"/>
          <w:szCs w:val="24"/>
        </w:rPr>
        <w:t>no significantly enriched GO terms were identified for </w:t>
      </w:r>
      <w:r w:rsidRPr="00DD5525">
        <w:rPr>
          <w:rStyle w:val="Emphasis"/>
          <w:color w:val="0E101A"/>
          <w:sz w:val="24"/>
          <w:szCs w:val="24"/>
        </w:rPr>
        <w:t xml:space="preserve">Verticillium </w:t>
      </w:r>
      <w:proofErr w:type="spellStart"/>
      <w:r w:rsidRPr="00DD5525">
        <w:rPr>
          <w:rStyle w:val="Emphasis"/>
          <w:color w:val="0E101A"/>
          <w:sz w:val="24"/>
          <w:szCs w:val="24"/>
        </w:rPr>
        <w:t>dahliae</w:t>
      </w:r>
      <w:proofErr w:type="spellEnd"/>
      <w:r w:rsidRPr="00DD5525">
        <w:rPr>
          <w:sz w:val="24"/>
          <w:szCs w:val="24"/>
        </w:rPr>
        <w:t>. The top 15 GO terms for each host</w:t>
      </w:r>
      <w:r>
        <w:rPr>
          <w:sz w:val="24"/>
          <w:szCs w:val="24"/>
        </w:rPr>
        <w:t xml:space="preserve"> </w:t>
      </w:r>
      <w:r w:rsidRPr="00DD5525">
        <w:rPr>
          <w:sz w:val="24"/>
          <w:szCs w:val="24"/>
        </w:rPr>
        <w:t>are presented in </w:t>
      </w:r>
      <w:r w:rsidRPr="00DD5525">
        <w:rPr>
          <w:rStyle w:val="Strong"/>
          <w:color w:val="0E101A"/>
          <w:sz w:val="24"/>
          <w:szCs w:val="24"/>
        </w:rPr>
        <w:t xml:space="preserve">Figure </w:t>
      </w:r>
      <w:r w:rsidR="006B1658">
        <w:rPr>
          <w:rStyle w:val="Strong"/>
          <w:color w:val="0E101A"/>
          <w:sz w:val="24"/>
          <w:szCs w:val="24"/>
        </w:rPr>
        <w:t>5</w:t>
      </w:r>
      <w:r w:rsidRPr="00DD5525">
        <w:rPr>
          <w:sz w:val="24"/>
          <w:szCs w:val="24"/>
        </w:rPr>
        <w:t xml:space="preserve">. Five GO terms </w:t>
      </w:r>
      <w:del w:id="46" w:author="Wheeler, David Linnard" w:date="2021-06-09T11:44:00Z">
        <w:r w:rsidRPr="00DD5525" w:rsidDel="00FD54A8">
          <w:rPr>
            <w:sz w:val="24"/>
            <w:szCs w:val="24"/>
          </w:rPr>
          <w:delText xml:space="preserve">under </w:delText>
        </w:r>
      </w:del>
      <w:ins w:id="47" w:author="Wheeler, David Linnard" w:date="2021-06-09T11:44:00Z">
        <w:r w:rsidR="00FD54A8">
          <w:rPr>
            <w:sz w:val="24"/>
            <w:szCs w:val="24"/>
          </w:rPr>
          <w:t>within the</w:t>
        </w:r>
        <w:r w:rsidR="00FD54A8" w:rsidRPr="00DD5525">
          <w:rPr>
            <w:sz w:val="24"/>
            <w:szCs w:val="24"/>
          </w:rPr>
          <w:t xml:space="preserve"> metabolic process </w:t>
        </w:r>
      </w:ins>
      <w:r w:rsidRPr="00DD5525">
        <w:rPr>
          <w:sz w:val="24"/>
          <w:szCs w:val="24"/>
        </w:rPr>
        <w:t xml:space="preserve">sub-group </w:t>
      </w:r>
      <w:del w:id="48" w:author="Wheeler, David Linnard" w:date="2021-06-09T11:44:00Z">
        <w:r w:rsidRPr="00DD5525" w:rsidDel="00FD54A8">
          <w:rPr>
            <w:sz w:val="24"/>
            <w:szCs w:val="24"/>
          </w:rPr>
          <w:delText xml:space="preserve">metabolic process </w:delText>
        </w:r>
      </w:del>
      <w:r w:rsidRPr="00DD5525">
        <w:rPr>
          <w:sz w:val="24"/>
          <w:szCs w:val="24"/>
        </w:rPr>
        <w:t xml:space="preserve">and three </w:t>
      </w:r>
      <w:del w:id="49" w:author="Wheeler, David Linnard" w:date="2021-06-09T11:44:00Z">
        <w:r w:rsidRPr="00DD5525" w:rsidDel="00FD54A8">
          <w:rPr>
            <w:sz w:val="24"/>
            <w:szCs w:val="24"/>
          </w:rPr>
          <w:delText xml:space="preserve">under </w:delText>
        </w:r>
      </w:del>
      <w:ins w:id="50" w:author="Wheeler, David Linnard" w:date="2021-06-09T11:44:00Z">
        <w:r w:rsidR="00FD54A8">
          <w:rPr>
            <w:sz w:val="24"/>
            <w:szCs w:val="24"/>
          </w:rPr>
          <w:t>within the</w:t>
        </w:r>
        <w:r w:rsidR="00FD54A8" w:rsidRPr="00DD5525">
          <w:rPr>
            <w:sz w:val="24"/>
            <w:szCs w:val="24"/>
          </w:rPr>
          <w:t xml:space="preserve"> </w:t>
        </w:r>
      </w:ins>
      <w:del w:id="51" w:author="Wheeler, David Linnard" w:date="2021-06-09T11:44:00Z">
        <w:r w:rsidRPr="00DD5525" w:rsidDel="00FD54A8">
          <w:rPr>
            <w:sz w:val="24"/>
            <w:szCs w:val="24"/>
          </w:rPr>
          <w:delText xml:space="preserve">sub-group </w:delText>
        </w:r>
      </w:del>
      <w:r w:rsidRPr="00DD5525">
        <w:rPr>
          <w:sz w:val="24"/>
          <w:szCs w:val="24"/>
        </w:rPr>
        <w:t xml:space="preserve">catalytic activity </w:t>
      </w:r>
      <w:ins w:id="52" w:author="Wheeler, David Linnard" w:date="2021-06-09T11:44:00Z">
        <w:r w:rsidR="00FD54A8" w:rsidRPr="00DD5525">
          <w:rPr>
            <w:sz w:val="24"/>
            <w:szCs w:val="24"/>
          </w:rPr>
          <w:t xml:space="preserve">sub-group </w:t>
        </w:r>
      </w:ins>
      <w:r w:rsidRPr="00DD5525">
        <w:rPr>
          <w:sz w:val="24"/>
          <w:szCs w:val="24"/>
        </w:rPr>
        <w:t>were common in all three hosts. In potato</w:t>
      </w:r>
      <w:ins w:id="53" w:author="Wheeler, David Linnard" w:date="2021-06-03T09:59:00Z">
        <w:r w:rsidR="00D05D31">
          <w:rPr>
            <w:sz w:val="24"/>
            <w:szCs w:val="24"/>
          </w:rPr>
          <w:t>, a</w:t>
        </w:r>
      </w:ins>
      <w:r w:rsidRPr="00DD5525">
        <w:rPr>
          <w:sz w:val="24"/>
          <w:szCs w:val="24"/>
        </w:rPr>
        <w:t xml:space="preserve"> higher number of </w:t>
      </w:r>
      <w:commentRangeStart w:id="54"/>
      <w:r w:rsidRPr="00DD5525">
        <w:rPr>
          <w:sz w:val="24"/>
          <w:szCs w:val="24"/>
        </w:rPr>
        <w:t xml:space="preserve">significantly </w:t>
      </w:r>
      <w:commentRangeEnd w:id="54"/>
      <w:r w:rsidR="00D05D31">
        <w:rPr>
          <w:rStyle w:val="CommentReference"/>
        </w:rPr>
        <w:commentReference w:id="54"/>
      </w:r>
      <w:r w:rsidRPr="00DD5525">
        <w:rPr>
          <w:sz w:val="24"/>
          <w:szCs w:val="24"/>
        </w:rPr>
        <w:t xml:space="preserve">enriched GO terms </w:t>
      </w:r>
      <w:ins w:id="55" w:author="Wheeler, David Linnard" w:date="2021-06-03T09:59:00Z">
        <w:r w:rsidR="00D05D31">
          <w:rPr>
            <w:sz w:val="24"/>
            <w:szCs w:val="24"/>
          </w:rPr>
          <w:t xml:space="preserve">were </w:t>
        </w:r>
      </w:ins>
      <w:r w:rsidRPr="00DD5525">
        <w:rPr>
          <w:sz w:val="24"/>
          <w:szCs w:val="24"/>
        </w:rPr>
        <w:t xml:space="preserve">related to stimulus response </w:t>
      </w:r>
      <w:del w:id="56" w:author="Wheeler, David Linnard" w:date="2021-06-03T10:00:00Z">
        <w:r w:rsidRPr="00DD5525" w:rsidDel="00D05D31">
          <w:rPr>
            <w:sz w:val="24"/>
            <w:szCs w:val="24"/>
          </w:rPr>
          <w:delText xml:space="preserve">were identified </w:delText>
        </w:r>
      </w:del>
      <w:r w:rsidRPr="00DD5525">
        <w:rPr>
          <w:sz w:val="24"/>
          <w:szCs w:val="24"/>
        </w:rPr>
        <w:t>compared to brown mustard and</w:t>
      </w:r>
      <w:r>
        <w:rPr>
          <w:sz w:val="24"/>
          <w:szCs w:val="24"/>
        </w:rPr>
        <w:t xml:space="preserve"> </w:t>
      </w:r>
      <w:r w:rsidRPr="00DD5525">
        <w:rPr>
          <w:sz w:val="24"/>
          <w:szCs w:val="24"/>
        </w:rPr>
        <w:t>peppermint </w:t>
      </w:r>
      <w:r w:rsidRPr="00DD5525">
        <w:rPr>
          <w:rStyle w:val="Strong"/>
          <w:color w:val="0E101A"/>
          <w:sz w:val="24"/>
          <w:szCs w:val="24"/>
        </w:rPr>
        <w:t>(Supplementary Table</w:t>
      </w:r>
      <w:r w:rsidR="00C735BC">
        <w:rPr>
          <w:rStyle w:val="Strong"/>
          <w:color w:val="0E101A"/>
          <w:sz w:val="24"/>
          <w:szCs w:val="24"/>
        </w:rPr>
        <w:t xml:space="preserve"> 6</w:t>
      </w:r>
      <w:r w:rsidRPr="00DD5525">
        <w:rPr>
          <w:rStyle w:val="Strong"/>
          <w:color w:val="0E101A"/>
          <w:sz w:val="24"/>
          <w:szCs w:val="24"/>
        </w:rPr>
        <w:t>).</w:t>
      </w:r>
      <w:r w:rsidRPr="00DD5525">
        <w:rPr>
          <w:sz w:val="24"/>
          <w:szCs w:val="24"/>
        </w:rPr>
        <w:t xml:space="preserve"> The GO terms related to stimulus response in potato included response to stress, response to biotic stimulus, response to fungus, immune response, defense response, response to reactive oxygen species, chitin catabolic process, and chitin metabolic process. However, in brown mustard, </w:t>
      </w:r>
      <w:r w:rsidR="00E820D9">
        <w:rPr>
          <w:sz w:val="24"/>
          <w:szCs w:val="24"/>
        </w:rPr>
        <w:t xml:space="preserve">two </w:t>
      </w:r>
      <w:r w:rsidRPr="00DD5525">
        <w:rPr>
          <w:sz w:val="24"/>
          <w:szCs w:val="24"/>
        </w:rPr>
        <w:t xml:space="preserve">GO terms </w:t>
      </w:r>
      <w:r w:rsidR="00CD5329">
        <w:rPr>
          <w:sz w:val="24"/>
          <w:szCs w:val="24"/>
        </w:rPr>
        <w:t>belonging to</w:t>
      </w:r>
      <w:r w:rsidR="00DD5503">
        <w:rPr>
          <w:sz w:val="24"/>
          <w:szCs w:val="24"/>
        </w:rPr>
        <w:t xml:space="preserve"> </w:t>
      </w:r>
      <w:r w:rsidR="00E820D9">
        <w:rPr>
          <w:sz w:val="24"/>
          <w:szCs w:val="24"/>
        </w:rPr>
        <w:t xml:space="preserve">the </w:t>
      </w:r>
      <w:r w:rsidR="00DD5503">
        <w:rPr>
          <w:sz w:val="24"/>
          <w:szCs w:val="24"/>
        </w:rPr>
        <w:t>same category</w:t>
      </w:r>
      <w:r w:rsidRPr="00DD5525">
        <w:rPr>
          <w:sz w:val="24"/>
          <w:szCs w:val="24"/>
        </w:rPr>
        <w:t xml:space="preserve"> </w:t>
      </w:r>
      <w:r w:rsidR="00CD5329">
        <w:rPr>
          <w:sz w:val="24"/>
          <w:szCs w:val="24"/>
        </w:rPr>
        <w:t>were</w:t>
      </w:r>
      <w:r w:rsidRPr="00DD5525">
        <w:rPr>
          <w:sz w:val="24"/>
          <w:szCs w:val="24"/>
        </w:rPr>
        <w:t xml:space="preserve"> </w:t>
      </w:r>
      <w:r w:rsidR="00E820D9">
        <w:rPr>
          <w:sz w:val="24"/>
          <w:szCs w:val="24"/>
        </w:rPr>
        <w:t xml:space="preserve">detected namely, </w:t>
      </w:r>
      <w:r w:rsidRPr="00DD5525">
        <w:rPr>
          <w:sz w:val="24"/>
          <w:szCs w:val="24"/>
        </w:rPr>
        <w:t>response to stress and response to oxygen-containing compounds</w:t>
      </w:r>
      <w:r w:rsidR="00CD5329">
        <w:rPr>
          <w:sz w:val="24"/>
          <w:szCs w:val="24"/>
        </w:rPr>
        <w:t>.</w:t>
      </w:r>
      <w:r w:rsidR="00DD5503">
        <w:rPr>
          <w:sz w:val="24"/>
          <w:szCs w:val="24"/>
        </w:rPr>
        <w:t xml:space="preserve"> I</w:t>
      </w:r>
      <w:r w:rsidRPr="00DD5525">
        <w:rPr>
          <w:sz w:val="24"/>
          <w:szCs w:val="24"/>
        </w:rPr>
        <w:t>n peppermint, only one GO term, stimulus response, was significantly enriched.</w:t>
      </w:r>
    </w:p>
    <w:p w14:paraId="0D4BB2A7" w14:textId="0483B1C3" w:rsidR="00741205" w:rsidRDefault="00990D18" w:rsidP="00741205">
      <w:pPr>
        <w:spacing w:line="480" w:lineRule="auto"/>
        <w:ind w:firstLine="720"/>
        <w:rPr>
          <w:rFonts w:eastAsia="Times New Roman"/>
          <w:color w:val="0E101A"/>
          <w:sz w:val="24"/>
          <w:szCs w:val="24"/>
        </w:rPr>
      </w:pPr>
      <w:r w:rsidRPr="00830DD7">
        <w:rPr>
          <w:rFonts w:eastAsia="Times New Roman"/>
          <w:color w:val="0E101A"/>
          <w:sz w:val="24"/>
          <w:szCs w:val="24"/>
        </w:rPr>
        <w:t xml:space="preserve">A separate GO enrichment analysis was performed to elucidate </w:t>
      </w:r>
      <w:del w:id="57" w:author="Wheeler, David Linnard" w:date="2021-06-03T10:23:00Z">
        <w:r w:rsidRPr="00830DD7" w:rsidDel="00233E2C">
          <w:rPr>
            <w:rFonts w:eastAsia="Times New Roman"/>
            <w:color w:val="0E101A"/>
            <w:sz w:val="24"/>
            <w:szCs w:val="24"/>
          </w:rPr>
          <w:delText xml:space="preserve">the </w:delText>
        </w:r>
      </w:del>
      <w:r w:rsidRPr="00830DD7">
        <w:rPr>
          <w:rFonts w:eastAsia="Times New Roman"/>
          <w:color w:val="0E101A"/>
          <w:sz w:val="24"/>
          <w:szCs w:val="24"/>
        </w:rPr>
        <w:t xml:space="preserve">biological differences in each host during infection with </w:t>
      </w:r>
      <w:del w:id="58" w:author="Wheeler, David Linnard" w:date="2021-06-03T10:23:00Z">
        <w:r w:rsidRPr="00830DD7" w:rsidDel="00233E2C">
          <w:rPr>
            <w:rFonts w:eastAsia="Times New Roman"/>
            <w:color w:val="0E101A"/>
            <w:sz w:val="24"/>
            <w:szCs w:val="24"/>
          </w:rPr>
          <w:delText>two different </w:delText>
        </w:r>
      </w:del>
      <w:ins w:id="59" w:author="Wheeler, David Linnard" w:date="2021-06-03T10:23:00Z">
        <w:r w:rsidR="00233E2C">
          <w:rPr>
            <w:rFonts w:eastAsia="Times New Roman"/>
            <w:color w:val="0E101A"/>
            <w:sz w:val="24"/>
            <w:szCs w:val="24"/>
          </w:rPr>
          <w:t xml:space="preserve">the </w:t>
        </w:r>
      </w:ins>
      <w:r w:rsidRPr="00830DD7">
        <w:rPr>
          <w:rFonts w:eastAsia="Times New Roman"/>
          <w:i/>
          <w:iCs/>
          <w:color w:val="0E101A"/>
          <w:sz w:val="24"/>
          <w:szCs w:val="24"/>
        </w:rPr>
        <w:t>V.</w:t>
      </w:r>
      <w:r w:rsidRPr="00DD5525">
        <w:rPr>
          <w:rFonts w:eastAsia="Times New Roman"/>
          <w:color w:val="0E101A"/>
          <w:sz w:val="24"/>
          <w:szCs w:val="24"/>
        </w:rPr>
        <w:t xml:space="preserve"> </w:t>
      </w:r>
      <w:proofErr w:type="spellStart"/>
      <w:r w:rsidRPr="00830DD7">
        <w:rPr>
          <w:rFonts w:eastAsia="Times New Roman"/>
          <w:i/>
          <w:iCs/>
          <w:color w:val="0E101A"/>
          <w:sz w:val="24"/>
          <w:szCs w:val="24"/>
        </w:rPr>
        <w:t>dahliae</w:t>
      </w:r>
      <w:proofErr w:type="spellEnd"/>
      <w:r w:rsidRPr="00830DD7">
        <w:rPr>
          <w:rFonts w:eastAsia="Times New Roman"/>
          <w:color w:val="0E101A"/>
          <w:sz w:val="24"/>
          <w:szCs w:val="24"/>
        </w:rPr>
        <w:t> isolates</w:t>
      </w:r>
      <w:r w:rsidRPr="00DD5525">
        <w:rPr>
          <w:rFonts w:eastAsia="Times New Roman"/>
          <w:color w:val="0E101A"/>
          <w:sz w:val="24"/>
          <w:szCs w:val="24"/>
        </w:rPr>
        <w:t xml:space="preserve"> </w:t>
      </w:r>
      <w:del w:id="60" w:author="Wheeler, David Linnard" w:date="2021-06-03T10:24:00Z">
        <w:r w:rsidRPr="00830DD7" w:rsidDel="00233E2C">
          <w:rPr>
            <w:rFonts w:eastAsia="Times New Roman"/>
            <w:color w:val="0E101A"/>
            <w:sz w:val="24"/>
            <w:szCs w:val="24"/>
          </w:rPr>
          <w:delText>representing different virulence</w:delText>
        </w:r>
        <w:r w:rsidRPr="00DD5525" w:rsidDel="00233E2C">
          <w:rPr>
            <w:rFonts w:eastAsia="Times New Roman"/>
            <w:color w:val="0E101A"/>
            <w:sz w:val="24"/>
            <w:szCs w:val="24"/>
          </w:rPr>
          <w:delText xml:space="preserve"> </w:delText>
        </w:r>
        <w:r w:rsidRPr="00830DD7" w:rsidDel="00233E2C">
          <w:rPr>
            <w:rFonts w:eastAsia="Times New Roman"/>
            <w:color w:val="0E101A"/>
            <w:sz w:val="24"/>
            <w:szCs w:val="24"/>
          </w:rPr>
          <w:delText>spectrum (111 and 653)</w:delText>
        </w:r>
      </w:del>
      <w:ins w:id="61" w:author="Wheeler, David Linnard" w:date="2021-06-03T10:24:00Z">
        <w:r w:rsidR="00233E2C">
          <w:rPr>
            <w:rFonts w:eastAsia="Times New Roman"/>
            <w:color w:val="0E101A"/>
            <w:sz w:val="24"/>
            <w:szCs w:val="24"/>
          </w:rPr>
          <w:t xml:space="preserve">that varied in </w:t>
        </w:r>
        <w:commentRangeStart w:id="62"/>
        <w:r w:rsidR="00233E2C">
          <w:rPr>
            <w:rFonts w:eastAsia="Times New Roman"/>
            <w:color w:val="0E101A"/>
            <w:sz w:val="24"/>
            <w:szCs w:val="24"/>
          </w:rPr>
          <w:t>aggressiveness</w:t>
        </w:r>
        <w:commentRangeEnd w:id="62"/>
        <w:r w:rsidR="00233E2C">
          <w:rPr>
            <w:rStyle w:val="CommentReference"/>
          </w:rPr>
          <w:commentReference w:id="62"/>
        </w:r>
      </w:ins>
      <w:r w:rsidRPr="00830DD7">
        <w:rPr>
          <w:rFonts w:eastAsia="Times New Roman"/>
          <w:color w:val="0E101A"/>
          <w:sz w:val="24"/>
          <w:szCs w:val="24"/>
        </w:rPr>
        <w:t xml:space="preserve">. </w:t>
      </w:r>
      <w:r w:rsidR="004B06D2">
        <w:rPr>
          <w:rFonts w:eastAsia="Times New Roman"/>
          <w:color w:val="0E101A"/>
          <w:sz w:val="24"/>
          <w:szCs w:val="24"/>
        </w:rPr>
        <w:t xml:space="preserve">Different </w:t>
      </w:r>
      <w:r w:rsidR="00D31A90">
        <w:rPr>
          <w:rFonts w:eastAsia="Times New Roman"/>
          <w:color w:val="0E101A"/>
          <w:sz w:val="24"/>
          <w:szCs w:val="24"/>
        </w:rPr>
        <w:t xml:space="preserve">types of significantly enriched GO terms were observed </w:t>
      </w:r>
      <w:r w:rsidR="004B06D2">
        <w:rPr>
          <w:rFonts w:eastAsia="Times New Roman"/>
          <w:color w:val="0E101A"/>
          <w:sz w:val="24"/>
          <w:szCs w:val="24"/>
        </w:rPr>
        <w:t xml:space="preserve">with different frequencies </w:t>
      </w:r>
      <w:r w:rsidR="00D31A90">
        <w:rPr>
          <w:rFonts w:eastAsia="Times New Roman"/>
          <w:color w:val="0E101A"/>
          <w:sz w:val="24"/>
          <w:szCs w:val="24"/>
        </w:rPr>
        <w:t xml:space="preserve">for </w:t>
      </w:r>
      <w:r w:rsidR="00B574E2">
        <w:rPr>
          <w:rFonts w:eastAsia="Times New Roman"/>
          <w:color w:val="0E101A"/>
          <w:sz w:val="24"/>
          <w:szCs w:val="24"/>
        </w:rPr>
        <w:t>each</w:t>
      </w:r>
      <w:r w:rsidR="00D31A90">
        <w:rPr>
          <w:rFonts w:eastAsia="Times New Roman"/>
          <w:color w:val="0E101A"/>
          <w:sz w:val="24"/>
          <w:szCs w:val="24"/>
        </w:rPr>
        <w:t xml:space="preserve"> host and comparison (</w:t>
      </w:r>
      <w:r w:rsidR="00D31A90" w:rsidRPr="004B06D2">
        <w:rPr>
          <w:rFonts w:eastAsia="Times New Roman"/>
          <w:b/>
          <w:color w:val="0E101A"/>
          <w:sz w:val="24"/>
          <w:szCs w:val="24"/>
        </w:rPr>
        <w:t>Supplementary Table 7</w:t>
      </w:r>
      <w:r w:rsidR="00D31A90">
        <w:rPr>
          <w:rFonts w:eastAsia="Times New Roman"/>
          <w:color w:val="0E101A"/>
          <w:sz w:val="24"/>
          <w:szCs w:val="24"/>
        </w:rPr>
        <w:t>).</w:t>
      </w:r>
      <w:ins w:id="63" w:author="Wheeler, David Linnard" w:date="2021-06-03T10:25:00Z">
        <w:r w:rsidR="00233E2C">
          <w:rPr>
            <w:rFonts w:eastAsia="Times New Roman"/>
            <w:color w:val="0E101A"/>
            <w:sz w:val="24"/>
            <w:szCs w:val="24"/>
          </w:rPr>
          <w:t xml:space="preserve"> </w:t>
        </w:r>
      </w:ins>
      <w:r w:rsidRPr="00830DD7">
        <w:rPr>
          <w:rFonts w:eastAsia="Times New Roman"/>
          <w:color w:val="0E101A"/>
          <w:sz w:val="24"/>
          <w:szCs w:val="24"/>
        </w:rPr>
        <w:t>The brown mustard, endophyte</w:t>
      </w:r>
      <w:r w:rsidRPr="00DD5525">
        <w:rPr>
          <w:rFonts w:eastAsia="Times New Roman"/>
          <w:color w:val="0E101A"/>
          <w:sz w:val="24"/>
          <w:szCs w:val="24"/>
        </w:rPr>
        <w:t xml:space="preserve"> </w:t>
      </w:r>
      <w:r w:rsidRPr="00830DD7">
        <w:rPr>
          <w:rFonts w:eastAsia="Times New Roman"/>
          <w:color w:val="0E101A"/>
          <w:sz w:val="24"/>
          <w:szCs w:val="24"/>
        </w:rPr>
        <w:t>of both isolates, had nearly equal</w:t>
      </w:r>
      <w:r w:rsidRPr="00DD5525">
        <w:rPr>
          <w:rFonts w:eastAsia="Times New Roman"/>
          <w:color w:val="0E101A"/>
          <w:sz w:val="24"/>
          <w:szCs w:val="24"/>
        </w:rPr>
        <w:t xml:space="preserve"> </w:t>
      </w:r>
      <w:r w:rsidRPr="00830DD7">
        <w:rPr>
          <w:rFonts w:eastAsia="Times New Roman"/>
          <w:color w:val="0E101A"/>
          <w:sz w:val="24"/>
          <w:szCs w:val="24"/>
        </w:rPr>
        <w:t>number of significantly enriched GO terms in</w:t>
      </w:r>
      <w:r w:rsidRPr="00DD5525">
        <w:rPr>
          <w:rFonts w:eastAsia="Times New Roman"/>
          <w:color w:val="0E101A"/>
          <w:sz w:val="24"/>
          <w:szCs w:val="24"/>
        </w:rPr>
        <w:t xml:space="preserve"> </w:t>
      </w:r>
      <w:r w:rsidRPr="00830DD7">
        <w:rPr>
          <w:rFonts w:eastAsia="Times New Roman"/>
          <w:color w:val="0E101A"/>
          <w:sz w:val="24"/>
          <w:szCs w:val="24"/>
        </w:rPr>
        <w:t>both comparisons (111 vs. control and 653 vs.</w:t>
      </w:r>
      <w:r w:rsidRPr="00DD5525">
        <w:rPr>
          <w:rFonts w:eastAsia="Times New Roman"/>
          <w:color w:val="0E101A"/>
          <w:sz w:val="24"/>
          <w:szCs w:val="24"/>
        </w:rPr>
        <w:t xml:space="preserve"> </w:t>
      </w:r>
      <w:r w:rsidRPr="00830DD7">
        <w:rPr>
          <w:rFonts w:eastAsia="Times New Roman"/>
          <w:color w:val="0E101A"/>
          <w:sz w:val="24"/>
          <w:szCs w:val="24"/>
        </w:rPr>
        <w:t>control) </w:t>
      </w:r>
      <w:r w:rsidRPr="00830DD7">
        <w:rPr>
          <w:rFonts w:eastAsia="Times New Roman"/>
          <w:b/>
          <w:bCs/>
          <w:color w:val="0E101A"/>
          <w:sz w:val="24"/>
          <w:szCs w:val="24"/>
        </w:rPr>
        <w:t xml:space="preserve">(Table </w:t>
      </w:r>
      <w:r w:rsidR="00D84346">
        <w:rPr>
          <w:rFonts w:eastAsia="Times New Roman"/>
          <w:b/>
          <w:bCs/>
          <w:color w:val="0E101A"/>
          <w:sz w:val="24"/>
          <w:szCs w:val="24"/>
        </w:rPr>
        <w:t>4</w:t>
      </w:r>
      <w:r w:rsidRPr="00830DD7">
        <w:rPr>
          <w:rFonts w:eastAsia="Times New Roman"/>
          <w:b/>
          <w:bCs/>
          <w:color w:val="0E101A"/>
          <w:sz w:val="24"/>
          <w:szCs w:val="24"/>
        </w:rPr>
        <w:t>)</w:t>
      </w:r>
      <w:r w:rsidRPr="00830DD7">
        <w:rPr>
          <w:rFonts w:eastAsia="Times New Roman"/>
          <w:color w:val="0E101A"/>
          <w:sz w:val="24"/>
          <w:szCs w:val="24"/>
        </w:rPr>
        <w:t xml:space="preserve">. Interestingly, in potato, </w:t>
      </w:r>
      <w:r w:rsidR="00897BB3">
        <w:rPr>
          <w:rFonts w:eastAsia="Times New Roman"/>
          <w:color w:val="0E101A"/>
          <w:sz w:val="24"/>
          <w:szCs w:val="24"/>
        </w:rPr>
        <w:t xml:space="preserve">DEGs obtained from comparison, isolate 653 (aggressive towards potato) vs. control, resulted in a higher number of GO terms in comparison to DEGs obtained from isolate 111 (less aggressive towards potato) vs. control </w:t>
      </w:r>
      <w:r w:rsidR="00897BB3" w:rsidRPr="00741205">
        <w:rPr>
          <w:rFonts w:eastAsia="Times New Roman"/>
          <w:b/>
          <w:color w:val="0E101A"/>
          <w:sz w:val="24"/>
          <w:szCs w:val="24"/>
        </w:rPr>
        <w:t xml:space="preserve">(Table </w:t>
      </w:r>
      <w:r w:rsidR="00D84346">
        <w:rPr>
          <w:rFonts w:eastAsia="Times New Roman"/>
          <w:b/>
          <w:color w:val="0E101A"/>
          <w:sz w:val="24"/>
          <w:szCs w:val="24"/>
        </w:rPr>
        <w:t>4</w:t>
      </w:r>
      <w:r w:rsidR="00897BB3" w:rsidRPr="00741205">
        <w:rPr>
          <w:rFonts w:eastAsia="Times New Roman"/>
          <w:b/>
          <w:color w:val="0E101A"/>
          <w:sz w:val="24"/>
          <w:szCs w:val="24"/>
        </w:rPr>
        <w:t>)</w:t>
      </w:r>
      <w:r w:rsidR="00897BB3">
        <w:rPr>
          <w:rFonts w:eastAsia="Times New Roman"/>
          <w:color w:val="0E101A"/>
          <w:sz w:val="24"/>
          <w:szCs w:val="24"/>
        </w:rPr>
        <w:t>.</w:t>
      </w:r>
      <w:r w:rsidR="00897BB3" w:rsidRPr="00897BB3">
        <w:rPr>
          <w:rFonts w:eastAsia="Times New Roman"/>
          <w:color w:val="0E101A"/>
          <w:sz w:val="24"/>
          <w:szCs w:val="24"/>
        </w:rPr>
        <w:t xml:space="preserve"> </w:t>
      </w:r>
      <w:r w:rsidR="00897BB3" w:rsidRPr="00830DD7">
        <w:rPr>
          <w:rFonts w:eastAsia="Times New Roman"/>
          <w:color w:val="0E101A"/>
          <w:sz w:val="24"/>
          <w:szCs w:val="24"/>
        </w:rPr>
        <w:lastRenderedPageBreak/>
        <w:t>A similar pattern was observed in peppermint as well.</w:t>
      </w:r>
      <w:r w:rsidR="00E820D9">
        <w:rPr>
          <w:rFonts w:eastAsia="Times New Roman"/>
          <w:color w:val="0E101A"/>
          <w:sz w:val="24"/>
          <w:szCs w:val="24"/>
        </w:rPr>
        <w:t xml:space="preserve"> </w:t>
      </w:r>
      <w:r w:rsidR="00897BB3">
        <w:rPr>
          <w:rFonts w:eastAsia="Times New Roman"/>
          <w:color w:val="0E101A"/>
          <w:sz w:val="24"/>
          <w:szCs w:val="24"/>
        </w:rPr>
        <w:t>DEGs observed in 111 (aggressive towards peppermint) vs. control had 98 significantly enriched GO terms</w:t>
      </w:r>
      <w:r w:rsidR="00E820D9">
        <w:rPr>
          <w:rFonts w:eastAsia="Times New Roman"/>
          <w:color w:val="0E101A"/>
          <w:sz w:val="24"/>
          <w:szCs w:val="24"/>
        </w:rPr>
        <w:t>,</w:t>
      </w:r>
      <w:r w:rsidR="00897BB3">
        <w:rPr>
          <w:rFonts w:eastAsia="Times New Roman"/>
          <w:color w:val="0E101A"/>
          <w:sz w:val="24"/>
          <w:szCs w:val="24"/>
        </w:rPr>
        <w:t xml:space="preserve"> whereas DEGs from 653 (less aggressive towards peppermint) vs. control had no significantly enriched GO terms </w:t>
      </w:r>
      <w:r w:rsidR="00897BB3" w:rsidRPr="006B1658">
        <w:rPr>
          <w:rFonts w:eastAsia="Times New Roman"/>
          <w:b/>
          <w:color w:val="0E101A"/>
          <w:sz w:val="24"/>
          <w:szCs w:val="24"/>
        </w:rPr>
        <w:t>(</w:t>
      </w:r>
      <w:r w:rsidR="00897BB3" w:rsidRPr="00741205">
        <w:rPr>
          <w:rFonts w:eastAsia="Times New Roman"/>
          <w:b/>
          <w:color w:val="0E101A"/>
          <w:sz w:val="24"/>
          <w:szCs w:val="24"/>
        </w:rPr>
        <w:t xml:space="preserve">Table </w:t>
      </w:r>
      <w:r w:rsidR="00D84346">
        <w:rPr>
          <w:rFonts w:eastAsia="Times New Roman"/>
          <w:b/>
          <w:color w:val="0E101A"/>
          <w:sz w:val="24"/>
          <w:szCs w:val="24"/>
        </w:rPr>
        <w:t>4</w:t>
      </w:r>
      <w:r w:rsidR="00897BB3" w:rsidRPr="00741205">
        <w:rPr>
          <w:rFonts w:eastAsia="Times New Roman"/>
          <w:b/>
          <w:color w:val="0E101A"/>
          <w:sz w:val="24"/>
          <w:szCs w:val="24"/>
        </w:rPr>
        <w:t>)</w:t>
      </w:r>
      <w:r w:rsidR="00897BB3" w:rsidRPr="00741205">
        <w:rPr>
          <w:rFonts w:eastAsia="Times New Roman"/>
          <w:color w:val="0E101A"/>
          <w:sz w:val="24"/>
          <w:szCs w:val="24"/>
        </w:rPr>
        <w:t>.</w:t>
      </w:r>
      <w:r w:rsidR="00897BB3">
        <w:rPr>
          <w:rFonts w:eastAsia="Times New Roman"/>
          <w:color w:val="0E101A"/>
          <w:sz w:val="24"/>
          <w:szCs w:val="24"/>
        </w:rPr>
        <w:t xml:space="preserve"> </w:t>
      </w:r>
      <w:r w:rsidRPr="00830DD7">
        <w:rPr>
          <w:rFonts w:eastAsia="Times New Roman"/>
          <w:color w:val="0E101A"/>
          <w:sz w:val="24"/>
          <w:szCs w:val="24"/>
        </w:rPr>
        <w:t>In addition, GO</w:t>
      </w:r>
      <w:r w:rsidRPr="00DD5525">
        <w:rPr>
          <w:rFonts w:eastAsia="Times New Roman"/>
          <w:color w:val="0E101A"/>
          <w:sz w:val="24"/>
          <w:szCs w:val="24"/>
        </w:rPr>
        <w:t xml:space="preserve"> </w:t>
      </w:r>
      <w:r w:rsidRPr="00830DD7">
        <w:rPr>
          <w:rFonts w:eastAsia="Times New Roman"/>
          <w:color w:val="0E101A"/>
          <w:sz w:val="24"/>
          <w:szCs w:val="24"/>
        </w:rPr>
        <w:t xml:space="preserve">analysis for DEGs </w:t>
      </w:r>
      <w:r w:rsidR="00897BB3">
        <w:rPr>
          <w:rFonts w:eastAsia="Times New Roman"/>
          <w:color w:val="0E101A"/>
          <w:sz w:val="24"/>
          <w:szCs w:val="24"/>
        </w:rPr>
        <w:t xml:space="preserve">from </w:t>
      </w:r>
      <w:r w:rsidRPr="00830DD7">
        <w:rPr>
          <w:rFonts w:eastAsia="Times New Roman"/>
          <w:color w:val="0E101A"/>
          <w:sz w:val="24"/>
          <w:szCs w:val="24"/>
        </w:rPr>
        <w:t>653 vs. 111 in potato identified two GO terms; defense</w:t>
      </w:r>
      <w:r w:rsidRPr="00DD5525">
        <w:rPr>
          <w:rFonts w:eastAsia="Times New Roman"/>
          <w:color w:val="0E101A"/>
          <w:sz w:val="24"/>
          <w:szCs w:val="24"/>
        </w:rPr>
        <w:t xml:space="preserve"> </w:t>
      </w:r>
      <w:r w:rsidRPr="00830DD7">
        <w:rPr>
          <w:rFonts w:eastAsia="Times New Roman"/>
          <w:color w:val="0E101A"/>
          <w:sz w:val="24"/>
          <w:szCs w:val="24"/>
        </w:rPr>
        <w:t>response and</w:t>
      </w:r>
      <w:r w:rsidRPr="00DD5525">
        <w:rPr>
          <w:rFonts w:eastAsia="Times New Roman"/>
          <w:color w:val="0E101A"/>
          <w:sz w:val="24"/>
          <w:szCs w:val="24"/>
        </w:rPr>
        <w:t xml:space="preserve"> </w:t>
      </w:r>
      <w:r w:rsidRPr="00830DD7">
        <w:rPr>
          <w:rFonts w:eastAsia="Times New Roman"/>
          <w:color w:val="0E101A"/>
          <w:sz w:val="24"/>
          <w:szCs w:val="24"/>
        </w:rPr>
        <w:t>response to biotic stimulus, whereas no significant GO terms were</w:t>
      </w:r>
      <w:r w:rsidRPr="00DD5525">
        <w:rPr>
          <w:rFonts w:eastAsia="Times New Roman"/>
          <w:color w:val="0E101A"/>
          <w:sz w:val="24"/>
          <w:szCs w:val="24"/>
        </w:rPr>
        <w:t xml:space="preserve"> </w:t>
      </w:r>
      <w:r w:rsidR="00CD5329">
        <w:rPr>
          <w:rFonts w:eastAsia="Times New Roman"/>
          <w:color w:val="0E101A"/>
          <w:sz w:val="24"/>
          <w:szCs w:val="24"/>
        </w:rPr>
        <w:t>detected</w:t>
      </w:r>
      <w:r w:rsidRPr="00830DD7">
        <w:rPr>
          <w:rFonts w:eastAsia="Times New Roman"/>
          <w:color w:val="0E101A"/>
          <w:sz w:val="24"/>
          <w:szCs w:val="24"/>
        </w:rPr>
        <w:t xml:space="preserve"> </w:t>
      </w:r>
      <w:r>
        <w:rPr>
          <w:rFonts w:eastAsia="Times New Roman"/>
          <w:color w:val="0E101A"/>
          <w:sz w:val="24"/>
          <w:szCs w:val="24"/>
        </w:rPr>
        <w:t>in</w:t>
      </w:r>
      <w:r w:rsidRPr="00830DD7">
        <w:rPr>
          <w:rFonts w:eastAsia="Times New Roman"/>
          <w:color w:val="0E101A"/>
          <w:sz w:val="24"/>
          <w:szCs w:val="24"/>
        </w:rPr>
        <w:t xml:space="preserve"> brown mustard and peppermint</w:t>
      </w:r>
      <w:r w:rsidR="00897BB3">
        <w:rPr>
          <w:rFonts w:eastAsia="Times New Roman"/>
          <w:color w:val="0E101A"/>
          <w:sz w:val="24"/>
          <w:szCs w:val="24"/>
        </w:rPr>
        <w:t xml:space="preserve"> for </w:t>
      </w:r>
      <w:r w:rsidR="00E820D9">
        <w:rPr>
          <w:rFonts w:eastAsia="Times New Roman"/>
          <w:color w:val="0E101A"/>
          <w:sz w:val="24"/>
          <w:szCs w:val="24"/>
        </w:rPr>
        <w:t xml:space="preserve">the </w:t>
      </w:r>
      <w:r w:rsidR="00897BB3">
        <w:rPr>
          <w:rFonts w:eastAsia="Times New Roman"/>
          <w:color w:val="0E101A"/>
          <w:sz w:val="24"/>
          <w:szCs w:val="24"/>
        </w:rPr>
        <w:t>same comparison</w:t>
      </w:r>
      <w:r w:rsidRPr="00830DD7">
        <w:rPr>
          <w:rFonts w:eastAsia="Times New Roman"/>
          <w:color w:val="0E101A"/>
          <w:sz w:val="24"/>
          <w:szCs w:val="24"/>
        </w:rPr>
        <w:t> </w:t>
      </w:r>
      <w:r w:rsidRPr="00830DD7">
        <w:rPr>
          <w:rFonts w:eastAsia="Times New Roman"/>
          <w:b/>
          <w:bCs/>
          <w:color w:val="0E101A"/>
          <w:sz w:val="24"/>
          <w:szCs w:val="24"/>
        </w:rPr>
        <w:t xml:space="preserve">(Table </w:t>
      </w:r>
      <w:r w:rsidR="00D84346">
        <w:rPr>
          <w:rFonts w:eastAsia="Times New Roman"/>
          <w:b/>
          <w:bCs/>
          <w:color w:val="0E101A"/>
          <w:sz w:val="24"/>
          <w:szCs w:val="24"/>
        </w:rPr>
        <w:t>4</w:t>
      </w:r>
      <w:r w:rsidRPr="00830DD7">
        <w:rPr>
          <w:rFonts w:eastAsia="Times New Roman"/>
          <w:b/>
          <w:bCs/>
          <w:color w:val="0E101A"/>
          <w:sz w:val="24"/>
          <w:szCs w:val="24"/>
        </w:rPr>
        <w:t>)</w:t>
      </w:r>
      <w:r w:rsidRPr="00830DD7">
        <w:rPr>
          <w:rFonts w:eastAsia="Times New Roman"/>
          <w:color w:val="0E101A"/>
          <w:sz w:val="24"/>
          <w:szCs w:val="24"/>
        </w:rPr>
        <w:t>.</w:t>
      </w:r>
    </w:p>
    <w:p w14:paraId="6EE91BD8" w14:textId="77777777" w:rsidR="00D245B1" w:rsidRDefault="00D245B1" w:rsidP="00741205">
      <w:pPr>
        <w:spacing w:line="480" w:lineRule="auto"/>
        <w:ind w:firstLine="720"/>
        <w:rPr>
          <w:rFonts w:eastAsia="Times New Roman"/>
          <w:color w:val="0E101A"/>
          <w:sz w:val="24"/>
          <w:szCs w:val="24"/>
        </w:rPr>
      </w:pPr>
    </w:p>
    <w:p w14:paraId="277CD14F" w14:textId="250D60EA" w:rsidR="00567591" w:rsidRDefault="00567591" w:rsidP="00741205">
      <w:pPr>
        <w:spacing w:line="480" w:lineRule="auto"/>
        <w:rPr>
          <w:b/>
          <w:sz w:val="24"/>
          <w:szCs w:val="24"/>
        </w:rPr>
      </w:pPr>
      <w:r>
        <w:rPr>
          <w:b/>
          <w:sz w:val="24"/>
          <w:szCs w:val="24"/>
        </w:rPr>
        <w:t>Validation trial</w:t>
      </w:r>
    </w:p>
    <w:p w14:paraId="7A768209" w14:textId="21A30E42" w:rsidR="00567591" w:rsidRPr="009C4E95" w:rsidRDefault="00567591" w:rsidP="00567591">
      <w:pPr>
        <w:spacing w:line="480" w:lineRule="auto"/>
        <w:ind w:firstLine="720"/>
        <w:rPr>
          <w:b/>
          <w:color w:val="0E101A"/>
          <w:sz w:val="24"/>
          <w:szCs w:val="24"/>
        </w:rPr>
      </w:pPr>
      <w:r>
        <w:rPr>
          <w:color w:val="0E101A"/>
          <w:sz w:val="24"/>
          <w:szCs w:val="24"/>
        </w:rPr>
        <w:t>A subset of the DEGs identified with RNA-seq data above were validated with</w:t>
      </w:r>
      <w:r w:rsidRPr="009C4E95">
        <w:rPr>
          <w:color w:val="0E101A"/>
          <w:sz w:val="24"/>
          <w:szCs w:val="24"/>
        </w:rPr>
        <w:t xml:space="preserve"> RT-</w:t>
      </w:r>
      <w:r>
        <w:rPr>
          <w:color w:val="0E101A"/>
          <w:sz w:val="24"/>
          <w:szCs w:val="24"/>
        </w:rPr>
        <w:t>q</w:t>
      </w:r>
      <w:r w:rsidRPr="009C4E95">
        <w:rPr>
          <w:color w:val="0E101A"/>
          <w:sz w:val="24"/>
          <w:szCs w:val="24"/>
        </w:rPr>
        <w:t xml:space="preserve">PCR. A total of 30 of 43 </w:t>
      </w:r>
      <w:r>
        <w:rPr>
          <w:color w:val="0E101A"/>
          <w:sz w:val="24"/>
          <w:szCs w:val="24"/>
        </w:rPr>
        <w:t xml:space="preserve">DEG </w:t>
      </w:r>
      <w:r w:rsidRPr="009C4E95">
        <w:rPr>
          <w:color w:val="0E101A"/>
          <w:sz w:val="24"/>
          <w:szCs w:val="24"/>
        </w:rPr>
        <w:t xml:space="preserve">comparisons, including 10 for brown mustard, 12 for potato, </w:t>
      </w:r>
      <w:r>
        <w:rPr>
          <w:color w:val="0E101A"/>
          <w:sz w:val="24"/>
          <w:szCs w:val="24"/>
        </w:rPr>
        <w:t>4</w:t>
      </w:r>
      <w:r w:rsidRPr="009C4E95">
        <w:rPr>
          <w:color w:val="0E101A"/>
          <w:sz w:val="24"/>
          <w:szCs w:val="24"/>
        </w:rPr>
        <w:t xml:space="preserve"> for </w:t>
      </w:r>
      <w:r>
        <w:rPr>
          <w:color w:val="0E101A"/>
          <w:sz w:val="24"/>
          <w:szCs w:val="24"/>
        </w:rPr>
        <w:t>pepper</w:t>
      </w:r>
      <w:r w:rsidRPr="009C4E95">
        <w:rPr>
          <w:color w:val="0E101A"/>
          <w:sz w:val="24"/>
          <w:szCs w:val="24"/>
        </w:rPr>
        <w:t xml:space="preserve">mint, and </w:t>
      </w:r>
      <w:r>
        <w:rPr>
          <w:color w:val="0E101A"/>
          <w:sz w:val="24"/>
          <w:szCs w:val="24"/>
        </w:rPr>
        <w:t>4</w:t>
      </w:r>
      <w:r w:rsidRPr="009C4E95">
        <w:rPr>
          <w:color w:val="0E101A"/>
          <w:sz w:val="24"/>
          <w:szCs w:val="24"/>
        </w:rPr>
        <w:t xml:space="preserve"> </w:t>
      </w:r>
      <w:r>
        <w:rPr>
          <w:color w:val="0E101A"/>
          <w:sz w:val="24"/>
          <w:szCs w:val="24"/>
        </w:rPr>
        <w:t xml:space="preserve">for </w:t>
      </w:r>
      <w:r w:rsidRPr="009C4E95">
        <w:rPr>
          <w:i/>
          <w:color w:val="0E101A"/>
          <w:sz w:val="24"/>
          <w:szCs w:val="24"/>
        </w:rPr>
        <w:t xml:space="preserve">V. </w:t>
      </w:r>
      <w:proofErr w:type="spellStart"/>
      <w:r w:rsidRPr="009C4E95">
        <w:rPr>
          <w:i/>
          <w:color w:val="0E101A"/>
          <w:sz w:val="24"/>
          <w:szCs w:val="24"/>
        </w:rPr>
        <w:t>dahliae</w:t>
      </w:r>
      <w:proofErr w:type="spellEnd"/>
      <w:r>
        <w:rPr>
          <w:iCs/>
          <w:color w:val="0E101A"/>
          <w:sz w:val="24"/>
          <w:szCs w:val="24"/>
        </w:rPr>
        <w:t>,</w:t>
      </w:r>
      <w:r w:rsidRPr="009C4E95">
        <w:rPr>
          <w:color w:val="0E101A"/>
          <w:sz w:val="24"/>
          <w:szCs w:val="24"/>
        </w:rPr>
        <w:t xml:space="preserve"> were validated</w:t>
      </w:r>
      <w:r>
        <w:rPr>
          <w:color w:val="0E101A"/>
          <w:sz w:val="24"/>
          <w:szCs w:val="24"/>
        </w:rPr>
        <w:t>.</w:t>
      </w:r>
      <w:r w:rsidRPr="009C4E95">
        <w:rPr>
          <w:color w:val="0E101A"/>
          <w:sz w:val="24"/>
          <w:szCs w:val="24"/>
        </w:rPr>
        <w:t xml:space="preserve"> These comparisons include expression changes of </w:t>
      </w:r>
      <w:r>
        <w:rPr>
          <w:color w:val="0E101A"/>
          <w:sz w:val="24"/>
          <w:szCs w:val="24"/>
        </w:rPr>
        <w:t>5</w:t>
      </w:r>
      <w:r w:rsidRPr="009C4E95">
        <w:rPr>
          <w:color w:val="0E101A"/>
          <w:sz w:val="24"/>
          <w:szCs w:val="24"/>
        </w:rPr>
        <w:t xml:space="preserve">, </w:t>
      </w:r>
      <w:r>
        <w:rPr>
          <w:color w:val="0E101A"/>
          <w:sz w:val="24"/>
          <w:szCs w:val="24"/>
        </w:rPr>
        <w:t>9</w:t>
      </w:r>
      <w:r w:rsidRPr="009C4E95">
        <w:rPr>
          <w:color w:val="0E101A"/>
          <w:sz w:val="24"/>
          <w:szCs w:val="24"/>
        </w:rPr>
        <w:t xml:space="preserve">, </w:t>
      </w:r>
      <w:r>
        <w:rPr>
          <w:color w:val="0E101A"/>
          <w:sz w:val="24"/>
          <w:szCs w:val="24"/>
        </w:rPr>
        <w:t>3</w:t>
      </w:r>
      <w:r w:rsidRPr="009C4E95">
        <w:rPr>
          <w:color w:val="0E101A"/>
          <w:sz w:val="24"/>
          <w:szCs w:val="24"/>
        </w:rPr>
        <w:t xml:space="preserve"> and </w:t>
      </w:r>
      <w:r>
        <w:rPr>
          <w:color w:val="0E101A"/>
          <w:sz w:val="24"/>
          <w:szCs w:val="24"/>
        </w:rPr>
        <w:t>4</w:t>
      </w:r>
      <w:r w:rsidRPr="009C4E95">
        <w:rPr>
          <w:color w:val="0E101A"/>
          <w:sz w:val="24"/>
          <w:szCs w:val="24"/>
        </w:rPr>
        <w:t xml:space="preserve"> genes for brown mustard, potato, </w:t>
      </w:r>
      <w:r>
        <w:rPr>
          <w:color w:val="0E101A"/>
          <w:sz w:val="24"/>
          <w:szCs w:val="24"/>
        </w:rPr>
        <w:t>pepper</w:t>
      </w:r>
      <w:r w:rsidRPr="009C4E95">
        <w:rPr>
          <w:color w:val="0E101A"/>
          <w:sz w:val="24"/>
          <w:szCs w:val="24"/>
        </w:rPr>
        <w:t>mint</w:t>
      </w:r>
      <w:r>
        <w:rPr>
          <w:color w:val="0E101A"/>
          <w:sz w:val="24"/>
          <w:szCs w:val="24"/>
        </w:rPr>
        <w:t>,</w:t>
      </w:r>
      <w:r w:rsidRPr="009C4E95">
        <w:rPr>
          <w:color w:val="0E101A"/>
          <w:sz w:val="24"/>
          <w:szCs w:val="24"/>
        </w:rPr>
        <w:t xml:space="preserve">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respectively. The DEGs with similar direction (up or down-regulation) of fold changes in both RT-</w:t>
      </w:r>
      <w:r>
        <w:rPr>
          <w:color w:val="0E101A"/>
          <w:sz w:val="24"/>
          <w:szCs w:val="24"/>
        </w:rPr>
        <w:t>q</w:t>
      </w:r>
      <w:r w:rsidRPr="009C4E95">
        <w:rPr>
          <w:color w:val="0E101A"/>
          <w:sz w:val="24"/>
          <w:szCs w:val="24"/>
        </w:rPr>
        <w:t xml:space="preserve">PCR and RNA-seq data are presented in </w:t>
      </w:r>
      <w:r w:rsidRPr="009C4E95">
        <w:rPr>
          <w:b/>
          <w:color w:val="0E101A"/>
          <w:sz w:val="24"/>
          <w:szCs w:val="24"/>
        </w:rPr>
        <w:t>Figure 6</w:t>
      </w:r>
      <w:r w:rsidRPr="009C4E95">
        <w:rPr>
          <w:color w:val="0E101A"/>
          <w:sz w:val="24"/>
          <w:szCs w:val="24"/>
        </w:rPr>
        <w:t>. The correlation coefficient</w:t>
      </w:r>
      <w:r>
        <w:rPr>
          <w:color w:val="0E101A"/>
          <w:sz w:val="24"/>
          <w:szCs w:val="24"/>
        </w:rPr>
        <w:t xml:space="preserve"> (</w:t>
      </w:r>
      <w:r>
        <w:rPr>
          <w:rFonts w:ascii="Rho" w:hAnsi="Rho"/>
          <w:i/>
          <w:iCs/>
          <w:color w:val="0E101A"/>
          <w:sz w:val="24"/>
          <w:szCs w:val="24"/>
        </w:rPr>
        <w:t>r</w:t>
      </w:r>
      <w:r w:rsidRPr="00B7187E">
        <w:rPr>
          <w:color w:val="0E101A"/>
          <w:sz w:val="24"/>
          <w:szCs w:val="24"/>
        </w:rPr>
        <w:t>)</w:t>
      </w:r>
      <w:r w:rsidRPr="009C4E95">
        <w:rPr>
          <w:color w:val="0E101A"/>
          <w:sz w:val="24"/>
          <w:szCs w:val="24"/>
        </w:rPr>
        <w:t xml:space="preserve"> of gene expression changes (log</w:t>
      </w:r>
      <w:r w:rsidRPr="009C4E95">
        <w:rPr>
          <w:color w:val="0E101A"/>
          <w:sz w:val="24"/>
          <w:szCs w:val="24"/>
          <w:vertAlign w:val="subscript"/>
        </w:rPr>
        <w:t>2</w:t>
      </w:r>
      <w:r w:rsidRPr="009C4E95">
        <w:rPr>
          <w:color w:val="0E101A"/>
          <w:sz w:val="24"/>
          <w:szCs w:val="24"/>
        </w:rPr>
        <w:t>fold change) between RT-</w:t>
      </w:r>
      <w:r>
        <w:rPr>
          <w:color w:val="0E101A"/>
          <w:sz w:val="24"/>
          <w:szCs w:val="24"/>
        </w:rPr>
        <w:t>q</w:t>
      </w:r>
      <w:r w:rsidRPr="009C4E95">
        <w:rPr>
          <w:color w:val="0E101A"/>
          <w:sz w:val="24"/>
          <w:szCs w:val="24"/>
        </w:rPr>
        <w:t>PCR and RNA seq were 0.97, 0.91, and 0.86, and 0.85 for</w:t>
      </w:r>
      <w:r w:rsidRPr="009C4E95">
        <w:rPr>
          <w:i/>
          <w:iCs/>
          <w:color w:val="0E101A"/>
          <w:sz w:val="24"/>
          <w:szCs w:val="24"/>
        </w:rPr>
        <w:t xml:space="preserve"> </w:t>
      </w:r>
      <w:r w:rsidRPr="009C4E95">
        <w:rPr>
          <w:color w:val="0E101A"/>
          <w:sz w:val="24"/>
          <w:szCs w:val="24"/>
        </w:rPr>
        <w:t xml:space="preserve">brown mustard, potato, </w:t>
      </w:r>
      <w:r>
        <w:rPr>
          <w:color w:val="0E101A"/>
          <w:sz w:val="24"/>
          <w:szCs w:val="24"/>
        </w:rPr>
        <w:t>pepper</w:t>
      </w:r>
      <w:r w:rsidRPr="009C4E95">
        <w:rPr>
          <w:color w:val="0E101A"/>
          <w:sz w:val="24"/>
          <w:szCs w:val="24"/>
        </w:rPr>
        <w:t xml:space="preserve">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 xml:space="preserve">(Supplementary Figure </w:t>
      </w:r>
      <w:r w:rsidR="006B1658">
        <w:rPr>
          <w:b/>
          <w:color w:val="0E101A"/>
          <w:sz w:val="24"/>
          <w:szCs w:val="24"/>
        </w:rPr>
        <w:t>2</w:t>
      </w:r>
      <w:r w:rsidRPr="009C4E95">
        <w:rPr>
          <w:b/>
          <w:color w:val="0E101A"/>
          <w:sz w:val="24"/>
          <w:szCs w:val="24"/>
        </w:rPr>
        <w:t>).</w:t>
      </w:r>
    </w:p>
    <w:p w14:paraId="06ADA37B" w14:textId="290DBCC0" w:rsidR="00414BAE" w:rsidRPr="00790E04" w:rsidRDefault="00567591" w:rsidP="00414BAE">
      <w:pPr>
        <w:spacing w:line="480" w:lineRule="auto"/>
        <w:rPr>
          <w:b/>
          <w:sz w:val="24"/>
          <w:szCs w:val="24"/>
        </w:rPr>
      </w:pPr>
      <w:r w:rsidRPr="00C00CE8">
        <w:rPr>
          <w:rFonts w:eastAsia="Times New Roman"/>
          <w:color w:val="0E101A"/>
          <w:sz w:val="24"/>
          <w:szCs w:val="24"/>
          <w:lang w:val="en-US"/>
        </w:rPr>
        <w:tab/>
      </w:r>
      <w:r>
        <w:rPr>
          <w:color w:val="0E101A"/>
          <w:sz w:val="24"/>
          <w:szCs w:val="24"/>
        </w:rPr>
        <w:t>Generally, the magnitude of gene expression change was lower in RT-qPCR compared to RNA-seq (</w:t>
      </w:r>
      <w:r w:rsidRPr="00816986">
        <w:rPr>
          <w:b/>
          <w:color w:val="0E101A"/>
          <w:sz w:val="24"/>
          <w:szCs w:val="24"/>
        </w:rPr>
        <w:t>Figure 6</w:t>
      </w:r>
      <w:r>
        <w:rPr>
          <w:color w:val="0E101A"/>
          <w:sz w:val="24"/>
          <w:szCs w:val="24"/>
        </w:rPr>
        <w:t xml:space="preserve">). Differences if the magnitude of fold changes likely arose from the different normalization methods used for RNA-seq and RT-qPCR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sidRPr="00741205">
        <w:rPr>
          <w:sz w:val="24"/>
          <w:szCs w:val="24"/>
        </w:rPr>
        <w:t xml:space="preserve">A total of 13 comparisons of DEGs did not exhibit the same expression patterns as those from the RNA seq data. More specifically, a total of 8, 2, 2, and 1 </w:t>
      </w:r>
      <w:r w:rsidRPr="00741205">
        <w:rPr>
          <w:sz w:val="24"/>
          <w:szCs w:val="24"/>
        </w:rPr>
        <w:lastRenderedPageBreak/>
        <w:t xml:space="preserve">DEGs with different expression patterns were from brown mustard, potato, peppermint and </w:t>
      </w:r>
      <w:r w:rsidRPr="00741205">
        <w:rPr>
          <w:i/>
          <w:iCs/>
          <w:sz w:val="24"/>
          <w:szCs w:val="24"/>
        </w:rPr>
        <w:t xml:space="preserve">V. </w:t>
      </w:r>
      <w:proofErr w:type="spellStart"/>
      <w:r w:rsidRPr="00741205">
        <w:rPr>
          <w:i/>
          <w:iCs/>
          <w:sz w:val="24"/>
          <w:szCs w:val="24"/>
        </w:rPr>
        <w:t>dahliae</w:t>
      </w:r>
      <w:proofErr w:type="spellEnd"/>
      <w:r w:rsidRPr="00741205">
        <w:rPr>
          <w:sz w:val="24"/>
          <w:szCs w:val="24"/>
        </w:rPr>
        <w:t>, respectively</w:t>
      </w:r>
      <w:r w:rsidRPr="00990D18">
        <w:rPr>
          <w:rFonts w:eastAsia="Times New Roman"/>
          <w:color w:val="0E101A"/>
          <w:sz w:val="24"/>
          <w:szCs w:val="24"/>
          <w:lang w:val="en-US"/>
        </w:rPr>
        <w:t xml:space="preserve">. </w:t>
      </w:r>
    </w:p>
    <w:p w14:paraId="4E656AC4" w14:textId="053C05A4" w:rsidR="00414BAE" w:rsidRDefault="00414BAE" w:rsidP="00414BAE">
      <w:pPr>
        <w:spacing w:line="480" w:lineRule="auto"/>
        <w:ind w:firstLine="720"/>
        <w:rPr>
          <w:color w:val="0E101A"/>
          <w:sz w:val="24"/>
          <w:szCs w:val="24"/>
        </w:rPr>
      </w:pPr>
      <w:r>
        <w:rPr>
          <w:sz w:val="24"/>
          <w:szCs w:val="24"/>
          <w:highlight w:val="white"/>
        </w:rPr>
        <w:t xml:space="preserve">For the hosts, </w:t>
      </w:r>
      <w:r w:rsidR="00FF028A">
        <w:rPr>
          <w:sz w:val="24"/>
          <w:szCs w:val="24"/>
          <w:highlight w:val="white"/>
        </w:rPr>
        <w:t>the biological function of the DEGs varied depending on the isolate</w:t>
      </w:r>
      <w:r>
        <w:rPr>
          <w:sz w:val="24"/>
          <w:szCs w:val="24"/>
          <w:highlight w:val="white"/>
        </w:rPr>
        <w:t xml:space="preserve"> </w:t>
      </w:r>
      <w:r w:rsidR="00FF028A">
        <w:rPr>
          <w:sz w:val="24"/>
          <w:szCs w:val="24"/>
          <w:highlight w:val="white"/>
        </w:rPr>
        <w:t xml:space="preserve">of </w:t>
      </w:r>
      <w:r w:rsidR="00FF028A">
        <w:rPr>
          <w:i/>
          <w:iCs/>
          <w:sz w:val="24"/>
          <w:szCs w:val="24"/>
          <w:highlight w:val="white"/>
        </w:rPr>
        <w:t xml:space="preserve">V. </w:t>
      </w:r>
      <w:proofErr w:type="spellStart"/>
      <w:r w:rsidR="00FF028A">
        <w:rPr>
          <w:i/>
          <w:iCs/>
          <w:sz w:val="24"/>
          <w:szCs w:val="24"/>
          <w:highlight w:val="white"/>
        </w:rPr>
        <w:t>dahliae</w:t>
      </w:r>
      <w:proofErr w:type="spellEnd"/>
      <w:r w:rsidR="00FF028A">
        <w:rPr>
          <w:i/>
          <w:iCs/>
          <w:sz w:val="24"/>
          <w:szCs w:val="24"/>
          <w:highlight w:val="white"/>
        </w:rPr>
        <w:t xml:space="preserve"> </w:t>
      </w:r>
      <w:r w:rsidR="00FF028A">
        <w:rPr>
          <w:sz w:val="24"/>
          <w:szCs w:val="24"/>
          <w:highlight w:val="white"/>
        </w:rPr>
        <w:t xml:space="preserve">with which they were </w:t>
      </w:r>
      <w:r>
        <w:rPr>
          <w:sz w:val="24"/>
          <w:szCs w:val="24"/>
          <w:highlight w:val="white"/>
        </w:rPr>
        <w:t xml:space="preserve">inoculated. For example, </w:t>
      </w:r>
      <w:r w:rsidRPr="009F3269">
        <w:rPr>
          <w:color w:val="0E101A"/>
          <w:sz w:val="24"/>
          <w:szCs w:val="24"/>
        </w:rPr>
        <w:t xml:space="preserve">Pathogenicity-related (PR) genes </w:t>
      </w:r>
      <w:r w:rsidR="00FF028A">
        <w:rPr>
          <w:color w:val="0E101A"/>
          <w:sz w:val="24"/>
          <w:szCs w:val="24"/>
        </w:rPr>
        <w:t xml:space="preserve">like </w:t>
      </w:r>
      <w:r w:rsidRPr="009F3269">
        <w:rPr>
          <w:i/>
          <w:color w:val="0E101A"/>
          <w:sz w:val="24"/>
          <w:szCs w:val="24"/>
        </w:rPr>
        <w:t xml:space="preserve">PR04 </w:t>
      </w:r>
      <w:r w:rsidRPr="009F3269">
        <w:rPr>
          <w:iCs/>
          <w:color w:val="0E101A"/>
          <w:sz w:val="24"/>
          <w:szCs w:val="24"/>
        </w:rPr>
        <w:t>and</w:t>
      </w:r>
      <w:r w:rsidRPr="009F3269">
        <w:rPr>
          <w:color w:val="0E101A"/>
          <w:sz w:val="24"/>
          <w:szCs w:val="24"/>
        </w:rPr>
        <w:t xml:space="preserve"> </w:t>
      </w:r>
      <w:r w:rsidRPr="009F3269">
        <w:rPr>
          <w:i/>
          <w:color w:val="0E101A"/>
          <w:sz w:val="24"/>
          <w:szCs w:val="24"/>
        </w:rPr>
        <w:t>PRR1</w:t>
      </w:r>
      <w:r w:rsidRPr="009F3269">
        <w:rPr>
          <w:color w:val="0E101A"/>
          <w:sz w:val="24"/>
          <w:szCs w:val="24"/>
        </w:rPr>
        <w:t xml:space="preserve"> </w:t>
      </w:r>
      <w:r w:rsidR="00CF5C09" w:rsidRPr="009F3269">
        <w:rPr>
          <w:color w:val="0E101A"/>
          <w:sz w:val="24"/>
          <w:szCs w:val="24"/>
        </w:rPr>
        <w:t>(</w:t>
      </w:r>
      <w:proofErr w:type="spellStart"/>
      <w:r w:rsidR="00CF5C09" w:rsidRPr="009F3269">
        <w:rPr>
          <w:color w:val="0E101A"/>
          <w:sz w:val="24"/>
          <w:szCs w:val="24"/>
        </w:rPr>
        <w:t>Vleeshouwers</w:t>
      </w:r>
      <w:proofErr w:type="spellEnd"/>
      <w:r w:rsidR="00CF5C09" w:rsidRPr="009F3269">
        <w:rPr>
          <w:color w:val="0E101A"/>
          <w:sz w:val="24"/>
          <w:szCs w:val="24"/>
        </w:rPr>
        <w:t xml:space="preserve"> et al. 2000</w:t>
      </w:r>
      <w:r w:rsidR="00CF5C09">
        <w:rPr>
          <w:color w:val="0E101A"/>
          <w:sz w:val="24"/>
          <w:szCs w:val="24"/>
        </w:rPr>
        <w:t xml:space="preserve">) </w:t>
      </w:r>
      <w:r w:rsidRPr="009F3269">
        <w:rPr>
          <w:color w:val="0E101A"/>
          <w:sz w:val="24"/>
          <w:szCs w:val="24"/>
        </w:rPr>
        <w:t>were significantly upregulated (adjusted</w:t>
      </w:r>
      <w:r w:rsidRPr="009F3269">
        <w:rPr>
          <w:i/>
          <w:color w:val="0E101A"/>
          <w:sz w:val="24"/>
          <w:szCs w:val="24"/>
        </w:rPr>
        <w:t xml:space="preserve"> P </w:t>
      </w:r>
      <w:r w:rsidRPr="009F3269">
        <w:rPr>
          <w:color w:val="0E101A"/>
          <w:sz w:val="24"/>
          <w:szCs w:val="24"/>
        </w:rPr>
        <w:t xml:space="preserve">value &lt; 0.05) </w:t>
      </w:r>
      <w:r>
        <w:rPr>
          <w:color w:val="0E101A"/>
          <w:sz w:val="24"/>
          <w:szCs w:val="24"/>
        </w:rPr>
        <w:t xml:space="preserve">in potato </w:t>
      </w:r>
      <w:r w:rsidR="00FF028A">
        <w:rPr>
          <w:color w:val="0E101A"/>
          <w:sz w:val="24"/>
          <w:szCs w:val="24"/>
        </w:rPr>
        <w:t xml:space="preserve">plants </w:t>
      </w:r>
      <w:r w:rsidRPr="009F3269">
        <w:rPr>
          <w:color w:val="0E101A"/>
          <w:sz w:val="24"/>
          <w:szCs w:val="24"/>
        </w:rPr>
        <w:t xml:space="preserve">when challenged with the </w:t>
      </w:r>
      <w:r w:rsidR="00970806">
        <w:rPr>
          <w:color w:val="0E101A"/>
          <w:sz w:val="24"/>
          <w:szCs w:val="24"/>
        </w:rPr>
        <w:t xml:space="preserve">aggressive </w:t>
      </w:r>
      <w:r w:rsidRPr="009F3269">
        <w:rPr>
          <w:color w:val="0E101A"/>
          <w:sz w:val="24"/>
          <w:szCs w:val="24"/>
        </w:rPr>
        <w:t xml:space="preserve">653 </w:t>
      </w:r>
      <w:proofErr w:type="gramStart"/>
      <w:r w:rsidRPr="009F3269">
        <w:rPr>
          <w:color w:val="0E101A"/>
          <w:sz w:val="24"/>
          <w:szCs w:val="24"/>
        </w:rPr>
        <w:t>isolate</w:t>
      </w:r>
      <w:proofErr w:type="gramEnd"/>
      <w:r w:rsidRPr="009F3269">
        <w:rPr>
          <w:color w:val="0E101A"/>
          <w:sz w:val="24"/>
          <w:szCs w:val="24"/>
        </w:rPr>
        <w:t xml:space="preserve"> compared to the control and </w:t>
      </w:r>
      <w:r w:rsidR="00970806">
        <w:rPr>
          <w:color w:val="0E101A"/>
          <w:sz w:val="24"/>
          <w:szCs w:val="24"/>
        </w:rPr>
        <w:t xml:space="preserve">less aggressive </w:t>
      </w:r>
      <w:r w:rsidRPr="009F3269">
        <w:rPr>
          <w:color w:val="0E101A"/>
          <w:sz w:val="24"/>
          <w:szCs w:val="24"/>
        </w:rPr>
        <w:t>111</w:t>
      </w:r>
      <w:r w:rsidR="00970806">
        <w:rPr>
          <w:color w:val="0E101A"/>
          <w:sz w:val="24"/>
          <w:szCs w:val="24"/>
        </w:rPr>
        <w:t xml:space="preserve"> isolate</w:t>
      </w:r>
      <w:r>
        <w:rPr>
          <w:color w:val="0E101A"/>
          <w:sz w:val="24"/>
          <w:szCs w:val="24"/>
        </w:rPr>
        <w:t>. T</w:t>
      </w:r>
      <w:r w:rsidRPr="00A20501">
        <w:rPr>
          <w:color w:val="0E101A"/>
          <w:sz w:val="24"/>
          <w:szCs w:val="24"/>
        </w:rPr>
        <w:t xml:space="preserve">he transcription factor </w:t>
      </w:r>
      <w:r w:rsidRPr="00A20501">
        <w:rPr>
          <w:i/>
          <w:color w:val="0E101A"/>
          <w:sz w:val="24"/>
          <w:szCs w:val="24"/>
        </w:rPr>
        <w:t>WRK40</w:t>
      </w:r>
      <w:r w:rsidRPr="00A20501">
        <w:rPr>
          <w:color w:val="0E101A"/>
          <w:sz w:val="24"/>
          <w:szCs w:val="24"/>
        </w:rPr>
        <w:t>, which plays an important role in plant signal transduction upon pathogen recognition</w:t>
      </w:r>
      <w:r w:rsidR="00FF028A">
        <w:rPr>
          <w:color w:val="0E101A"/>
          <w:sz w:val="24"/>
          <w:szCs w:val="24"/>
        </w:rPr>
        <w:t xml:space="preserve"> </w:t>
      </w:r>
      <w:r w:rsidR="00FF028A" w:rsidRPr="00A20501">
        <w:rPr>
          <w:color w:val="0E101A"/>
          <w:sz w:val="24"/>
          <w:szCs w:val="24"/>
        </w:rPr>
        <w:t>(</w:t>
      </w:r>
      <w:proofErr w:type="spellStart"/>
      <w:r w:rsidR="00FF028A" w:rsidRPr="00A20501">
        <w:rPr>
          <w:color w:val="0E101A"/>
          <w:sz w:val="24"/>
          <w:szCs w:val="24"/>
        </w:rPr>
        <w:t>Eulgem</w:t>
      </w:r>
      <w:proofErr w:type="spellEnd"/>
      <w:r w:rsidR="00FF028A" w:rsidRPr="00A20501">
        <w:rPr>
          <w:color w:val="0E101A"/>
          <w:sz w:val="24"/>
          <w:szCs w:val="24"/>
        </w:rPr>
        <w:t xml:space="preserve"> and </w:t>
      </w:r>
      <w:proofErr w:type="spellStart"/>
      <w:r w:rsidR="00FF028A" w:rsidRPr="00A20501">
        <w:rPr>
          <w:color w:val="0E101A"/>
          <w:sz w:val="24"/>
          <w:szCs w:val="24"/>
        </w:rPr>
        <w:t>Somssich</w:t>
      </w:r>
      <w:proofErr w:type="spellEnd"/>
      <w:r w:rsidR="00FF028A" w:rsidRPr="00A20501">
        <w:rPr>
          <w:color w:val="0E101A"/>
          <w:sz w:val="24"/>
          <w:szCs w:val="24"/>
        </w:rPr>
        <w:t xml:space="preserve"> 2007)</w:t>
      </w:r>
      <w:r w:rsidRPr="00A20501">
        <w:rPr>
          <w:color w:val="0E101A"/>
          <w:sz w:val="24"/>
          <w:szCs w:val="24"/>
        </w:rPr>
        <w:t xml:space="preserve">, was </w:t>
      </w:r>
      <w:r>
        <w:rPr>
          <w:color w:val="0E101A"/>
          <w:sz w:val="24"/>
          <w:szCs w:val="24"/>
        </w:rPr>
        <w:t xml:space="preserve">also </w:t>
      </w:r>
      <w:r w:rsidRPr="00A20501">
        <w:rPr>
          <w:color w:val="0E101A"/>
          <w:sz w:val="24"/>
          <w:szCs w:val="24"/>
        </w:rPr>
        <w:t xml:space="preserve">differentially expressed in potato </w:t>
      </w:r>
      <w:r>
        <w:rPr>
          <w:color w:val="0E101A"/>
          <w:sz w:val="24"/>
          <w:szCs w:val="24"/>
        </w:rPr>
        <w:t>infected with isolate 111 compared to the non-inoculated control.</w:t>
      </w:r>
    </w:p>
    <w:p w14:paraId="23BDCD2D" w14:textId="52FE8CEB" w:rsidR="00414BAE" w:rsidRDefault="00414BAE" w:rsidP="00414BAE">
      <w:pPr>
        <w:spacing w:line="480" w:lineRule="auto"/>
        <w:ind w:firstLine="720"/>
        <w:rPr>
          <w:color w:val="0E101A"/>
          <w:sz w:val="24"/>
          <w:szCs w:val="24"/>
        </w:rPr>
      </w:pPr>
      <w:r>
        <w:rPr>
          <w:color w:val="0E101A"/>
          <w:sz w:val="24"/>
          <w:szCs w:val="24"/>
        </w:rPr>
        <w:t>Additionally, a</w:t>
      </w:r>
      <w:r w:rsidRPr="00A20501">
        <w:rPr>
          <w:color w:val="0E101A"/>
          <w:sz w:val="24"/>
          <w:szCs w:val="24"/>
        </w:rPr>
        <w:t xml:space="preserve"> </w:t>
      </w:r>
      <w:proofErr w:type="spellStart"/>
      <w:r w:rsidRPr="00A20501">
        <w:rPr>
          <w:color w:val="0E101A"/>
          <w:sz w:val="24"/>
          <w:szCs w:val="24"/>
        </w:rPr>
        <w:t>jasmonic</w:t>
      </w:r>
      <w:proofErr w:type="spellEnd"/>
      <w:r w:rsidRPr="00A20501">
        <w:rPr>
          <w:color w:val="0E101A"/>
          <w:sz w:val="24"/>
          <w:szCs w:val="24"/>
        </w:rPr>
        <w:t xml:space="preserve"> acid (JA) regulation gene, </w:t>
      </w:r>
      <w:r w:rsidRPr="00A20501">
        <w:rPr>
          <w:i/>
          <w:color w:val="0E101A"/>
          <w:sz w:val="24"/>
          <w:szCs w:val="24"/>
        </w:rPr>
        <w:t>TIF5A</w:t>
      </w:r>
      <w:r w:rsidRPr="00A20501">
        <w:rPr>
          <w:iCs/>
          <w:color w:val="0E101A"/>
          <w:sz w:val="24"/>
          <w:szCs w:val="24"/>
        </w:rPr>
        <w:t>,</w:t>
      </w:r>
      <w:r>
        <w:rPr>
          <w:color w:val="0E101A"/>
          <w:sz w:val="24"/>
          <w:szCs w:val="24"/>
        </w:rPr>
        <w:t xml:space="preserve"> that regulates </w:t>
      </w:r>
      <w:r w:rsidRPr="00A20501">
        <w:rPr>
          <w:color w:val="0E101A"/>
          <w:sz w:val="24"/>
          <w:szCs w:val="24"/>
        </w:rPr>
        <w:t>defense</w:t>
      </w:r>
      <w:r>
        <w:rPr>
          <w:color w:val="0E101A"/>
          <w:sz w:val="24"/>
          <w:szCs w:val="24"/>
        </w:rPr>
        <w:t xml:space="preserve"> responses</w:t>
      </w:r>
      <w:r w:rsidRPr="00A20501">
        <w:rPr>
          <w:color w:val="0E101A"/>
          <w:sz w:val="24"/>
          <w:szCs w:val="24"/>
        </w:rPr>
        <w:t xml:space="preserve"> against </w:t>
      </w:r>
      <w:proofErr w:type="spellStart"/>
      <w:r w:rsidRPr="00A20501">
        <w:rPr>
          <w:color w:val="0E101A"/>
          <w:sz w:val="24"/>
          <w:szCs w:val="24"/>
        </w:rPr>
        <w:t>hemibiotrophic</w:t>
      </w:r>
      <w:proofErr w:type="spellEnd"/>
      <w:r w:rsidRPr="00A20501">
        <w:rPr>
          <w:color w:val="0E101A"/>
          <w:sz w:val="24"/>
          <w:szCs w:val="24"/>
        </w:rPr>
        <w:t xml:space="preserve"> pathogens like </w:t>
      </w:r>
      <w:r w:rsidRPr="00A20501">
        <w:rPr>
          <w:i/>
          <w:color w:val="0E101A"/>
          <w:sz w:val="24"/>
          <w:szCs w:val="24"/>
        </w:rPr>
        <w:t xml:space="preserve">V. </w:t>
      </w:r>
      <w:proofErr w:type="spellStart"/>
      <w:r w:rsidRPr="00A20501">
        <w:rPr>
          <w:i/>
          <w:color w:val="0E101A"/>
          <w:sz w:val="24"/>
          <w:szCs w:val="24"/>
        </w:rPr>
        <w:t>dahliae</w:t>
      </w:r>
      <w:proofErr w:type="spellEnd"/>
      <w:r w:rsidRPr="00A20501">
        <w:rPr>
          <w:color w:val="0E101A"/>
          <w:sz w:val="24"/>
          <w:szCs w:val="24"/>
        </w:rPr>
        <w:t xml:space="preserve"> (Scholz </w:t>
      </w:r>
      <w:r w:rsidRPr="00FA711E">
        <w:rPr>
          <w:i/>
          <w:color w:val="0E101A"/>
          <w:sz w:val="24"/>
          <w:szCs w:val="24"/>
        </w:rPr>
        <w:t>et al</w:t>
      </w:r>
      <w:r w:rsidRPr="00A20501">
        <w:rPr>
          <w:color w:val="0E101A"/>
          <w:sz w:val="24"/>
          <w:szCs w:val="24"/>
        </w:rPr>
        <w:t xml:space="preserve">. 2018) was upregulated in potato plants inoculated with </w:t>
      </w:r>
      <w:r w:rsidR="00970806">
        <w:rPr>
          <w:color w:val="0E101A"/>
          <w:sz w:val="24"/>
          <w:szCs w:val="24"/>
        </w:rPr>
        <w:t xml:space="preserve">the less aggressive </w:t>
      </w:r>
      <w:r>
        <w:rPr>
          <w:color w:val="0E101A"/>
          <w:sz w:val="24"/>
          <w:szCs w:val="24"/>
        </w:rPr>
        <w:t>isolate</w:t>
      </w:r>
      <w:r w:rsidRPr="00A20501">
        <w:rPr>
          <w:color w:val="0E101A"/>
          <w:sz w:val="24"/>
          <w:szCs w:val="24"/>
        </w:rPr>
        <w:t xml:space="preserve"> 111 compared to </w:t>
      </w:r>
      <w:r w:rsidR="00970806">
        <w:rPr>
          <w:color w:val="0E101A"/>
          <w:sz w:val="24"/>
          <w:szCs w:val="24"/>
        </w:rPr>
        <w:t xml:space="preserve">the more aggressive </w:t>
      </w:r>
      <w:r>
        <w:rPr>
          <w:color w:val="0E101A"/>
          <w:sz w:val="24"/>
          <w:szCs w:val="24"/>
        </w:rPr>
        <w:t>isolate</w:t>
      </w:r>
      <w:r w:rsidRPr="00A20501">
        <w:rPr>
          <w:color w:val="0E101A"/>
          <w:sz w:val="24"/>
          <w:szCs w:val="24"/>
        </w:rPr>
        <w:t xml:space="preserve"> 653. </w:t>
      </w:r>
      <w:r w:rsidRPr="009F403F">
        <w:rPr>
          <w:color w:val="0E101A"/>
          <w:sz w:val="24"/>
          <w:szCs w:val="24"/>
        </w:rPr>
        <w:t xml:space="preserve">Similarly, oxidoreductase and </w:t>
      </w:r>
      <w:r w:rsidRPr="009F403F">
        <w:rPr>
          <w:i/>
          <w:color w:val="0E101A"/>
          <w:sz w:val="24"/>
          <w:szCs w:val="24"/>
        </w:rPr>
        <w:t xml:space="preserve">lipoxygenase </w:t>
      </w:r>
      <w:r w:rsidRPr="009F403F">
        <w:rPr>
          <w:color w:val="0E101A"/>
          <w:sz w:val="24"/>
          <w:szCs w:val="24"/>
        </w:rPr>
        <w:t>(</w:t>
      </w:r>
      <w:r w:rsidRPr="009F403F">
        <w:rPr>
          <w:i/>
          <w:color w:val="0E101A"/>
          <w:sz w:val="24"/>
          <w:szCs w:val="24"/>
        </w:rPr>
        <w:t>LOX12</w:t>
      </w:r>
      <w:r w:rsidRPr="009F403F">
        <w:rPr>
          <w:color w:val="0E101A"/>
          <w:sz w:val="24"/>
          <w:szCs w:val="24"/>
        </w:rPr>
        <w:t xml:space="preserve">) genes were upregulated in response to infection by </w:t>
      </w:r>
      <w:r>
        <w:rPr>
          <w:color w:val="0E101A"/>
          <w:sz w:val="24"/>
          <w:szCs w:val="24"/>
        </w:rPr>
        <w:t>isolate</w:t>
      </w:r>
      <w:r w:rsidRPr="009F403F">
        <w:rPr>
          <w:color w:val="0E101A"/>
          <w:sz w:val="24"/>
          <w:szCs w:val="24"/>
        </w:rPr>
        <w:t xml:space="preserve"> 111</w:t>
      </w:r>
      <w:r>
        <w:rPr>
          <w:color w:val="0E101A"/>
          <w:sz w:val="24"/>
          <w:szCs w:val="24"/>
        </w:rPr>
        <w:t xml:space="preserve"> compared to </w:t>
      </w:r>
      <w:r w:rsidR="00970806">
        <w:rPr>
          <w:color w:val="0E101A"/>
          <w:sz w:val="24"/>
          <w:szCs w:val="24"/>
        </w:rPr>
        <w:t xml:space="preserve">isolate </w:t>
      </w:r>
      <w:r>
        <w:rPr>
          <w:color w:val="0E101A"/>
          <w:sz w:val="24"/>
          <w:szCs w:val="24"/>
        </w:rPr>
        <w:t xml:space="preserve">653. </w:t>
      </w:r>
      <w:commentRangeStart w:id="64"/>
      <w:r>
        <w:rPr>
          <w:color w:val="0E101A"/>
          <w:sz w:val="24"/>
          <w:szCs w:val="24"/>
        </w:rPr>
        <w:t xml:space="preserve">However, two defense response genes of potato, </w:t>
      </w:r>
      <w:r w:rsidRPr="00FA711E">
        <w:rPr>
          <w:i/>
          <w:color w:val="0E101A"/>
          <w:sz w:val="24"/>
          <w:szCs w:val="24"/>
        </w:rPr>
        <w:t>PRS2</w:t>
      </w:r>
      <w:r>
        <w:rPr>
          <w:color w:val="0E101A"/>
          <w:sz w:val="24"/>
          <w:szCs w:val="24"/>
        </w:rPr>
        <w:t xml:space="preserve"> and </w:t>
      </w:r>
      <w:r w:rsidRPr="00FA711E">
        <w:rPr>
          <w:i/>
          <w:color w:val="0E101A"/>
          <w:sz w:val="24"/>
          <w:szCs w:val="24"/>
        </w:rPr>
        <w:t>IER1</w:t>
      </w:r>
      <w:r>
        <w:rPr>
          <w:color w:val="0E101A"/>
          <w:sz w:val="24"/>
          <w:szCs w:val="24"/>
        </w:rPr>
        <w:t xml:space="preserve"> showed the opposite expression in </w:t>
      </w:r>
      <w:r w:rsidR="00FF028A">
        <w:rPr>
          <w:color w:val="0E101A"/>
          <w:sz w:val="24"/>
          <w:szCs w:val="24"/>
        </w:rPr>
        <w:t xml:space="preserve">the </w:t>
      </w:r>
      <w:r>
        <w:rPr>
          <w:color w:val="0E101A"/>
          <w:sz w:val="24"/>
          <w:szCs w:val="24"/>
        </w:rPr>
        <w:t>RT-qPCR</w:t>
      </w:r>
      <w:r w:rsidR="00FF028A">
        <w:rPr>
          <w:color w:val="0E101A"/>
          <w:sz w:val="24"/>
          <w:szCs w:val="24"/>
        </w:rPr>
        <w:t xml:space="preserve"> data</w:t>
      </w:r>
      <w:r>
        <w:rPr>
          <w:color w:val="0E101A"/>
          <w:sz w:val="24"/>
          <w:szCs w:val="24"/>
        </w:rPr>
        <w:t xml:space="preserve"> compared to the data from </w:t>
      </w:r>
      <w:proofErr w:type="spellStart"/>
      <w:r>
        <w:rPr>
          <w:color w:val="0E101A"/>
          <w:sz w:val="24"/>
          <w:szCs w:val="24"/>
        </w:rPr>
        <w:t>RNAseq</w:t>
      </w:r>
      <w:proofErr w:type="spellEnd"/>
      <w:r>
        <w:rPr>
          <w:color w:val="0E101A"/>
          <w:sz w:val="24"/>
          <w:szCs w:val="24"/>
        </w:rPr>
        <w:t xml:space="preserve">.  </w:t>
      </w:r>
      <w:commentRangeEnd w:id="64"/>
      <w:r w:rsidR="00970806">
        <w:rPr>
          <w:rStyle w:val="CommentReference"/>
        </w:rPr>
        <w:commentReference w:id="64"/>
      </w:r>
    </w:p>
    <w:p w14:paraId="4375075F" w14:textId="48FAAA4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sz w:val="24"/>
          <w:szCs w:val="24"/>
        </w:rPr>
      </w:pPr>
      <w:r>
        <w:rPr>
          <w:color w:val="0E101A"/>
          <w:sz w:val="24"/>
          <w:szCs w:val="24"/>
        </w:rPr>
        <w:tab/>
        <w:t>For</w:t>
      </w:r>
      <w:r w:rsidRPr="00FC66AE">
        <w:rPr>
          <w:color w:val="0E101A"/>
          <w:sz w:val="24"/>
          <w:szCs w:val="24"/>
        </w:rPr>
        <w:t xml:space="preserve"> brown mustard, DEGs involved in nuclear mRNA export, ATP binding, kinase activity, DNA binding transcription factor, and RNA binding were validated</w:t>
      </w:r>
      <w:r>
        <w:rPr>
          <w:color w:val="0E101A"/>
          <w:sz w:val="24"/>
          <w:szCs w:val="24"/>
        </w:rPr>
        <w:t xml:space="preserve"> with RT-qPCR</w:t>
      </w:r>
      <w:r w:rsidRPr="00FC66AE">
        <w:rPr>
          <w:color w:val="0E101A"/>
          <w:sz w:val="24"/>
          <w:szCs w:val="24"/>
        </w:rPr>
        <w:t xml:space="preserve">. </w:t>
      </w:r>
      <w:r>
        <w:rPr>
          <w:color w:val="0E101A"/>
          <w:sz w:val="24"/>
          <w:szCs w:val="24"/>
        </w:rPr>
        <w:t xml:space="preserve">For example, </w:t>
      </w:r>
      <w:r w:rsidR="000C4ECD" w:rsidRPr="00334107">
        <w:rPr>
          <w:i/>
          <w:iCs/>
          <w:color w:val="0E101A"/>
          <w:sz w:val="24"/>
          <w:szCs w:val="24"/>
        </w:rPr>
        <w:t>NUP1</w:t>
      </w:r>
      <w:r w:rsidR="000C4ECD">
        <w:rPr>
          <w:color w:val="0E101A"/>
          <w:sz w:val="24"/>
          <w:szCs w:val="24"/>
        </w:rPr>
        <w:t xml:space="preserve"> involved in mRNA trans</w:t>
      </w:r>
      <w:r w:rsidR="00F4032F">
        <w:rPr>
          <w:color w:val="0E101A"/>
          <w:sz w:val="24"/>
          <w:szCs w:val="24"/>
        </w:rPr>
        <w:t xml:space="preserve">port </w:t>
      </w:r>
      <w:r w:rsidR="000C4ECD">
        <w:rPr>
          <w:color w:val="0E101A"/>
          <w:sz w:val="24"/>
          <w:szCs w:val="24"/>
        </w:rPr>
        <w:t xml:space="preserve">was </w:t>
      </w:r>
      <w:r w:rsidR="00F0319F">
        <w:rPr>
          <w:color w:val="0E101A"/>
          <w:sz w:val="24"/>
          <w:szCs w:val="24"/>
        </w:rPr>
        <w:t xml:space="preserve">differentially </w:t>
      </w:r>
      <w:r w:rsidR="00F4032F">
        <w:rPr>
          <w:color w:val="0E101A"/>
          <w:sz w:val="24"/>
          <w:szCs w:val="24"/>
        </w:rPr>
        <w:t xml:space="preserve">upregulated in </w:t>
      </w:r>
      <w:r w:rsidR="00925AC7">
        <w:rPr>
          <w:color w:val="0E101A"/>
          <w:sz w:val="24"/>
          <w:szCs w:val="24"/>
        </w:rPr>
        <w:t>brown mustard</w:t>
      </w:r>
      <w:r w:rsidR="00F4032F">
        <w:rPr>
          <w:color w:val="0E101A"/>
          <w:sz w:val="24"/>
          <w:szCs w:val="24"/>
        </w:rPr>
        <w:t xml:space="preserve"> </w:t>
      </w:r>
      <w:r w:rsidR="00F0319F">
        <w:rPr>
          <w:color w:val="0E101A"/>
          <w:sz w:val="24"/>
          <w:szCs w:val="24"/>
        </w:rPr>
        <w:t xml:space="preserve">plants </w:t>
      </w:r>
      <w:r w:rsidR="00F4032F">
        <w:rPr>
          <w:color w:val="0E101A"/>
          <w:sz w:val="24"/>
          <w:szCs w:val="24"/>
        </w:rPr>
        <w:t xml:space="preserve">inoculated with isolates 653 and 111 </w:t>
      </w:r>
      <w:r w:rsidR="00F0319F">
        <w:rPr>
          <w:color w:val="0E101A"/>
          <w:sz w:val="24"/>
          <w:szCs w:val="24"/>
        </w:rPr>
        <w:t xml:space="preserve">compared </w:t>
      </w:r>
      <w:r w:rsidR="00925AC7">
        <w:rPr>
          <w:color w:val="0E101A"/>
          <w:sz w:val="24"/>
          <w:szCs w:val="24"/>
        </w:rPr>
        <w:t xml:space="preserve">to </w:t>
      </w:r>
      <w:r w:rsidR="00F0319F">
        <w:rPr>
          <w:color w:val="0E101A"/>
          <w:sz w:val="24"/>
          <w:szCs w:val="24"/>
        </w:rPr>
        <w:t xml:space="preserve">non-inoculated </w:t>
      </w:r>
      <w:r w:rsidR="00925AC7">
        <w:rPr>
          <w:color w:val="0E101A"/>
          <w:sz w:val="24"/>
          <w:szCs w:val="24"/>
        </w:rPr>
        <w:t>control</w:t>
      </w:r>
      <w:r w:rsidR="00F4032F">
        <w:rPr>
          <w:color w:val="0E101A"/>
          <w:sz w:val="24"/>
          <w:szCs w:val="24"/>
        </w:rPr>
        <w:t xml:space="preserve">. Similarly, </w:t>
      </w:r>
      <w:r w:rsidR="00F4032F" w:rsidRPr="00334107">
        <w:rPr>
          <w:i/>
          <w:iCs/>
          <w:color w:val="0E101A"/>
          <w:sz w:val="24"/>
          <w:szCs w:val="24"/>
        </w:rPr>
        <w:t>PDRP2</w:t>
      </w:r>
      <w:r w:rsidR="00925AC7">
        <w:rPr>
          <w:color w:val="0E101A"/>
          <w:sz w:val="24"/>
          <w:szCs w:val="24"/>
        </w:rPr>
        <w:t xml:space="preserve"> involved in </w:t>
      </w:r>
      <w:r w:rsidR="00F4032F">
        <w:rPr>
          <w:color w:val="0E101A"/>
          <w:sz w:val="24"/>
          <w:szCs w:val="24"/>
        </w:rPr>
        <w:t>ATP binding</w:t>
      </w:r>
      <w:r w:rsidR="00C62F64">
        <w:rPr>
          <w:color w:val="0E101A"/>
          <w:sz w:val="24"/>
          <w:szCs w:val="24"/>
        </w:rPr>
        <w:t>,</w:t>
      </w:r>
      <w:r w:rsidR="00F4032F">
        <w:rPr>
          <w:color w:val="0E101A"/>
          <w:sz w:val="24"/>
          <w:szCs w:val="24"/>
        </w:rPr>
        <w:t xml:space="preserve"> and transferase activity was downregulated</w:t>
      </w:r>
      <w:r w:rsidR="000D1CA1">
        <w:rPr>
          <w:color w:val="0E101A"/>
          <w:sz w:val="24"/>
          <w:szCs w:val="24"/>
        </w:rPr>
        <w:t xml:space="preserve"> in</w:t>
      </w:r>
      <w:r w:rsidR="00F4032F">
        <w:rPr>
          <w:color w:val="0E101A"/>
          <w:sz w:val="24"/>
          <w:szCs w:val="24"/>
        </w:rPr>
        <w:t xml:space="preserve"> </w:t>
      </w:r>
      <w:r w:rsidR="00F0319F">
        <w:rPr>
          <w:color w:val="0E101A"/>
          <w:sz w:val="24"/>
          <w:szCs w:val="24"/>
        </w:rPr>
        <w:t>brown mustard plants infected with</w:t>
      </w:r>
      <w:r w:rsidR="00F4032F">
        <w:rPr>
          <w:color w:val="0E101A"/>
          <w:sz w:val="24"/>
          <w:szCs w:val="24"/>
        </w:rPr>
        <w:t xml:space="preserve"> 653 and 111 compared to </w:t>
      </w:r>
      <w:r w:rsidR="00F0319F">
        <w:rPr>
          <w:color w:val="0E101A"/>
          <w:sz w:val="24"/>
          <w:szCs w:val="24"/>
        </w:rPr>
        <w:t>non-</w:t>
      </w:r>
      <w:r w:rsidR="00F4032F">
        <w:rPr>
          <w:color w:val="0E101A"/>
          <w:sz w:val="24"/>
          <w:szCs w:val="24"/>
        </w:rPr>
        <w:lastRenderedPageBreak/>
        <w:t xml:space="preserve">inoculated control. </w:t>
      </w:r>
      <w:r w:rsidR="00F4032F" w:rsidRPr="00334107">
        <w:rPr>
          <w:i/>
          <w:iCs/>
          <w:color w:val="0E101A"/>
          <w:sz w:val="24"/>
          <w:szCs w:val="24"/>
        </w:rPr>
        <w:t>SCL1</w:t>
      </w:r>
      <w:r w:rsidR="00C62F64">
        <w:rPr>
          <w:color w:val="0E101A"/>
          <w:sz w:val="24"/>
          <w:szCs w:val="24"/>
        </w:rPr>
        <w:t xml:space="preserve">, </w:t>
      </w:r>
      <w:r w:rsidR="00F0319F">
        <w:rPr>
          <w:color w:val="0E101A"/>
          <w:sz w:val="24"/>
          <w:szCs w:val="24"/>
        </w:rPr>
        <w:t xml:space="preserve">a </w:t>
      </w:r>
      <w:r w:rsidR="00C62F64">
        <w:rPr>
          <w:color w:val="0E101A"/>
          <w:sz w:val="24"/>
          <w:szCs w:val="24"/>
        </w:rPr>
        <w:t>transcription regulator</w:t>
      </w:r>
      <w:r w:rsidR="00F0319F">
        <w:rPr>
          <w:color w:val="0E101A"/>
          <w:sz w:val="24"/>
          <w:szCs w:val="24"/>
        </w:rPr>
        <w:t>,</w:t>
      </w:r>
      <w:r w:rsidR="00C62F64">
        <w:rPr>
          <w:color w:val="0E101A"/>
          <w:sz w:val="24"/>
          <w:szCs w:val="24"/>
        </w:rPr>
        <w:t xml:space="preserve"> was </w:t>
      </w:r>
      <w:r w:rsidR="00F0319F">
        <w:rPr>
          <w:color w:val="0E101A"/>
          <w:sz w:val="24"/>
          <w:szCs w:val="24"/>
        </w:rPr>
        <w:t xml:space="preserve">also differentially </w:t>
      </w:r>
      <w:r w:rsidR="00C62F64">
        <w:rPr>
          <w:color w:val="0E101A"/>
          <w:sz w:val="24"/>
          <w:szCs w:val="24"/>
        </w:rPr>
        <w:t xml:space="preserve">downregulated in 111 inoculated plants compared to </w:t>
      </w:r>
      <w:r w:rsidR="00970806">
        <w:rPr>
          <w:color w:val="0E101A"/>
          <w:sz w:val="24"/>
          <w:szCs w:val="24"/>
        </w:rPr>
        <w:t xml:space="preserve">plants inoculated with </w:t>
      </w:r>
      <w:r w:rsidR="00C62F64">
        <w:rPr>
          <w:color w:val="0E101A"/>
          <w:sz w:val="24"/>
          <w:szCs w:val="24"/>
        </w:rPr>
        <w:t xml:space="preserve">653 and </w:t>
      </w:r>
      <w:r w:rsidR="00970806">
        <w:rPr>
          <w:color w:val="0E101A"/>
          <w:sz w:val="24"/>
          <w:szCs w:val="24"/>
        </w:rPr>
        <w:t xml:space="preserve">non-inoculated </w:t>
      </w:r>
      <w:r w:rsidR="00C62F64">
        <w:rPr>
          <w:color w:val="0E101A"/>
          <w:sz w:val="24"/>
          <w:szCs w:val="24"/>
        </w:rPr>
        <w:t xml:space="preserve">plants. </w:t>
      </w:r>
    </w:p>
    <w:p w14:paraId="7BA8A10C" w14:textId="77777777" w:rsidR="00414BAE" w:rsidRDefault="00414BAE" w:rsidP="00414BAE">
      <w:pPr>
        <w:spacing w:line="480" w:lineRule="auto"/>
        <w:ind w:firstLine="720"/>
        <w:rPr>
          <w:color w:val="0E101A"/>
          <w:sz w:val="24"/>
          <w:szCs w:val="24"/>
        </w:rPr>
      </w:pPr>
      <w:commentRangeStart w:id="65"/>
      <w:r>
        <w:rPr>
          <w:color w:val="0E101A"/>
          <w:sz w:val="24"/>
          <w:szCs w:val="24"/>
        </w:rPr>
        <w:t>For peppermint…</w:t>
      </w:r>
      <w:commentRangeEnd w:id="65"/>
      <w:r>
        <w:rPr>
          <w:rStyle w:val="CommentReference"/>
        </w:rPr>
        <w:commentReference w:id="65"/>
      </w:r>
    </w:p>
    <w:p w14:paraId="0EBCA55F" w14:textId="206CE936" w:rsidR="00A601EE" w:rsidRDefault="00414BAE" w:rsidP="00567591">
      <w:pPr>
        <w:spacing w:line="480" w:lineRule="auto"/>
        <w:ind w:firstLine="720"/>
        <w:rPr>
          <w:iCs/>
          <w:color w:val="0E101A"/>
          <w:sz w:val="24"/>
          <w:szCs w:val="24"/>
        </w:rPr>
      </w:pPr>
      <w:r w:rsidRPr="009F403F">
        <w:rPr>
          <w:color w:val="0E101A"/>
          <w:sz w:val="24"/>
          <w:szCs w:val="24"/>
        </w:rPr>
        <w:t xml:space="preserve">For </w:t>
      </w:r>
      <w:r w:rsidRPr="009F403F">
        <w:rPr>
          <w:i/>
          <w:color w:val="0E101A"/>
          <w:sz w:val="24"/>
          <w:szCs w:val="24"/>
        </w:rPr>
        <w:t xml:space="preserve">V. </w:t>
      </w:r>
      <w:proofErr w:type="spellStart"/>
      <w:r w:rsidRPr="009F403F">
        <w:rPr>
          <w:i/>
          <w:color w:val="0E101A"/>
          <w:sz w:val="24"/>
          <w:szCs w:val="24"/>
        </w:rPr>
        <w:t>dahliae</w:t>
      </w:r>
      <w:proofErr w:type="spellEnd"/>
      <w:r w:rsidRPr="009F403F">
        <w:rPr>
          <w:color w:val="0E101A"/>
          <w:sz w:val="24"/>
          <w:szCs w:val="24"/>
        </w:rPr>
        <w:t xml:space="preserve">, genes with putative roles in virulence such as peptidase, hydrolase, oxidoreductase, and catalytic activity were </w:t>
      </w:r>
      <w:r w:rsidR="00F32819">
        <w:rPr>
          <w:color w:val="0E101A"/>
          <w:sz w:val="24"/>
          <w:szCs w:val="24"/>
        </w:rPr>
        <w:t>differentially expressed</w:t>
      </w:r>
      <w:r w:rsidRPr="009F403F">
        <w:rPr>
          <w:color w:val="0E101A"/>
          <w:sz w:val="24"/>
          <w:szCs w:val="24"/>
        </w:rPr>
        <w:t xml:space="preserve">. </w:t>
      </w:r>
      <w:r w:rsidR="00F32819">
        <w:rPr>
          <w:color w:val="0E101A"/>
          <w:sz w:val="24"/>
          <w:szCs w:val="24"/>
        </w:rPr>
        <w:t xml:space="preserve">AOX </w:t>
      </w:r>
      <w:r w:rsidR="00741205">
        <w:rPr>
          <w:color w:val="0E101A"/>
          <w:sz w:val="24"/>
          <w:szCs w:val="24"/>
        </w:rPr>
        <w:t xml:space="preserve">is </w:t>
      </w:r>
      <w:r w:rsidR="00F32819">
        <w:rPr>
          <w:color w:val="0E101A"/>
          <w:sz w:val="24"/>
          <w:szCs w:val="24"/>
        </w:rPr>
        <w:t>involved in oxidoreductase activity was differentially upregulated in isolate 11</w:t>
      </w:r>
      <w:r w:rsidR="00FD39A7">
        <w:rPr>
          <w:color w:val="0E101A"/>
          <w:sz w:val="24"/>
          <w:szCs w:val="24"/>
        </w:rPr>
        <w:t>1</w:t>
      </w:r>
      <w:r w:rsidR="00F32819">
        <w:rPr>
          <w:color w:val="0E101A"/>
          <w:sz w:val="24"/>
          <w:szCs w:val="24"/>
        </w:rPr>
        <w:t xml:space="preserve"> compared to isolate 653 upon infection in potato. </w:t>
      </w:r>
      <w:r w:rsidRPr="009F403F">
        <w:rPr>
          <w:color w:val="0E101A"/>
          <w:sz w:val="24"/>
          <w:szCs w:val="24"/>
        </w:rPr>
        <w:t xml:space="preserve">The </w:t>
      </w:r>
      <w:proofErr w:type="spellStart"/>
      <w:r w:rsidRPr="009F403F">
        <w:rPr>
          <w:color w:val="0E101A"/>
          <w:sz w:val="24"/>
          <w:szCs w:val="24"/>
        </w:rPr>
        <w:t>heptaketide</w:t>
      </w:r>
      <w:proofErr w:type="spellEnd"/>
      <w:r w:rsidRPr="009F403F">
        <w:rPr>
          <w:color w:val="0E101A"/>
          <w:sz w:val="24"/>
          <w:szCs w:val="24"/>
        </w:rPr>
        <w:t xml:space="preserve"> hydrolase, </w:t>
      </w:r>
      <w:r w:rsidRPr="009F403F">
        <w:rPr>
          <w:i/>
          <w:color w:val="0E101A"/>
          <w:sz w:val="24"/>
          <w:szCs w:val="24"/>
        </w:rPr>
        <w:t>AYG</w:t>
      </w:r>
      <w:r>
        <w:rPr>
          <w:i/>
          <w:color w:val="0E101A"/>
          <w:sz w:val="24"/>
          <w:szCs w:val="24"/>
        </w:rPr>
        <w:t>1</w:t>
      </w:r>
      <w:r w:rsidRPr="009F403F">
        <w:rPr>
          <w:color w:val="0E101A"/>
          <w:sz w:val="24"/>
          <w:szCs w:val="24"/>
        </w:rPr>
        <w:t xml:space="preserve">, </w:t>
      </w:r>
      <w:r>
        <w:rPr>
          <w:color w:val="0E101A"/>
          <w:sz w:val="24"/>
          <w:szCs w:val="24"/>
        </w:rPr>
        <w:t xml:space="preserve">which </w:t>
      </w:r>
      <w:r w:rsidRPr="009F403F">
        <w:rPr>
          <w:color w:val="0E101A"/>
          <w:sz w:val="24"/>
          <w:szCs w:val="24"/>
        </w:rPr>
        <w:t>play</w:t>
      </w:r>
      <w:r>
        <w:rPr>
          <w:color w:val="0E101A"/>
          <w:sz w:val="24"/>
          <w:szCs w:val="24"/>
        </w:rPr>
        <w:t xml:space="preserve">s </w:t>
      </w:r>
      <w:r w:rsidRPr="009F403F">
        <w:rPr>
          <w:color w:val="0E101A"/>
          <w:sz w:val="24"/>
          <w:szCs w:val="24"/>
        </w:rPr>
        <w:t>a role in melanin biosynthesis (</w:t>
      </w:r>
      <w:proofErr w:type="spellStart"/>
      <w:r w:rsidRPr="009F403F">
        <w:rPr>
          <w:color w:val="0E101A"/>
          <w:sz w:val="24"/>
          <w:szCs w:val="24"/>
        </w:rPr>
        <w:t>Fujii</w:t>
      </w:r>
      <w:proofErr w:type="spellEnd"/>
      <w:r w:rsidRPr="009F403F">
        <w:rPr>
          <w:color w:val="0E101A"/>
          <w:sz w:val="24"/>
          <w:szCs w:val="24"/>
        </w:rPr>
        <w:t xml:space="preserve"> </w:t>
      </w:r>
      <w:r w:rsidRPr="00FA711E">
        <w:rPr>
          <w:i/>
          <w:color w:val="0E101A"/>
          <w:sz w:val="24"/>
          <w:szCs w:val="24"/>
        </w:rPr>
        <w:t>et al</w:t>
      </w:r>
      <w:r w:rsidRPr="009F403F">
        <w:rPr>
          <w:color w:val="0E101A"/>
          <w:sz w:val="24"/>
          <w:szCs w:val="24"/>
        </w:rPr>
        <w:t>. 2004)</w:t>
      </w:r>
      <w:r>
        <w:rPr>
          <w:color w:val="0E101A"/>
          <w:sz w:val="24"/>
          <w:szCs w:val="24"/>
        </w:rPr>
        <w:t xml:space="preserve"> </w:t>
      </w:r>
      <w:r w:rsidRPr="009F403F">
        <w:rPr>
          <w:color w:val="0E101A"/>
          <w:sz w:val="24"/>
          <w:szCs w:val="24"/>
        </w:rPr>
        <w:t xml:space="preserve">was differentially expressed in </w:t>
      </w:r>
      <w:r w:rsidR="00A704F9">
        <w:rPr>
          <w:color w:val="0E101A"/>
          <w:sz w:val="24"/>
          <w:szCs w:val="24"/>
        </w:rPr>
        <w:t xml:space="preserve">isolate 111 during infection of </w:t>
      </w:r>
      <w:r>
        <w:rPr>
          <w:color w:val="0E101A"/>
          <w:sz w:val="24"/>
          <w:szCs w:val="24"/>
        </w:rPr>
        <w:t xml:space="preserve">brown mustard compared to potato.  In addition, differential expression of </w:t>
      </w:r>
      <w:r w:rsidRPr="00FA711E">
        <w:rPr>
          <w:i/>
          <w:iCs/>
          <w:color w:val="0E101A"/>
          <w:sz w:val="24"/>
          <w:szCs w:val="24"/>
        </w:rPr>
        <w:t>AYG1</w:t>
      </w:r>
      <w:r>
        <w:rPr>
          <w:color w:val="0E101A"/>
          <w:sz w:val="24"/>
          <w:szCs w:val="24"/>
        </w:rPr>
        <w:t xml:space="preserve"> was also observed in</w:t>
      </w:r>
      <w:r w:rsidR="00A704F9">
        <w:rPr>
          <w:color w:val="0E101A"/>
          <w:sz w:val="24"/>
          <w:szCs w:val="24"/>
        </w:rPr>
        <w:t xml:space="preserve"> both isolates</w:t>
      </w:r>
      <w:r>
        <w:rPr>
          <w:color w:val="0E101A"/>
          <w:sz w:val="24"/>
          <w:szCs w:val="24"/>
        </w:rPr>
        <w:t xml:space="preserve"> </w:t>
      </w:r>
      <w:r w:rsidR="00A704F9">
        <w:rPr>
          <w:color w:val="0E101A"/>
          <w:sz w:val="24"/>
          <w:szCs w:val="24"/>
        </w:rPr>
        <w:t xml:space="preserve">during infection of both </w:t>
      </w:r>
      <w:r>
        <w:rPr>
          <w:color w:val="0E101A"/>
          <w:sz w:val="24"/>
          <w:szCs w:val="24"/>
        </w:rPr>
        <w:t xml:space="preserve">potato and peppermint. </w:t>
      </w:r>
      <w:r>
        <w:rPr>
          <w:iCs/>
          <w:color w:val="0E101A"/>
          <w:sz w:val="24"/>
          <w:szCs w:val="24"/>
        </w:rPr>
        <w:t xml:space="preserve">Similarly, another melanogenesis associated gene, </w:t>
      </w:r>
      <w:proofErr w:type="spellStart"/>
      <w:r>
        <w:rPr>
          <w:iCs/>
          <w:color w:val="0E101A"/>
          <w:sz w:val="24"/>
          <w:szCs w:val="24"/>
        </w:rPr>
        <w:t>scytalone</w:t>
      </w:r>
      <w:proofErr w:type="spellEnd"/>
      <w:r>
        <w:rPr>
          <w:iCs/>
          <w:color w:val="0E101A"/>
          <w:sz w:val="24"/>
          <w:szCs w:val="24"/>
        </w:rPr>
        <w:t xml:space="preserve"> dehydratase (</w:t>
      </w:r>
      <w:r w:rsidRPr="00FA711E">
        <w:rPr>
          <w:i/>
          <w:iCs/>
          <w:color w:val="0E101A"/>
          <w:sz w:val="24"/>
          <w:szCs w:val="24"/>
        </w:rPr>
        <w:t>S</w:t>
      </w:r>
      <w:r>
        <w:rPr>
          <w:i/>
          <w:iCs/>
          <w:color w:val="0E101A"/>
          <w:sz w:val="24"/>
          <w:szCs w:val="24"/>
        </w:rPr>
        <w:t>C</w:t>
      </w:r>
      <w:r w:rsidRPr="00FA711E">
        <w:rPr>
          <w:i/>
          <w:iCs/>
          <w:color w:val="0E101A"/>
          <w:sz w:val="24"/>
          <w:szCs w:val="24"/>
        </w:rPr>
        <w:t>YD</w:t>
      </w:r>
      <w:r>
        <w:rPr>
          <w:iCs/>
          <w:color w:val="0E101A"/>
          <w:sz w:val="24"/>
          <w:szCs w:val="24"/>
        </w:rPr>
        <w:t>)</w:t>
      </w:r>
      <w:r w:rsidR="00CF5C09" w:rsidRPr="00CF5C09">
        <w:rPr>
          <w:iCs/>
          <w:color w:val="0E101A"/>
          <w:sz w:val="24"/>
          <w:szCs w:val="24"/>
        </w:rPr>
        <w:t xml:space="preserve"> </w:t>
      </w:r>
      <w:r w:rsidR="00CF5C09">
        <w:rPr>
          <w:iCs/>
          <w:color w:val="0E101A"/>
          <w:sz w:val="24"/>
          <w:szCs w:val="24"/>
        </w:rPr>
        <w:t xml:space="preserve">(Kubo </w:t>
      </w:r>
      <w:r w:rsidR="00CF5C09" w:rsidRPr="00FA711E">
        <w:rPr>
          <w:i/>
          <w:iCs/>
          <w:color w:val="0E101A"/>
          <w:sz w:val="24"/>
          <w:szCs w:val="24"/>
        </w:rPr>
        <w:t>et al</w:t>
      </w:r>
      <w:r w:rsidR="00CF5C09">
        <w:rPr>
          <w:iCs/>
          <w:color w:val="0E101A"/>
          <w:sz w:val="24"/>
          <w:szCs w:val="24"/>
        </w:rPr>
        <w:t>. 1996)</w:t>
      </w:r>
      <w:r w:rsidR="00F50A8B">
        <w:rPr>
          <w:iCs/>
          <w:color w:val="0E101A"/>
          <w:sz w:val="24"/>
          <w:szCs w:val="24"/>
        </w:rPr>
        <w:t>,</w:t>
      </w:r>
      <w:r>
        <w:rPr>
          <w:iCs/>
          <w:color w:val="0E101A"/>
          <w:sz w:val="24"/>
          <w:szCs w:val="24"/>
        </w:rPr>
        <w:t xml:space="preserve"> was also downregulated in </w:t>
      </w:r>
      <w:r w:rsidR="00A704F9">
        <w:rPr>
          <w:iCs/>
          <w:color w:val="0E101A"/>
          <w:sz w:val="24"/>
          <w:szCs w:val="24"/>
        </w:rPr>
        <w:t xml:space="preserve">isolate 111 during infection of </w:t>
      </w:r>
      <w:r>
        <w:rPr>
          <w:iCs/>
          <w:color w:val="0E101A"/>
          <w:sz w:val="24"/>
          <w:szCs w:val="24"/>
        </w:rPr>
        <w:t xml:space="preserve">potato compared to peppermint. In addition, putative virulence factor, pectate lyase, </w:t>
      </w:r>
      <w:r w:rsidRPr="00FA711E">
        <w:rPr>
          <w:i/>
          <w:color w:val="0E101A"/>
          <w:sz w:val="24"/>
          <w:szCs w:val="24"/>
        </w:rPr>
        <w:t>PLYF</w:t>
      </w:r>
      <w:r>
        <w:rPr>
          <w:iCs/>
          <w:color w:val="0E101A"/>
          <w:sz w:val="24"/>
          <w:szCs w:val="24"/>
        </w:rPr>
        <w:t xml:space="preserve"> was downregulated in </w:t>
      </w:r>
      <w:r w:rsidR="00A704F9">
        <w:rPr>
          <w:iCs/>
          <w:color w:val="0E101A"/>
          <w:sz w:val="24"/>
          <w:szCs w:val="24"/>
        </w:rPr>
        <w:t>isolate</w:t>
      </w:r>
      <w:r>
        <w:rPr>
          <w:iCs/>
          <w:color w:val="0E101A"/>
          <w:sz w:val="24"/>
          <w:szCs w:val="24"/>
        </w:rPr>
        <w:t xml:space="preserve">111 </w:t>
      </w:r>
      <w:r w:rsidR="00A704F9">
        <w:rPr>
          <w:iCs/>
          <w:color w:val="0E101A"/>
          <w:sz w:val="24"/>
          <w:szCs w:val="24"/>
        </w:rPr>
        <w:t xml:space="preserve">during infection of </w:t>
      </w:r>
      <w:r>
        <w:rPr>
          <w:iCs/>
          <w:color w:val="0E101A"/>
          <w:sz w:val="24"/>
          <w:szCs w:val="24"/>
        </w:rPr>
        <w:t xml:space="preserve">brown mustard compared to </w:t>
      </w:r>
      <w:commentRangeStart w:id="66"/>
      <w:r>
        <w:rPr>
          <w:iCs/>
          <w:color w:val="0E101A"/>
          <w:sz w:val="24"/>
          <w:szCs w:val="24"/>
        </w:rPr>
        <w:t>peppermint</w:t>
      </w:r>
      <w:commentRangeEnd w:id="66"/>
      <w:r w:rsidR="00291F99">
        <w:rPr>
          <w:rStyle w:val="CommentReference"/>
        </w:rPr>
        <w:commentReference w:id="66"/>
      </w:r>
      <w:r>
        <w:rPr>
          <w:iCs/>
          <w:color w:val="0E101A"/>
          <w:sz w:val="24"/>
          <w:szCs w:val="24"/>
        </w:rPr>
        <w:t xml:space="preserve">.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p>
    <w:p w14:paraId="5A61E501" w14:textId="685DB42F" w:rsidR="00D44044" w:rsidRDefault="0021510F">
      <w:pPr>
        <w:rPr>
          <w:b/>
          <w:sz w:val="28"/>
          <w:szCs w:val="28"/>
        </w:rPr>
      </w:pPr>
      <w:r>
        <w:rPr>
          <w:b/>
          <w:sz w:val="28"/>
          <w:szCs w:val="28"/>
        </w:rPr>
        <w:t>Discussion</w:t>
      </w:r>
    </w:p>
    <w:p w14:paraId="79E0D2BA" w14:textId="5AFDFE91" w:rsidR="00B903B1" w:rsidRPr="00126737" w:rsidRDefault="00B903B1">
      <w:pPr>
        <w:spacing w:line="480" w:lineRule="auto"/>
        <w:rPr>
          <w:ins w:id="67" w:author="Wheeler, David Linnard" w:date="2021-06-09T12:01:00Z"/>
          <w:rPrChange w:id="68" w:author="Wheeler, David Linnard" w:date="2021-06-09T12:29:00Z">
            <w:rPr>
              <w:ins w:id="69" w:author="Wheeler, David Linnard" w:date="2021-06-09T12:01:00Z"/>
              <w:b/>
              <w:sz w:val="28"/>
              <w:szCs w:val="28"/>
            </w:rPr>
          </w:rPrChange>
        </w:rPr>
      </w:pPr>
      <w:ins w:id="70" w:author="Wheeler, David Linnard" w:date="2021-06-09T12:01:00Z">
        <w:r>
          <w:rPr>
            <w:bCs/>
            <w:sz w:val="24"/>
            <w:szCs w:val="24"/>
          </w:rPr>
          <w:tab/>
          <w:t>Verticillium wilts are problematic diseases for many plant species in temperature regions around the world (</w:t>
        </w:r>
      </w:ins>
      <w:proofErr w:type="spellStart"/>
      <w:ins w:id="71" w:author="Wheeler, David Linnard" w:date="2021-06-09T12:32:00Z">
        <w:r w:rsidR="004A4D15">
          <w:rPr>
            <w:sz w:val="24"/>
            <w:szCs w:val="24"/>
          </w:rPr>
          <w:t>Pegg</w:t>
        </w:r>
        <w:proofErr w:type="spellEnd"/>
        <w:r w:rsidR="004A4D15">
          <w:rPr>
            <w:sz w:val="24"/>
            <w:szCs w:val="24"/>
          </w:rPr>
          <w:t xml:space="preserve"> and Brady, 2002</w:t>
        </w:r>
      </w:ins>
      <w:ins w:id="72" w:author="Wheeler, David Linnard" w:date="2021-06-09T12:02:00Z">
        <w:r w:rsidRPr="00126737">
          <w:rPr>
            <w:sz w:val="24"/>
            <w:szCs w:val="24"/>
            <w:rPrChange w:id="73" w:author="Wheeler, David Linnard" w:date="2021-06-09T12:30:00Z">
              <w:rPr>
                <w:bCs/>
                <w:sz w:val="24"/>
                <w:szCs w:val="24"/>
              </w:rPr>
            </w:rPrChange>
          </w:rPr>
          <w:t>).</w:t>
        </w:r>
        <w:r>
          <w:rPr>
            <w:bCs/>
            <w:sz w:val="24"/>
            <w:szCs w:val="24"/>
          </w:rPr>
          <w:t xml:space="preserve"> The presence of </w:t>
        </w:r>
      </w:ins>
      <w:ins w:id="74" w:author="Wheeler, David Linnard" w:date="2021-06-09T12:03:00Z">
        <w:r>
          <w:rPr>
            <w:bCs/>
            <w:i/>
            <w:iCs/>
            <w:sz w:val="24"/>
            <w:szCs w:val="24"/>
          </w:rPr>
          <w:t xml:space="preserve">V. </w:t>
        </w:r>
        <w:proofErr w:type="spellStart"/>
        <w:r>
          <w:rPr>
            <w:bCs/>
            <w:i/>
            <w:iCs/>
            <w:sz w:val="24"/>
            <w:szCs w:val="24"/>
          </w:rPr>
          <w:t>dahliae</w:t>
        </w:r>
      </w:ins>
      <w:proofErr w:type="spellEnd"/>
      <w:ins w:id="75" w:author="Wheeler, David Linnard" w:date="2021-06-09T12:02:00Z">
        <w:r>
          <w:rPr>
            <w:bCs/>
            <w:sz w:val="24"/>
            <w:szCs w:val="24"/>
          </w:rPr>
          <w:t xml:space="preserve"> </w:t>
        </w:r>
      </w:ins>
      <w:ins w:id="76" w:author="Wheeler, David Linnard" w:date="2021-06-09T12:04:00Z">
        <w:r>
          <w:rPr>
            <w:bCs/>
            <w:sz w:val="24"/>
            <w:szCs w:val="24"/>
          </w:rPr>
          <w:t>isolate</w:t>
        </w:r>
      </w:ins>
      <w:ins w:id="77" w:author="Wheeler, David Linnard" w:date="2021-06-09T12:02:00Z">
        <w:r>
          <w:rPr>
            <w:bCs/>
            <w:sz w:val="24"/>
            <w:szCs w:val="24"/>
          </w:rPr>
          <w:t>s th</w:t>
        </w:r>
      </w:ins>
      <w:ins w:id="78" w:author="Wheeler, David Linnard" w:date="2021-06-09T12:03:00Z">
        <w:r>
          <w:rPr>
            <w:bCs/>
            <w:sz w:val="24"/>
            <w:szCs w:val="24"/>
          </w:rPr>
          <w:t xml:space="preserve">at vary in aggressiveness across hosts and </w:t>
        </w:r>
      </w:ins>
      <w:ins w:id="79" w:author="Wheeler, David Linnard" w:date="2021-06-09T12:04:00Z">
        <w:r>
          <w:rPr>
            <w:bCs/>
            <w:sz w:val="24"/>
            <w:szCs w:val="24"/>
          </w:rPr>
          <w:t>hosts that vary in symp</w:t>
        </w:r>
      </w:ins>
      <w:ins w:id="80" w:author="Wheeler, David Linnard" w:date="2021-06-09T12:05:00Z">
        <w:r>
          <w:rPr>
            <w:bCs/>
            <w:sz w:val="24"/>
            <w:szCs w:val="24"/>
          </w:rPr>
          <w:t xml:space="preserve">tom expression </w:t>
        </w:r>
      </w:ins>
      <w:ins w:id="81" w:author="Wheeler, David Linnard" w:date="2021-06-09T12:06:00Z">
        <w:r>
          <w:rPr>
            <w:bCs/>
            <w:sz w:val="24"/>
            <w:szCs w:val="24"/>
          </w:rPr>
          <w:t xml:space="preserve">stifles </w:t>
        </w:r>
      </w:ins>
      <w:ins w:id="82" w:author="Wheeler, David Linnard" w:date="2021-06-09T12:07:00Z">
        <w:r>
          <w:rPr>
            <w:bCs/>
            <w:sz w:val="24"/>
            <w:szCs w:val="24"/>
          </w:rPr>
          <w:t xml:space="preserve">the efficacy of </w:t>
        </w:r>
      </w:ins>
      <w:ins w:id="83" w:author="Wheeler, David Linnard" w:date="2021-06-09T12:06:00Z">
        <w:r>
          <w:rPr>
            <w:bCs/>
            <w:sz w:val="24"/>
            <w:szCs w:val="24"/>
          </w:rPr>
          <w:t>management</w:t>
        </w:r>
      </w:ins>
      <w:ins w:id="84" w:author="Wheeler, David Linnard" w:date="2021-06-09T12:07:00Z">
        <w:r>
          <w:rPr>
            <w:bCs/>
            <w:sz w:val="24"/>
            <w:szCs w:val="24"/>
          </w:rPr>
          <w:t xml:space="preserve"> tactics. </w:t>
        </w:r>
      </w:ins>
      <w:ins w:id="85" w:author="Wheeler, David Linnard" w:date="2021-06-09T12:21:00Z">
        <w:r w:rsidR="00126737">
          <w:rPr>
            <w:bCs/>
            <w:sz w:val="24"/>
            <w:szCs w:val="24"/>
          </w:rPr>
          <w:t xml:space="preserve">The </w:t>
        </w:r>
      </w:ins>
      <w:ins w:id="86" w:author="Wheeler, David Linnard" w:date="2021-06-09T12:32:00Z">
        <w:r w:rsidR="004A4D15">
          <w:rPr>
            <w:bCs/>
            <w:sz w:val="24"/>
            <w:szCs w:val="24"/>
          </w:rPr>
          <w:t xml:space="preserve">short-term </w:t>
        </w:r>
      </w:ins>
      <w:ins w:id="87" w:author="Wheeler, David Linnard" w:date="2021-06-09T12:21:00Z">
        <w:r w:rsidR="00126737">
          <w:rPr>
            <w:bCs/>
            <w:sz w:val="24"/>
            <w:szCs w:val="24"/>
          </w:rPr>
          <w:t xml:space="preserve">goal of this research was to </w:t>
        </w:r>
      </w:ins>
      <w:ins w:id="88" w:author="Wheeler, David Linnard" w:date="2021-06-09T12:22:00Z">
        <w:r w:rsidR="00126737">
          <w:rPr>
            <w:bCs/>
            <w:sz w:val="24"/>
            <w:szCs w:val="24"/>
          </w:rPr>
          <w:t xml:space="preserve">document the transcriptomes of symptomatic and asymptomatic hosts during infection with isolates of </w:t>
        </w:r>
        <w:r w:rsidR="00126737">
          <w:rPr>
            <w:bCs/>
            <w:i/>
            <w:iCs/>
            <w:sz w:val="24"/>
            <w:szCs w:val="24"/>
          </w:rPr>
          <w:t xml:space="preserve">V. </w:t>
        </w:r>
        <w:proofErr w:type="spellStart"/>
        <w:r w:rsidR="00126737">
          <w:rPr>
            <w:bCs/>
            <w:i/>
            <w:iCs/>
            <w:sz w:val="24"/>
            <w:szCs w:val="24"/>
          </w:rPr>
          <w:t>dahliae</w:t>
        </w:r>
        <w:proofErr w:type="spellEnd"/>
        <w:r w:rsidR="00126737">
          <w:rPr>
            <w:bCs/>
            <w:i/>
            <w:iCs/>
            <w:sz w:val="24"/>
            <w:szCs w:val="24"/>
          </w:rPr>
          <w:t xml:space="preserve"> </w:t>
        </w:r>
        <w:r w:rsidR="00126737">
          <w:rPr>
            <w:bCs/>
            <w:sz w:val="24"/>
            <w:szCs w:val="24"/>
          </w:rPr>
          <w:t>that vary in aggressiveness.</w:t>
        </w:r>
      </w:ins>
      <w:ins w:id="89" w:author="Wheeler, David Linnard" w:date="2021-06-09T12:32:00Z">
        <w:r w:rsidR="004A4D15">
          <w:rPr>
            <w:bCs/>
            <w:sz w:val="24"/>
            <w:szCs w:val="24"/>
          </w:rPr>
          <w:t xml:space="preserve"> Long-term, th</w:t>
        </w:r>
      </w:ins>
      <w:ins w:id="90" w:author="Wheeler, David Linnard" w:date="2021-06-09T12:34:00Z">
        <w:r w:rsidR="004A4D15">
          <w:rPr>
            <w:bCs/>
            <w:sz w:val="24"/>
            <w:szCs w:val="24"/>
          </w:rPr>
          <w:t xml:space="preserve">is research should </w:t>
        </w:r>
        <w:r w:rsidR="004A4D15">
          <w:rPr>
            <w:bCs/>
            <w:sz w:val="24"/>
            <w:szCs w:val="24"/>
          </w:rPr>
          <w:lastRenderedPageBreak/>
          <w:t>provide resources for other scientists to develop effective management strategies</w:t>
        </w:r>
      </w:ins>
      <w:ins w:id="91" w:author="Wheeler, David Linnard" w:date="2021-06-10T10:03:00Z">
        <w:r w:rsidR="001A4804">
          <w:rPr>
            <w:bCs/>
            <w:sz w:val="24"/>
            <w:szCs w:val="24"/>
          </w:rPr>
          <w:t xml:space="preserve"> for Verticillium wilts</w:t>
        </w:r>
      </w:ins>
      <w:ins w:id="92" w:author="Wheeler, David Linnard" w:date="2021-06-09T12:34:00Z">
        <w:r w:rsidR="004A4D15">
          <w:rPr>
            <w:bCs/>
            <w:sz w:val="24"/>
            <w:szCs w:val="24"/>
          </w:rPr>
          <w:t>.</w:t>
        </w:r>
      </w:ins>
      <w:del w:id="93" w:author="Wheeler, David Linnard" w:date="2021-06-09T12:01:00Z">
        <w:r w:rsidR="00291F99" w:rsidDel="00B903B1">
          <w:rPr>
            <w:b/>
            <w:sz w:val="28"/>
            <w:szCs w:val="28"/>
          </w:rPr>
          <w:tab/>
        </w:r>
      </w:del>
    </w:p>
    <w:p w14:paraId="5676DA14" w14:textId="5190BB38" w:rsidR="001A4804" w:rsidRDefault="001A4804" w:rsidP="001A4804">
      <w:pPr>
        <w:spacing w:line="480" w:lineRule="auto"/>
        <w:ind w:firstLine="720"/>
        <w:rPr>
          <w:ins w:id="94" w:author="Wheeler, David Linnard" w:date="2021-06-10T10:07:00Z"/>
          <w:bCs/>
          <w:sz w:val="24"/>
          <w:szCs w:val="24"/>
        </w:rPr>
      </w:pPr>
      <w:ins w:id="95" w:author="Wheeler, David Linnard" w:date="2021-06-10T10:07:00Z">
        <w:r>
          <w:rPr>
            <w:bCs/>
            <w:sz w:val="24"/>
            <w:szCs w:val="24"/>
          </w:rPr>
          <w:t>To accomplish these goals, transcriptomes</w:t>
        </w:r>
      </w:ins>
      <w:ins w:id="96" w:author="Wheeler, David Linnard" w:date="2021-06-03T09:34:00Z">
        <w:r w:rsidR="00B85E07">
          <w:rPr>
            <w:bCs/>
            <w:sz w:val="24"/>
            <w:szCs w:val="24"/>
          </w:rPr>
          <w:t xml:space="preserve"> were characterized (</w:t>
        </w:r>
        <w:proofErr w:type="spellStart"/>
        <w:r w:rsidR="00B85E07">
          <w:rPr>
            <w:bCs/>
            <w:sz w:val="24"/>
            <w:szCs w:val="24"/>
          </w:rPr>
          <w:t>i</w:t>
        </w:r>
        <w:proofErr w:type="spellEnd"/>
        <w:r w:rsidR="00B85E07">
          <w:rPr>
            <w:bCs/>
            <w:sz w:val="24"/>
            <w:szCs w:val="24"/>
          </w:rPr>
          <w:t xml:space="preserve">) </w:t>
        </w:r>
      </w:ins>
      <w:ins w:id="97" w:author="Wheeler, David Linnard" w:date="2021-06-03T09:40:00Z">
        <w:r w:rsidR="00846978">
          <w:rPr>
            <w:bCs/>
            <w:sz w:val="24"/>
            <w:szCs w:val="24"/>
          </w:rPr>
          <w:t xml:space="preserve">within </w:t>
        </w:r>
      </w:ins>
      <w:ins w:id="98" w:author="Wheeler, David Linnard" w:date="2021-06-03T09:34:00Z">
        <w:r w:rsidR="00846978">
          <w:rPr>
            <w:bCs/>
            <w:sz w:val="24"/>
            <w:szCs w:val="24"/>
          </w:rPr>
          <w:t>pot</w:t>
        </w:r>
      </w:ins>
      <w:ins w:id="99" w:author="Wheeler, David Linnard" w:date="2021-06-03T09:35:00Z">
        <w:r w:rsidR="00846978">
          <w:rPr>
            <w:bCs/>
            <w:sz w:val="24"/>
            <w:szCs w:val="24"/>
          </w:rPr>
          <w:t xml:space="preserve">ato, brown mustard, and peppermint plants in response to infection by </w:t>
        </w:r>
      </w:ins>
      <w:ins w:id="100" w:author="Wheeler, David Linnard" w:date="2021-06-03T09:38:00Z">
        <w:r w:rsidR="00846978">
          <w:rPr>
            <w:bCs/>
            <w:sz w:val="24"/>
            <w:szCs w:val="24"/>
          </w:rPr>
          <w:t xml:space="preserve">different </w:t>
        </w:r>
      </w:ins>
      <w:ins w:id="101" w:author="Wheeler, David Linnard" w:date="2021-06-03T09:35:00Z">
        <w:r w:rsidR="00846978">
          <w:rPr>
            <w:bCs/>
            <w:i/>
            <w:iCs/>
            <w:sz w:val="24"/>
            <w:szCs w:val="24"/>
          </w:rPr>
          <w:t xml:space="preserve">V. </w:t>
        </w:r>
        <w:proofErr w:type="spellStart"/>
        <w:r w:rsidR="00846978">
          <w:rPr>
            <w:bCs/>
            <w:i/>
            <w:iCs/>
            <w:sz w:val="24"/>
            <w:szCs w:val="24"/>
          </w:rPr>
          <w:t>dahliae</w:t>
        </w:r>
      </w:ins>
      <w:proofErr w:type="spellEnd"/>
      <w:ins w:id="102" w:author="Wheeler, David Linnard" w:date="2021-06-03T09:38:00Z">
        <w:r w:rsidR="00846978">
          <w:rPr>
            <w:bCs/>
            <w:i/>
            <w:iCs/>
            <w:sz w:val="24"/>
            <w:szCs w:val="24"/>
          </w:rPr>
          <w:t xml:space="preserve"> </w:t>
        </w:r>
        <w:r w:rsidR="00846978">
          <w:rPr>
            <w:bCs/>
            <w:sz w:val="24"/>
            <w:szCs w:val="24"/>
          </w:rPr>
          <w:t>isolates</w:t>
        </w:r>
      </w:ins>
      <w:ins w:id="103" w:author="Wheeler, David Linnard" w:date="2021-06-03T09:37:00Z">
        <w:r w:rsidR="00846978">
          <w:rPr>
            <w:bCs/>
            <w:sz w:val="24"/>
            <w:szCs w:val="24"/>
          </w:rPr>
          <w:t xml:space="preserve">, (ii) </w:t>
        </w:r>
      </w:ins>
      <w:ins w:id="104" w:author="Wheeler, David Linnard" w:date="2021-06-03T09:40:00Z">
        <w:r w:rsidR="00846978">
          <w:rPr>
            <w:bCs/>
            <w:sz w:val="24"/>
            <w:szCs w:val="24"/>
          </w:rPr>
          <w:t xml:space="preserve">between </w:t>
        </w:r>
        <w:r w:rsidR="00846978">
          <w:rPr>
            <w:bCs/>
            <w:i/>
            <w:iCs/>
            <w:sz w:val="24"/>
            <w:szCs w:val="24"/>
          </w:rPr>
          <w:t xml:space="preserve">V. </w:t>
        </w:r>
        <w:proofErr w:type="spellStart"/>
        <w:r w:rsidR="00846978">
          <w:rPr>
            <w:bCs/>
            <w:i/>
            <w:iCs/>
            <w:sz w:val="24"/>
            <w:szCs w:val="24"/>
          </w:rPr>
          <w:t>dahliae</w:t>
        </w:r>
        <w:proofErr w:type="spellEnd"/>
        <w:r w:rsidR="00846978">
          <w:rPr>
            <w:bCs/>
            <w:i/>
            <w:iCs/>
            <w:sz w:val="24"/>
            <w:szCs w:val="24"/>
          </w:rPr>
          <w:t xml:space="preserve"> </w:t>
        </w:r>
        <w:r w:rsidR="00846978">
          <w:rPr>
            <w:bCs/>
            <w:sz w:val="24"/>
            <w:szCs w:val="24"/>
          </w:rPr>
          <w:t xml:space="preserve">isolates </w:t>
        </w:r>
      </w:ins>
      <w:ins w:id="105" w:author="Wheeler, David Linnard" w:date="2021-06-03T09:42:00Z">
        <w:r w:rsidR="00846978">
          <w:rPr>
            <w:bCs/>
            <w:sz w:val="24"/>
            <w:szCs w:val="24"/>
          </w:rPr>
          <w:t xml:space="preserve">within each host, and (iii) between </w:t>
        </w:r>
        <w:r w:rsidR="00846978">
          <w:rPr>
            <w:bCs/>
            <w:i/>
            <w:iCs/>
            <w:sz w:val="24"/>
            <w:szCs w:val="24"/>
          </w:rPr>
          <w:t xml:space="preserve">V. </w:t>
        </w:r>
        <w:proofErr w:type="spellStart"/>
        <w:r w:rsidR="00846978">
          <w:rPr>
            <w:bCs/>
            <w:i/>
            <w:iCs/>
            <w:sz w:val="24"/>
            <w:szCs w:val="24"/>
          </w:rPr>
          <w:t>dahliae</w:t>
        </w:r>
        <w:proofErr w:type="spellEnd"/>
        <w:r w:rsidR="00846978">
          <w:rPr>
            <w:bCs/>
            <w:i/>
            <w:iCs/>
            <w:sz w:val="24"/>
            <w:szCs w:val="24"/>
          </w:rPr>
          <w:t xml:space="preserve"> </w:t>
        </w:r>
        <w:r w:rsidR="00846978">
          <w:rPr>
            <w:bCs/>
            <w:sz w:val="24"/>
            <w:szCs w:val="24"/>
          </w:rPr>
          <w:t>isolates across symptomatic and asymptomatic hosts.</w:t>
        </w:r>
      </w:ins>
      <w:ins w:id="106" w:author="Wheeler, David Linnard" w:date="2021-06-03T09:43:00Z">
        <w:r w:rsidR="00846978">
          <w:rPr>
            <w:bCs/>
            <w:sz w:val="24"/>
            <w:szCs w:val="24"/>
          </w:rPr>
          <w:t xml:space="preserve"> </w:t>
        </w:r>
      </w:ins>
      <w:ins w:id="107" w:author="Wheeler, David Linnard" w:date="2021-06-10T10:07:00Z">
        <w:r>
          <w:rPr>
            <w:bCs/>
            <w:sz w:val="24"/>
            <w:szCs w:val="24"/>
          </w:rPr>
          <w:t xml:space="preserve">To the best of the authors’ knowledge, this is the first study to describe the transcriptional responses of both symptomatic and asymptomatic hosts to </w:t>
        </w:r>
        <w:r>
          <w:rPr>
            <w:bCs/>
            <w:i/>
            <w:iCs/>
            <w:sz w:val="24"/>
            <w:szCs w:val="24"/>
          </w:rPr>
          <w:t xml:space="preserve">V. </w:t>
        </w:r>
        <w:proofErr w:type="spellStart"/>
        <w:r>
          <w:rPr>
            <w:bCs/>
            <w:i/>
            <w:iCs/>
            <w:sz w:val="24"/>
            <w:szCs w:val="24"/>
          </w:rPr>
          <w:t>dahliae</w:t>
        </w:r>
        <w:proofErr w:type="spellEnd"/>
        <w:r>
          <w:rPr>
            <w:bCs/>
            <w:sz w:val="24"/>
            <w:szCs w:val="24"/>
          </w:rPr>
          <w:t xml:space="preserve">. Similarly, this is the first such study to describe transcriptional profiles of </w:t>
        </w:r>
        <w:r>
          <w:rPr>
            <w:bCs/>
            <w:i/>
            <w:iCs/>
            <w:sz w:val="24"/>
            <w:szCs w:val="24"/>
          </w:rPr>
          <w:t xml:space="preserve">V. </w:t>
        </w:r>
        <w:proofErr w:type="spellStart"/>
        <w:r>
          <w:rPr>
            <w:bCs/>
            <w:i/>
            <w:iCs/>
            <w:sz w:val="24"/>
            <w:szCs w:val="24"/>
          </w:rPr>
          <w:t>dahliae</w:t>
        </w:r>
        <w:proofErr w:type="spellEnd"/>
        <w:r>
          <w:rPr>
            <w:bCs/>
            <w:i/>
            <w:iCs/>
            <w:sz w:val="24"/>
            <w:szCs w:val="24"/>
          </w:rPr>
          <w:t xml:space="preserve"> </w:t>
        </w:r>
        <w:r>
          <w:rPr>
            <w:bCs/>
            <w:sz w:val="24"/>
            <w:szCs w:val="24"/>
          </w:rPr>
          <w:t xml:space="preserve">isolates that are both pathogenic and endophytic towards different hosts. </w:t>
        </w:r>
      </w:ins>
    </w:p>
    <w:p w14:paraId="15C77979" w14:textId="059A1B9D" w:rsidR="00D05D31" w:rsidRPr="00233E2C" w:rsidRDefault="00D05D31" w:rsidP="00B85E07">
      <w:pPr>
        <w:spacing w:line="480" w:lineRule="auto"/>
        <w:rPr>
          <w:ins w:id="108" w:author="Wheeler, David Linnard" w:date="2021-06-03T09:45:00Z"/>
          <w:bCs/>
          <w:sz w:val="24"/>
          <w:szCs w:val="24"/>
        </w:rPr>
      </w:pPr>
      <w:ins w:id="109" w:author="Wheeler, David Linnard" w:date="2021-06-03T09:57:00Z">
        <w:r>
          <w:rPr>
            <w:bCs/>
            <w:sz w:val="24"/>
            <w:szCs w:val="24"/>
          </w:rPr>
          <w:tab/>
        </w:r>
      </w:ins>
      <w:ins w:id="110" w:author="Wheeler, David Linnard" w:date="2021-06-03T09:58:00Z">
        <w:r>
          <w:rPr>
            <w:bCs/>
            <w:sz w:val="24"/>
            <w:szCs w:val="24"/>
          </w:rPr>
          <w:t>When brown mustard</w:t>
        </w:r>
      </w:ins>
      <w:ins w:id="111" w:author="Wheeler, David Linnard" w:date="2021-06-03T10:22:00Z">
        <w:r w:rsidR="00233E2C">
          <w:rPr>
            <w:bCs/>
            <w:sz w:val="24"/>
            <w:szCs w:val="24"/>
          </w:rPr>
          <w:t xml:space="preserve">, </w:t>
        </w:r>
      </w:ins>
      <w:ins w:id="112" w:author="Wheeler, David Linnard" w:date="2021-06-03T09:58:00Z">
        <w:r>
          <w:rPr>
            <w:bCs/>
            <w:sz w:val="24"/>
            <w:szCs w:val="24"/>
          </w:rPr>
          <w:t>potato</w:t>
        </w:r>
      </w:ins>
      <w:ins w:id="113" w:author="Wheeler, David Linnard" w:date="2021-06-03T10:22:00Z">
        <w:r w:rsidR="00233E2C">
          <w:rPr>
            <w:bCs/>
            <w:sz w:val="24"/>
            <w:szCs w:val="24"/>
          </w:rPr>
          <w:t>, and peppermint were challenged</w:t>
        </w:r>
      </w:ins>
      <w:ins w:id="114" w:author="Wheeler, David Linnard" w:date="2021-06-03T09:58:00Z">
        <w:r>
          <w:rPr>
            <w:bCs/>
            <w:sz w:val="24"/>
            <w:szCs w:val="24"/>
          </w:rPr>
          <w:t xml:space="preserve"> were challenged with </w:t>
        </w:r>
      </w:ins>
      <w:ins w:id="115" w:author="Wheeler, David Linnard" w:date="2021-06-03T09:59:00Z">
        <w:r>
          <w:rPr>
            <w:bCs/>
            <w:i/>
            <w:iCs/>
            <w:sz w:val="24"/>
            <w:szCs w:val="24"/>
          </w:rPr>
          <w:t xml:space="preserve">V. </w:t>
        </w:r>
        <w:proofErr w:type="spellStart"/>
        <w:r>
          <w:rPr>
            <w:bCs/>
            <w:i/>
            <w:iCs/>
            <w:sz w:val="24"/>
            <w:szCs w:val="24"/>
          </w:rPr>
          <w:t>dahliae</w:t>
        </w:r>
        <w:proofErr w:type="spellEnd"/>
        <w:r>
          <w:rPr>
            <w:bCs/>
            <w:i/>
            <w:iCs/>
            <w:sz w:val="24"/>
            <w:szCs w:val="24"/>
          </w:rPr>
          <w:t xml:space="preserve"> </w:t>
        </w:r>
      </w:ins>
      <w:ins w:id="116" w:author="Wheeler, David Linnard" w:date="2021-06-03T10:23:00Z">
        <w:r w:rsidR="00233E2C">
          <w:rPr>
            <w:bCs/>
            <w:sz w:val="24"/>
            <w:szCs w:val="24"/>
          </w:rPr>
          <w:t>isolates</w:t>
        </w:r>
      </w:ins>
      <w:ins w:id="117" w:author="Wheeler, David Linnard" w:date="2021-06-07T14:07:00Z">
        <w:r w:rsidR="002D5873">
          <w:rPr>
            <w:bCs/>
            <w:sz w:val="24"/>
            <w:szCs w:val="24"/>
          </w:rPr>
          <w:t xml:space="preserve"> transcriptional responses to the fungus </w:t>
        </w:r>
      </w:ins>
      <w:ins w:id="118" w:author="Wheeler, David Linnard" w:date="2021-06-09T10:06:00Z">
        <w:r w:rsidR="00A31330">
          <w:rPr>
            <w:bCs/>
            <w:sz w:val="24"/>
            <w:szCs w:val="24"/>
          </w:rPr>
          <w:t>were similar for some</w:t>
        </w:r>
      </w:ins>
      <w:ins w:id="119" w:author="Wheeler, David Linnard" w:date="2021-06-07T15:38:00Z">
        <w:r w:rsidR="009D25B5">
          <w:rPr>
            <w:bCs/>
            <w:sz w:val="24"/>
            <w:szCs w:val="24"/>
          </w:rPr>
          <w:t xml:space="preserve"> </w:t>
        </w:r>
      </w:ins>
      <w:ins w:id="120" w:author="Wheeler, David Linnard" w:date="2021-06-07T14:08:00Z">
        <w:r w:rsidR="002D5873">
          <w:rPr>
            <w:bCs/>
            <w:sz w:val="24"/>
            <w:szCs w:val="24"/>
          </w:rPr>
          <w:t>hosts</w:t>
        </w:r>
      </w:ins>
      <w:ins w:id="121" w:author="Wheeler, David Linnard" w:date="2021-06-09T10:06:00Z">
        <w:r w:rsidR="00A31330">
          <w:rPr>
            <w:bCs/>
            <w:sz w:val="24"/>
            <w:szCs w:val="24"/>
          </w:rPr>
          <w:t xml:space="preserve"> and different for others</w:t>
        </w:r>
      </w:ins>
      <w:ins w:id="122" w:author="Wheeler, David Linnard" w:date="2021-06-07T14:08:00Z">
        <w:r w:rsidR="002D5873">
          <w:rPr>
            <w:bCs/>
            <w:sz w:val="24"/>
            <w:szCs w:val="24"/>
          </w:rPr>
          <w:t>.</w:t>
        </w:r>
      </w:ins>
      <w:ins w:id="123" w:author="Wheeler, David Linnard" w:date="2021-06-07T15:38:00Z">
        <w:r w:rsidR="00256DBC">
          <w:rPr>
            <w:bCs/>
            <w:sz w:val="24"/>
            <w:szCs w:val="24"/>
          </w:rPr>
          <w:t xml:space="preserve"> </w:t>
        </w:r>
      </w:ins>
      <w:ins w:id="124" w:author="Wheeler, David Linnard" w:date="2021-06-09T10:06:00Z">
        <w:r w:rsidR="00A31330">
          <w:rPr>
            <w:bCs/>
            <w:sz w:val="24"/>
            <w:szCs w:val="24"/>
          </w:rPr>
          <w:t>For example, d</w:t>
        </w:r>
      </w:ins>
      <w:ins w:id="125" w:author="Wheeler, David Linnard" w:date="2021-06-07T15:38:00Z">
        <w:r w:rsidR="00256DBC">
          <w:rPr>
            <w:bCs/>
            <w:sz w:val="24"/>
            <w:szCs w:val="24"/>
          </w:rPr>
          <w:t>espite differences in symptom</w:t>
        </w:r>
      </w:ins>
      <w:ins w:id="126" w:author="Wheeler, David Linnard" w:date="2021-06-07T15:39:00Z">
        <w:r w:rsidR="00256DBC">
          <w:rPr>
            <w:bCs/>
            <w:sz w:val="24"/>
            <w:szCs w:val="24"/>
          </w:rPr>
          <w:t xml:space="preserve"> expression between the symptomatic hosts, potato and peppermint, and the asymptomatic hosts, brown mustard, all </w:t>
        </w:r>
      </w:ins>
      <w:ins w:id="127" w:author="Wheeler, David Linnard" w:date="2021-06-09T11:45:00Z">
        <w:r w:rsidR="00FD54A8">
          <w:rPr>
            <w:bCs/>
            <w:sz w:val="24"/>
            <w:szCs w:val="24"/>
          </w:rPr>
          <w:t>were enriched for metabolic processes and catalytic activity</w:t>
        </w:r>
      </w:ins>
      <w:ins w:id="128" w:author="Wheeler, David Linnard" w:date="2021-06-07T15:39:00Z">
        <w:r w:rsidR="00256DBC">
          <w:rPr>
            <w:bCs/>
            <w:sz w:val="24"/>
            <w:szCs w:val="24"/>
          </w:rPr>
          <w:t>.</w:t>
        </w:r>
      </w:ins>
      <w:ins w:id="129" w:author="Wheeler, David Linnard" w:date="2021-06-09T11:45:00Z">
        <w:r w:rsidR="00FD54A8">
          <w:rPr>
            <w:bCs/>
            <w:sz w:val="24"/>
            <w:szCs w:val="24"/>
          </w:rPr>
          <w:t xml:space="preserve"> </w:t>
        </w:r>
      </w:ins>
    </w:p>
    <w:p w14:paraId="6645377A" w14:textId="77777777" w:rsidR="008157D3" w:rsidRPr="008157D3" w:rsidRDefault="008157D3" w:rsidP="008157D3">
      <w:pPr>
        <w:pStyle w:val="ListParagraph"/>
        <w:numPr>
          <w:ilvl w:val="0"/>
          <w:numId w:val="7"/>
        </w:numPr>
        <w:spacing w:line="480" w:lineRule="auto"/>
        <w:rPr>
          <w:ins w:id="130" w:author="Wheeler, David Linnard" w:date="2021-06-03T09:46:00Z"/>
          <w:rFonts w:ascii="Arial" w:hAnsi="Arial" w:cs="Arial"/>
          <w:iCs/>
          <w:sz w:val="24"/>
          <w:szCs w:val="24"/>
          <w:rPrChange w:id="131" w:author="Wheeler, David Linnard" w:date="2021-06-03T09:46:00Z">
            <w:rPr>
              <w:ins w:id="132" w:author="Wheeler, David Linnard" w:date="2021-06-03T09:46:00Z"/>
              <w:iCs/>
              <w:sz w:val="24"/>
              <w:szCs w:val="24"/>
            </w:rPr>
          </w:rPrChange>
        </w:rPr>
      </w:pPr>
      <w:ins w:id="133" w:author="Wheeler, David Linnard" w:date="2021-06-03T09:46:00Z">
        <w:r w:rsidRPr="008157D3">
          <w:rPr>
            <w:rFonts w:ascii="Arial" w:hAnsi="Arial" w:cs="Arial"/>
            <w:iCs/>
            <w:sz w:val="24"/>
            <w:szCs w:val="24"/>
            <w:rPrChange w:id="134" w:author="Wheeler, David Linnard" w:date="2021-06-03T09:46:00Z">
              <w:rPr>
                <w:iCs/>
                <w:sz w:val="24"/>
                <w:szCs w:val="24"/>
              </w:rPr>
            </w:rPrChange>
          </w:rPr>
          <w:t>Comparison</w:t>
        </w:r>
      </w:ins>
    </w:p>
    <w:p w14:paraId="2427D8B2" w14:textId="77777777" w:rsidR="008157D3" w:rsidRPr="008157D3" w:rsidRDefault="008157D3" w:rsidP="008157D3">
      <w:pPr>
        <w:pStyle w:val="ListParagraph"/>
        <w:numPr>
          <w:ilvl w:val="1"/>
          <w:numId w:val="7"/>
        </w:numPr>
        <w:spacing w:line="480" w:lineRule="auto"/>
        <w:rPr>
          <w:ins w:id="135" w:author="Wheeler, David Linnard" w:date="2021-06-03T09:46:00Z"/>
          <w:rFonts w:ascii="Arial" w:hAnsi="Arial" w:cs="Arial"/>
          <w:iCs/>
          <w:sz w:val="24"/>
          <w:szCs w:val="24"/>
          <w:rPrChange w:id="136" w:author="Wheeler, David Linnard" w:date="2021-06-03T09:46:00Z">
            <w:rPr>
              <w:ins w:id="137" w:author="Wheeler, David Linnard" w:date="2021-06-03T09:46:00Z"/>
              <w:iCs/>
              <w:sz w:val="24"/>
              <w:szCs w:val="24"/>
            </w:rPr>
          </w:rPrChange>
        </w:rPr>
      </w:pPr>
      <w:ins w:id="138" w:author="Wheeler, David Linnard" w:date="2021-06-03T09:46:00Z">
        <w:r w:rsidRPr="008157D3">
          <w:rPr>
            <w:rFonts w:ascii="Arial" w:hAnsi="Arial" w:cs="Arial"/>
            <w:iCs/>
            <w:sz w:val="24"/>
            <w:szCs w:val="24"/>
            <w:rPrChange w:id="139" w:author="Wheeler, David Linnard" w:date="2021-06-03T09:46:00Z">
              <w:rPr/>
            </w:rPrChange>
          </w:rPr>
          <w:t>Claims</w:t>
        </w:r>
      </w:ins>
    </w:p>
    <w:p w14:paraId="3AEC4026" w14:textId="77777777" w:rsidR="008157D3" w:rsidRPr="008157D3" w:rsidRDefault="008157D3" w:rsidP="008157D3">
      <w:pPr>
        <w:pStyle w:val="ListParagraph"/>
        <w:numPr>
          <w:ilvl w:val="1"/>
          <w:numId w:val="7"/>
        </w:numPr>
        <w:spacing w:line="480" w:lineRule="auto"/>
        <w:rPr>
          <w:ins w:id="140" w:author="Wheeler, David Linnard" w:date="2021-06-03T09:46:00Z"/>
          <w:rFonts w:ascii="Arial" w:hAnsi="Arial" w:cs="Arial"/>
          <w:iCs/>
          <w:sz w:val="24"/>
          <w:szCs w:val="24"/>
          <w:rPrChange w:id="141" w:author="Wheeler, David Linnard" w:date="2021-06-03T09:46:00Z">
            <w:rPr>
              <w:ins w:id="142" w:author="Wheeler, David Linnard" w:date="2021-06-03T09:46:00Z"/>
              <w:iCs/>
              <w:sz w:val="24"/>
              <w:szCs w:val="24"/>
            </w:rPr>
          </w:rPrChange>
        </w:rPr>
      </w:pPr>
      <w:ins w:id="143" w:author="Wheeler, David Linnard" w:date="2021-06-03T09:46:00Z">
        <w:r w:rsidRPr="008157D3">
          <w:rPr>
            <w:rFonts w:ascii="Arial" w:hAnsi="Arial" w:cs="Arial"/>
            <w:iCs/>
            <w:sz w:val="24"/>
            <w:szCs w:val="24"/>
            <w:rPrChange w:id="144" w:author="Wheeler, David Linnard" w:date="2021-06-03T09:46:00Z">
              <w:rPr/>
            </w:rPrChange>
          </w:rPr>
          <w:t xml:space="preserve"> Context</w:t>
        </w:r>
      </w:ins>
    </w:p>
    <w:p w14:paraId="71B9D4AA" w14:textId="1465BB3D" w:rsidR="00846978" w:rsidRPr="008157D3" w:rsidRDefault="008157D3">
      <w:pPr>
        <w:pStyle w:val="ListParagraph"/>
        <w:numPr>
          <w:ilvl w:val="1"/>
          <w:numId w:val="7"/>
        </w:numPr>
        <w:spacing w:line="480" w:lineRule="auto"/>
        <w:rPr>
          <w:ins w:id="145" w:author="Wheeler, David Linnard" w:date="2021-06-03T09:44:00Z"/>
          <w:iCs/>
          <w:sz w:val="24"/>
          <w:szCs w:val="24"/>
          <w:rPrChange w:id="146" w:author="Wheeler, David Linnard" w:date="2021-06-03T09:46:00Z">
            <w:rPr>
              <w:ins w:id="147" w:author="Wheeler, David Linnard" w:date="2021-06-03T09:44:00Z"/>
              <w:bCs/>
              <w:sz w:val="24"/>
              <w:szCs w:val="24"/>
            </w:rPr>
          </w:rPrChange>
        </w:rPr>
        <w:pPrChange w:id="148" w:author="Wheeler, David Linnard" w:date="2021-06-03T09:46:00Z">
          <w:pPr>
            <w:spacing w:line="480" w:lineRule="auto"/>
          </w:pPr>
        </w:pPrChange>
      </w:pPr>
      <w:ins w:id="149" w:author="Wheeler, David Linnard" w:date="2021-06-03T09:46:00Z">
        <w:r w:rsidRPr="008157D3">
          <w:rPr>
            <w:rFonts w:ascii="Arial" w:hAnsi="Arial" w:cs="Arial"/>
            <w:iCs/>
            <w:sz w:val="24"/>
            <w:szCs w:val="24"/>
            <w:rPrChange w:id="150" w:author="Wheeler, David Linnard" w:date="2021-06-03T09:46:00Z">
              <w:rPr/>
            </w:rPrChange>
          </w:rPr>
          <w:t xml:space="preserve"> Implications</w:t>
        </w:r>
      </w:ins>
      <w:ins w:id="151" w:author="Wheeler, David Linnard" w:date="2021-06-03T09:45:00Z">
        <w:r w:rsidRPr="008157D3">
          <w:rPr>
            <w:rFonts w:ascii="Arial" w:hAnsi="Arial" w:cs="Arial"/>
            <w:bCs/>
            <w:sz w:val="24"/>
            <w:szCs w:val="24"/>
            <w:rPrChange w:id="152" w:author="Wheeler, David Linnard" w:date="2021-06-03T09:46:00Z">
              <w:rPr>
                <w:bCs/>
              </w:rPr>
            </w:rPrChange>
          </w:rPr>
          <w:tab/>
        </w:r>
      </w:ins>
    </w:p>
    <w:p w14:paraId="4C9EE952" w14:textId="0769C9AE" w:rsidR="00846978" w:rsidRPr="00846978" w:rsidRDefault="00846978" w:rsidP="00B85E07">
      <w:pPr>
        <w:spacing w:line="480" w:lineRule="auto"/>
        <w:rPr>
          <w:ins w:id="153" w:author="Wheeler, David Linnard" w:date="2021-06-03T09:39:00Z"/>
          <w:bCs/>
          <w:sz w:val="24"/>
          <w:szCs w:val="24"/>
        </w:rPr>
      </w:pPr>
      <w:ins w:id="154" w:author="Wheeler, David Linnard" w:date="2021-06-03T09:44:00Z">
        <w:r>
          <w:rPr>
            <w:bCs/>
            <w:sz w:val="24"/>
            <w:szCs w:val="24"/>
          </w:rPr>
          <w:tab/>
        </w:r>
      </w:ins>
    </w:p>
    <w:p w14:paraId="79A706E7" w14:textId="17C0BB30" w:rsidR="00846978" w:rsidRDefault="00846978" w:rsidP="00B85E07">
      <w:pPr>
        <w:spacing w:line="480" w:lineRule="auto"/>
        <w:rPr>
          <w:ins w:id="155" w:author="Wheeler, David Linnard" w:date="2021-06-03T09:39:00Z"/>
          <w:bCs/>
          <w:sz w:val="24"/>
          <w:szCs w:val="24"/>
        </w:rPr>
      </w:pPr>
    </w:p>
    <w:p w14:paraId="57D9F03C" w14:textId="5EE218CB" w:rsidR="00846978" w:rsidRDefault="00846978" w:rsidP="00B85E07">
      <w:pPr>
        <w:spacing w:line="480" w:lineRule="auto"/>
        <w:rPr>
          <w:ins w:id="156" w:author="Wheeler, David Linnard" w:date="2021-06-03T09:39:00Z"/>
          <w:bCs/>
          <w:sz w:val="24"/>
          <w:szCs w:val="24"/>
        </w:rPr>
      </w:pPr>
    </w:p>
    <w:p w14:paraId="22DE0C46" w14:textId="784CB00D" w:rsidR="00846978" w:rsidRPr="00A46A5D" w:rsidDel="00846978" w:rsidRDefault="00846978">
      <w:pPr>
        <w:spacing w:line="480" w:lineRule="auto"/>
        <w:rPr>
          <w:del w:id="157" w:author="Wheeler, David Linnard" w:date="2021-06-03T09:43:00Z"/>
          <w:bCs/>
          <w:sz w:val="24"/>
          <w:szCs w:val="24"/>
          <w:rPrChange w:id="158" w:author="Wheeler, David Linnard" w:date="2021-06-01T11:23:00Z">
            <w:rPr>
              <w:del w:id="159" w:author="Wheeler, David Linnard" w:date="2021-06-03T09:43:00Z"/>
              <w:b/>
              <w:sz w:val="28"/>
              <w:szCs w:val="28"/>
            </w:rPr>
          </w:rPrChange>
        </w:rPr>
        <w:pPrChange w:id="160" w:author="Wheeler, David Linnard" w:date="2021-06-03T09:29:00Z">
          <w:pPr/>
        </w:pPrChange>
      </w:pPr>
    </w:p>
    <w:p w14:paraId="5459C12F" w14:textId="060C7F59" w:rsidR="00C16C9D" w:rsidRPr="004B06D2" w:rsidRDefault="00C16C9D">
      <w:pPr>
        <w:pStyle w:val="ListParagraph"/>
        <w:numPr>
          <w:ilvl w:val="0"/>
          <w:numId w:val="4"/>
        </w:numPr>
        <w:rPr>
          <w:rFonts w:ascii="Arial" w:hAnsi="Arial" w:cs="Arial"/>
          <w:bCs/>
          <w:sz w:val="24"/>
          <w:szCs w:val="24"/>
        </w:rPr>
      </w:pPr>
      <w:r w:rsidRPr="004B06D2">
        <w:rPr>
          <w:rFonts w:ascii="Arial" w:hAnsi="Arial" w:cs="Arial"/>
          <w:bCs/>
          <w:sz w:val="24"/>
          <w:szCs w:val="24"/>
        </w:rPr>
        <w:t xml:space="preserve">Big picture </w:t>
      </w:r>
      <w:r w:rsidR="00970806" w:rsidRPr="004B06D2">
        <w:rPr>
          <w:rFonts w:ascii="Arial" w:hAnsi="Arial" w:cs="Arial"/>
          <w:bCs/>
          <w:sz w:val="24"/>
          <w:szCs w:val="24"/>
        </w:rPr>
        <w:t>summary</w:t>
      </w:r>
      <w:r w:rsidR="00A704F9" w:rsidRPr="004B06D2">
        <w:rPr>
          <w:rFonts w:ascii="Arial" w:hAnsi="Arial" w:cs="Arial"/>
          <w:bCs/>
          <w:sz w:val="24"/>
          <w:szCs w:val="24"/>
        </w:rPr>
        <w:t>, claims,</w:t>
      </w:r>
      <w:r w:rsidR="00970806" w:rsidRPr="004B06D2">
        <w:rPr>
          <w:rFonts w:ascii="Arial" w:hAnsi="Arial" w:cs="Arial"/>
          <w:bCs/>
          <w:sz w:val="24"/>
          <w:szCs w:val="24"/>
        </w:rPr>
        <w:t xml:space="preserve"> &amp; </w:t>
      </w:r>
      <w:r w:rsidRPr="004B06D2">
        <w:rPr>
          <w:rFonts w:ascii="Arial" w:hAnsi="Arial" w:cs="Arial"/>
          <w:bCs/>
          <w:sz w:val="24"/>
          <w:szCs w:val="24"/>
        </w:rPr>
        <w:t>implications</w:t>
      </w:r>
    </w:p>
    <w:p w14:paraId="339F56D7" w14:textId="42EFE3BE" w:rsidR="00970806" w:rsidRPr="004B06D2" w:rsidRDefault="00970806" w:rsidP="00741205">
      <w:pPr>
        <w:pStyle w:val="ListParagraph"/>
        <w:numPr>
          <w:ilvl w:val="0"/>
          <w:numId w:val="4"/>
        </w:numPr>
        <w:rPr>
          <w:rFonts w:ascii="Arial" w:hAnsi="Arial" w:cs="Arial"/>
          <w:bCs/>
          <w:sz w:val="24"/>
          <w:szCs w:val="24"/>
        </w:rPr>
      </w:pPr>
      <w:r w:rsidRPr="004B06D2">
        <w:rPr>
          <w:rFonts w:ascii="Arial" w:hAnsi="Arial" w:cs="Arial"/>
          <w:bCs/>
          <w:sz w:val="24"/>
          <w:szCs w:val="24"/>
        </w:rPr>
        <w:t>Sources of discrepancies</w:t>
      </w:r>
    </w:p>
    <w:p w14:paraId="43A9B061"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sz w:val="24"/>
          <w:szCs w:val="24"/>
        </w:rPr>
        <w:lastRenderedPageBreak/>
        <w:t xml:space="preserve">DEGs within hosts during infection with different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iCs/>
          <w:sz w:val="24"/>
          <w:szCs w:val="24"/>
        </w:rPr>
        <w:t xml:space="preserve">isolates </w:t>
      </w:r>
    </w:p>
    <w:p w14:paraId="31B7DFBF"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iCs/>
          <w:sz w:val="24"/>
          <w:szCs w:val="24"/>
        </w:rPr>
        <w:t xml:space="preserve">DEGs </w:t>
      </w:r>
      <w:r w:rsidRPr="004B06D2">
        <w:rPr>
          <w:rFonts w:ascii="Arial" w:hAnsi="Arial" w:cs="Arial"/>
          <w:sz w:val="24"/>
          <w:szCs w:val="24"/>
        </w:rPr>
        <w:t xml:space="preserve">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within a host</w:t>
      </w:r>
    </w:p>
    <w:p w14:paraId="442FB68D" w14:textId="080E132A" w:rsidR="00C16C9D" w:rsidRPr="00C869E3" w:rsidRDefault="00C16C9D" w:rsidP="00741205">
      <w:pPr>
        <w:pStyle w:val="ListParagraph"/>
        <w:numPr>
          <w:ilvl w:val="0"/>
          <w:numId w:val="4"/>
        </w:numPr>
        <w:rPr>
          <w:ins w:id="161" w:author="Wheeler, David Linnard" w:date="2021-06-10T10:38:00Z"/>
          <w:rFonts w:ascii="Arial" w:hAnsi="Arial" w:cs="Arial"/>
          <w:b/>
          <w:sz w:val="24"/>
          <w:szCs w:val="24"/>
          <w:rPrChange w:id="162" w:author="Wheeler, David Linnard" w:date="2021-06-10T10:38:00Z">
            <w:rPr>
              <w:ins w:id="163" w:author="Wheeler, David Linnard" w:date="2021-06-10T10:38:00Z"/>
              <w:rFonts w:ascii="Arial" w:hAnsi="Arial" w:cs="Arial"/>
              <w:sz w:val="24"/>
              <w:szCs w:val="24"/>
            </w:rPr>
          </w:rPrChange>
        </w:rPr>
      </w:pPr>
      <w:r w:rsidRPr="004B06D2">
        <w:rPr>
          <w:rFonts w:ascii="Arial" w:hAnsi="Arial" w:cs="Arial"/>
          <w:sz w:val="24"/>
          <w:szCs w:val="24"/>
        </w:rPr>
        <w:t xml:space="preserve">DEGs 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across symptomatic and asymptomatic hosts</w:t>
      </w:r>
    </w:p>
    <w:p w14:paraId="1F01E656" w14:textId="310819E5" w:rsidR="00C869E3" w:rsidRPr="004B06D2" w:rsidRDefault="00C869E3" w:rsidP="00741205">
      <w:pPr>
        <w:pStyle w:val="ListParagraph"/>
        <w:numPr>
          <w:ilvl w:val="0"/>
          <w:numId w:val="4"/>
        </w:numPr>
        <w:rPr>
          <w:rFonts w:ascii="Arial" w:hAnsi="Arial" w:cs="Arial"/>
          <w:b/>
          <w:sz w:val="24"/>
          <w:szCs w:val="24"/>
        </w:rPr>
      </w:pPr>
      <w:ins w:id="164" w:author="Wheeler, David Linnard" w:date="2021-06-10T10:38:00Z">
        <w:r w:rsidRPr="00C869E3">
          <w:rPr>
            <w:rFonts w:ascii="Arial" w:hAnsi="Arial" w:cs="Arial"/>
            <w:b/>
            <w:sz w:val="24"/>
            <w:szCs w:val="24"/>
          </w:rPr>
          <w:t>https://www.biorxiv.org/content/10.1101/2021.03.01.433437v1.full</w:t>
        </w:r>
      </w:ins>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1FE24BB2" w14:textId="694C9821" w:rsidR="00D44044" w:rsidRDefault="00D84346">
      <w:pPr>
        <w:rPr>
          <w:b/>
          <w:sz w:val="28"/>
          <w:szCs w:val="28"/>
        </w:rPr>
      </w:pPr>
      <w:r>
        <w:rPr>
          <w:b/>
          <w:sz w:val="28"/>
          <w:szCs w:val="28"/>
        </w:rPr>
        <w:t>Tables</w:t>
      </w:r>
    </w:p>
    <w:p w14:paraId="118907F7" w14:textId="77777777" w:rsidR="00872A63" w:rsidRDefault="00872A63" w:rsidP="00872A63">
      <w:pPr>
        <w:jc w:val="both"/>
        <w:rPr>
          <w:b/>
          <w:sz w:val="24"/>
          <w:szCs w:val="24"/>
        </w:rPr>
        <w:sectPr w:rsidR="00872A63" w:rsidSect="00745681">
          <w:type w:val="nextColumn"/>
          <w:pgSz w:w="12240" w:h="15840" w:code="1"/>
          <w:pgMar w:top="1440" w:right="1440" w:bottom="1440" w:left="1440" w:header="720" w:footer="720" w:gutter="0"/>
          <w:cols w:space="720"/>
        </w:sectPr>
      </w:pPr>
    </w:p>
    <w:p w14:paraId="5D481C47" w14:textId="77777777" w:rsidR="00745681" w:rsidRPr="00B841BD" w:rsidRDefault="00745681" w:rsidP="00745681">
      <w:pPr>
        <w:jc w:val="both"/>
        <w:rPr>
          <w:b/>
          <w:sz w:val="24"/>
          <w:szCs w:val="24"/>
        </w:rPr>
      </w:pPr>
    </w:p>
    <w:p w14:paraId="455CF282" w14:textId="240743F2" w:rsidR="009B1AE7" w:rsidRPr="00B841BD" w:rsidRDefault="009B1AE7" w:rsidP="00745681">
      <w:pPr>
        <w:jc w:val="both"/>
        <w:rPr>
          <w:sz w:val="24"/>
          <w:szCs w:val="24"/>
        </w:rPr>
      </w:pPr>
      <w:r w:rsidRPr="00B841BD">
        <w:rPr>
          <w:b/>
          <w:sz w:val="24"/>
          <w:szCs w:val="24"/>
        </w:rPr>
        <w:t xml:space="preserve">Table </w:t>
      </w:r>
      <w:r w:rsidR="00D84346">
        <w:rPr>
          <w:b/>
          <w:sz w:val="24"/>
          <w:szCs w:val="24"/>
        </w:rPr>
        <w:t>1</w:t>
      </w:r>
      <w:r w:rsidRPr="00B841BD">
        <w:rPr>
          <w:b/>
          <w:sz w:val="24"/>
          <w:szCs w:val="24"/>
        </w:rPr>
        <w:t xml:space="preserve">. </w:t>
      </w:r>
      <w:r w:rsidRPr="00B841BD">
        <w:rPr>
          <w:sz w:val="24"/>
          <w:szCs w:val="24"/>
        </w:rPr>
        <w:t xml:space="preserve">List of primer sequence </w:t>
      </w:r>
      <w:r w:rsidR="00D25A0D" w:rsidRPr="00B841BD">
        <w:rPr>
          <w:sz w:val="24"/>
          <w:szCs w:val="24"/>
        </w:rPr>
        <w:t xml:space="preserve">and putative functions </w:t>
      </w:r>
      <w:r w:rsidRPr="00B841BD">
        <w:rPr>
          <w:sz w:val="24"/>
          <w:szCs w:val="24"/>
        </w:rPr>
        <w:t>of differentially expressed genes (DEGs) used for the RT-qPCR validation</w:t>
      </w:r>
    </w:p>
    <w:tbl>
      <w:tblPr>
        <w:tblStyle w:val="TableGrid"/>
        <w:tblW w:w="141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890"/>
        <w:gridCol w:w="2790"/>
        <w:gridCol w:w="3150"/>
        <w:gridCol w:w="3150"/>
        <w:gridCol w:w="1350"/>
      </w:tblGrid>
      <w:tr w:rsidR="00D25A0D" w:rsidRPr="00B841BD" w14:paraId="79958DC0" w14:textId="77777777" w:rsidTr="00A47A00">
        <w:trPr>
          <w:trHeight w:val="710"/>
        </w:trPr>
        <w:tc>
          <w:tcPr>
            <w:tcW w:w="1795" w:type="dxa"/>
            <w:tcBorders>
              <w:top w:val="single" w:sz="4" w:space="0" w:color="auto"/>
              <w:bottom w:val="single" w:sz="4" w:space="0" w:color="auto"/>
            </w:tcBorders>
          </w:tcPr>
          <w:p w14:paraId="19D043D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Host</w:t>
            </w:r>
          </w:p>
        </w:tc>
        <w:tc>
          <w:tcPr>
            <w:tcW w:w="1890" w:type="dxa"/>
            <w:tcBorders>
              <w:top w:val="single" w:sz="4" w:space="0" w:color="auto"/>
              <w:bottom w:val="single" w:sz="4" w:space="0" w:color="auto"/>
            </w:tcBorders>
            <w:shd w:val="clear" w:color="auto" w:fill="auto"/>
          </w:tcPr>
          <w:p w14:paraId="65C8389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Gene name</w:t>
            </w:r>
          </w:p>
        </w:tc>
        <w:tc>
          <w:tcPr>
            <w:tcW w:w="2790" w:type="dxa"/>
            <w:tcBorders>
              <w:top w:val="single" w:sz="4" w:space="0" w:color="auto"/>
              <w:bottom w:val="single" w:sz="4" w:space="0" w:color="auto"/>
            </w:tcBorders>
          </w:tcPr>
          <w:p w14:paraId="724B8BF3" w14:textId="4119F3D7" w:rsidR="00D25A0D" w:rsidRPr="00B841BD" w:rsidRDefault="00D25A0D"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Putative </w:t>
            </w:r>
            <w:r w:rsidR="00BB693E" w:rsidRPr="00B841BD">
              <w:rPr>
                <w:rFonts w:ascii="Arial" w:hAnsi="Arial" w:cs="Arial"/>
                <w:color w:val="000000"/>
                <w:sz w:val="24"/>
                <w:szCs w:val="24"/>
              </w:rPr>
              <w:t>biological</w:t>
            </w:r>
            <w:r w:rsidRPr="00B841BD">
              <w:rPr>
                <w:rFonts w:ascii="Arial" w:hAnsi="Arial" w:cs="Arial"/>
                <w:color w:val="000000"/>
                <w:sz w:val="24"/>
                <w:szCs w:val="24"/>
              </w:rPr>
              <w:t xml:space="preserve">/ </w:t>
            </w:r>
            <w:r w:rsidR="00BB693E" w:rsidRPr="00B841BD">
              <w:rPr>
                <w:rFonts w:ascii="Arial" w:hAnsi="Arial" w:cs="Arial"/>
                <w:color w:val="000000"/>
                <w:sz w:val="24"/>
                <w:szCs w:val="24"/>
              </w:rPr>
              <w:t>molecular</w:t>
            </w:r>
            <w:r w:rsidRPr="00B841BD">
              <w:rPr>
                <w:rFonts w:ascii="Arial" w:hAnsi="Arial" w:cs="Arial"/>
                <w:color w:val="000000"/>
                <w:sz w:val="24"/>
                <w:szCs w:val="24"/>
              </w:rPr>
              <w:t xml:space="preserve"> function</w:t>
            </w:r>
          </w:p>
        </w:tc>
        <w:tc>
          <w:tcPr>
            <w:tcW w:w="3150" w:type="dxa"/>
            <w:tcBorders>
              <w:top w:val="single" w:sz="4" w:space="0" w:color="auto"/>
              <w:bottom w:val="single" w:sz="4" w:space="0" w:color="auto"/>
            </w:tcBorders>
            <w:shd w:val="clear" w:color="auto" w:fill="auto"/>
          </w:tcPr>
          <w:p w14:paraId="4D2F1739" w14:textId="1B1AE839"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Forward sequence (5’ to 3’)</w:t>
            </w:r>
          </w:p>
        </w:tc>
        <w:tc>
          <w:tcPr>
            <w:tcW w:w="3150" w:type="dxa"/>
            <w:tcBorders>
              <w:top w:val="single" w:sz="4" w:space="0" w:color="auto"/>
              <w:bottom w:val="single" w:sz="4" w:space="0" w:color="auto"/>
            </w:tcBorders>
            <w:shd w:val="clear" w:color="auto" w:fill="auto"/>
          </w:tcPr>
          <w:p w14:paraId="229ACBE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Reverse sequence (5’ to 3’)</w:t>
            </w:r>
          </w:p>
        </w:tc>
        <w:tc>
          <w:tcPr>
            <w:tcW w:w="1350" w:type="dxa"/>
            <w:tcBorders>
              <w:top w:val="single" w:sz="4" w:space="0" w:color="auto"/>
              <w:bottom w:val="single" w:sz="4" w:space="0" w:color="auto"/>
            </w:tcBorders>
            <w:shd w:val="clear" w:color="auto" w:fill="auto"/>
          </w:tcPr>
          <w:p w14:paraId="278D7A3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Amplicon size (bp)</w:t>
            </w:r>
          </w:p>
        </w:tc>
      </w:tr>
      <w:tr w:rsidR="00D25A0D" w:rsidRPr="00B841BD" w14:paraId="00EF8473" w14:textId="77777777" w:rsidTr="00A47A00">
        <w:trPr>
          <w:trHeight w:val="289"/>
        </w:trPr>
        <w:tc>
          <w:tcPr>
            <w:tcW w:w="1795" w:type="dxa"/>
            <w:tcBorders>
              <w:top w:val="single" w:sz="4" w:space="0" w:color="auto"/>
            </w:tcBorders>
          </w:tcPr>
          <w:p w14:paraId="711EE0E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tcBorders>
              <w:top w:val="single" w:sz="4" w:space="0" w:color="auto"/>
            </w:tcBorders>
            <w:shd w:val="clear" w:color="auto" w:fill="auto"/>
          </w:tcPr>
          <w:p w14:paraId="48A6E01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Cluster-15354.86688</w:t>
            </w:r>
          </w:p>
        </w:tc>
        <w:tc>
          <w:tcPr>
            <w:tcW w:w="2790" w:type="dxa"/>
            <w:tcBorders>
              <w:top w:val="single" w:sz="4" w:space="0" w:color="auto"/>
            </w:tcBorders>
          </w:tcPr>
          <w:p w14:paraId="10D22285" w14:textId="29351A5F" w:rsidR="00D25A0D" w:rsidRPr="00B841BD" w:rsidRDefault="004B52C0" w:rsidP="00741205">
            <w:pPr>
              <w:autoSpaceDE w:val="0"/>
              <w:autoSpaceDN w:val="0"/>
              <w:adjustRightInd w:val="0"/>
              <w:rPr>
                <w:rFonts w:ascii="Arial" w:hAnsi="Arial" w:cs="Arial"/>
                <w:color w:val="000000"/>
                <w:sz w:val="24"/>
                <w:szCs w:val="24"/>
                <w:vertAlign w:val="superscript"/>
              </w:rPr>
            </w:pPr>
            <w:r w:rsidRPr="00B841BD">
              <w:rPr>
                <w:rFonts w:ascii="Arial" w:hAnsi="Arial" w:cs="Arial"/>
                <w:color w:val="000000"/>
                <w:sz w:val="24"/>
                <w:szCs w:val="24"/>
              </w:rPr>
              <w:t>Unknown</w:t>
            </w:r>
          </w:p>
        </w:tc>
        <w:tc>
          <w:tcPr>
            <w:tcW w:w="3150" w:type="dxa"/>
            <w:tcBorders>
              <w:top w:val="single" w:sz="4" w:space="0" w:color="auto"/>
            </w:tcBorders>
            <w:shd w:val="clear" w:color="auto" w:fill="auto"/>
          </w:tcPr>
          <w:p w14:paraId="44EF10F1" w14:textId="0500F560"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ATTCACACTGCTCCACGCTA</w:t>
            </w:r>
          </w:p>
        </w:tc>
        <w:tc>
          <w:tcPr>
            <w:tcW w:w="3150" w:type="dxa"/>
            <w:tcBorders>
              <w:top w:val="single" w:sz="4" w:space="0" w:color="auto"/>
            </w:tcBorders>
            <w:shd w:val="clear" w:color="auto" w:fill="auto"/>
          </w:tcPr>
          <w:p w14:paraId="2269D7C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GGCTGAAGGGTGAGAATGGG</w:t>
            </w:r>
          </w:p>
        </w:tc>
        <w:tc>
          <w:tcPr>
            <w:tcW w:w="1350" w:type="dxa"/>
            <w:tcBorders>
              <w:top w:val="single" w:sz="4" w:space="0" w:color="auto"/>
            </w:tcBorders>
            <w:shd w:val="clear" w:color="auto" w:fill="auto"/>
          </w:tcPr>
          <w:p w14:paraId="51889CA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78</w:t>
            </w:r>
          </w:p>
        </w:tc>
      </w:tr>
      <w:tr w:rsidR="00D25A0D" w:rsidRPr="00B841BD" w14:paraId="0238C929" w14:textId="77777777" w:rsidTr="00A47A00">
        <w:trPr>
          <w:trHeight w:val="289"/>
        </w:trPr>
        <w:tc>
          <w:tcPr>
            <w:tcW w:w="1795" w:type="dxa"/>
          </w:tcPr>
          <w:p w14:paraId="7FB8DCF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72019126" w14:textId="3029DAA1"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NUP1</w:t>
            </w:r>
          </w:p>
        </w:tc>
        <w:tc>
          <w:tcPr>
            <w:tcW w:w="2790" w:type="dxa"/>
          </w:tcPr>
          <w:p w14:paraId="0327F640" w14:textId="794B3C02"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Nucleus or nuclear membrane organization</w:t>
            </w:r>
          </w:p>
        </w:tc>
        <w:tc>
          <w:tcPr>
            <w:tcW w:w="3150" w:type="dxa"/>
            <w:shd w:val="clear" w:color="auto" w:fill="auto"/>
          </w:tcPr>
          <w:p w14:paraId="412A44A2" w14:textId="6882F61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CCATCCTTGCTTGGATTGCC</w:t>
            </w:r>
          </w:p>
        </w:tc>
        <w:tc>
          <w:tcPr>
            <w:tcW w:w="3150" w:type="dxa"/>
            <w:shd w:val="clear" w:color="auto" w:fill="auto"/>
          </w:tcPr>
          <w:p w14:paraId="0D97CF0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ATGCAGGAGGCTAAGGTTGG</w:t>
            </w:r>
          </w:p>
        </w:tc>
        <w:tc>
          <w:tcPr>
            <w:tcW w:w="1350" w:type="dxa"/>
            <w:shd w:val="clear" w:color="auto" w:fill="auto"/>
          </w:tcPr>
          <w:p w14:paraId="13ECE5C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110</w:t>
            </w:r>
          </w:p>
        </w:tc>
      </w:tr>
      <w:tr w:rsidR="00D25A0D" w:rsidRPr="00B841BD" w14:paraId="2F75D55B" w14:textId="77777777" w:rsidTr="00A47A00">
        <w:trPr>
          <w:trHeight w:val="289"/>
        </w:trPr>
        <w:tc>
          <w:tcPr>
            <w:tcW w:w="1795" w:type="dxa"/>
          </w:tcPr>
          <w:p w14:paraId="5789DBA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5EBC3A29" w14:textId="0BEDCFE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PDRP2</w:t>
            </w:r>
          </w:p>
        </w:tc>
        <w:tc>
          <w:tcPr>
            <w:tcW w:w="2790" w:type="dxa"/>
          </w:tcPr>
          <w:p w14:paraId="471BEF28" w14:textId="13471ABE"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ATP binding/ Phospho- transferase activity</w:t>
            </w:r>
          </w:p>
        </w:tc>
        <w:tc>
          <w:tcPr>
            <w:tcW w:w="3150" w:type="dxa"/>
            <w:shd w:val="clear" w:color="auto" w:fill="auto"/>
          </w:tcPr>
          <w:p w14:paraId="761012FA" w14:textId="2F1EAE92"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TATAAAGCAGGCAGCGAAGC</w:t>
            </w:r>
          </w:p>
        </w:tc>
        <w:tc>
          <w:tcPr>
            <w:tcW w:w="3150" w:type="dxa"/>
            <w:shd w:val="clear" w:color="auto" w:fill="auto"/>
          </w:tcPr>
          <w:p w14:paraId="61B50A1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GAGAGCACTCCCCAACGAT</w:t>
            </w:r>
          </w:p>
        </w:tc>
        <w:tc>
          <w:tcPr>
            <w:tcW w:w="1350" w:type="dxa"/>
            <w:shd w:val="clear" w:color="auto" w:fill="auto"/>
          </w:tcPr>
          <w:p w14:paraId="7950E53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105</w:t>
            </w:r>
          </w:p>
        </w:tc>
      </w:tr>
      <w:tr w:rsidR="00D25A0D" w:rsidRPr="00B841BD" w14:paraId="43889C8C" w14:textId="77777777" w:rsidTr="00A47A00">
        <w:trPr>
          <w:trHeight w:val="289"/>
        </w:trPr>
        <w:tc>
          <w:tcPr>
            <w:tcW w:w="1795" w:type="dxa"/>
          </w:tcPr>
          <w:p w14:paraId="5686D96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0E4F19FD" w14:textId="1969B9D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SCL1</w:t>
            </w:r>
          </w:p>
        </w:tc>
        <w:tc>
          <w:tcPr>
            <w:tcW w:w="2790" w:type="dxa"/>
          </w:tcPr>
          <w:p w14:paraId="0398BF5A" w14:textId="4DB102AD"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Transcription regulation</w:t>
            </w:r>
          </w:p>
        </w:tc>
        <w:tc>
          <w:tcPr>
            <w:tcW w:w="3150" w:type="dxa"/>
            <w:shd w:val="clear" w:color="auto" w:fill="auto"/>
          </w:tcPr>
          <w:p w14:paraId="0BA4C306" w14:textId="15B2B36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AACTGCTGAAAAGGATGACAAGT</w:t>
            </w:r>
          </w:p>
        </w:tc>
        <w:tc>
          <w:tcPr>
            <w:tcW w:w="3150" w:type="dxa"/>
            <w:shd w:val="clear" w:color="auto" w:fill="auto"/>
          </w:tcPr>
          <w:p w14:paraId="4ADA74E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TGCTCTTGCTGCTTTCCGTT</w:t>
            </w:r>
          </w:p>
        </w:tc>
        <w:tc>
          <w:tcPr>
            <w:tcW w:w="1350" w:type="dxa"/>
            <w:shd w:val="clear" w:color="auto" w:fill="auto"/>
          </w:tcPr>
          <w:p w14:paraId="39C4875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84</w:t>
            </w:r>
          </w:p>
        </w:tc>
      </w:tr>
      <w:tr w:rsidR="00D25A0D" w:rsidRPr="00B841BD" w14:paraId="3F96484C" w14:textId="77777777" w:rsidTr="00A47A00">
        <w:trPr>
          <w:trHeight w:val="289"/>
        </w:trPr>
        <w:tc>
          <w:tcPr>
            <w:tcW w:w="1795" w:type="dxa"/>
          </w:tcPr>
          <w:p w14:paraId="6AEA8A7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42CDD3E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Cluster-15354.44072</w:t>
            </w:r>
          </w:p>
        </w:tc>
        <w:tc>
          <w:tcPr>
            <w:tcW w:w="2790" w:type="dxa"/>
          </w:tcPr>
          <w:p w14:paraId="6CBF5226" w14:textId="61622CE6"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RNA binding</w:t>
            </w:r>
          </w:p>
        </w:tc>
        <w:tc>
          <w:tcPr>
            <w:tcW w:w="3150" w:type="dxa"/>
            <w:shd w:val="clear" w:color="auto" w:fill="auto"/>
          </w:tcPr>
          <w:p w14:paraId="6D468633" w14:textId="15F17FC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TGCGTTCCTCAGAACCAGAG</w:t>
            </w:r>
          </w:p>
        </w:tc>
        <w:tc>
          <w:tcPr>
            <w:tcW w:w="3150" w:type="dxa"/>
            <w:shd w:val="clear" w:color="auto" w:fill="auto"/>
          </w:tcPr>
          <w:p w14:paraId="4597517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AGCTTCTTCTCCACTGCTGAC</w:t>
            </w:r>
          </w:p>
        </w:tc>
        <w:tc>
          <w:tcPr>
            <w:tcW w:w="1350" w:type="dxa"/>
            <w:shd w:val="clear" w:color="auto" w:fill="auto"/>
          </w:tcPr>
          <w:p w14:paraId="591CC3F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106</w:t>
            </w:r>
          </w:p>
        </w:tc>
      </w:tr>
      <w:tr w:rsidR="00D25A0D" w:rsidRPr="00B841BD" w14:paraId="3FFAAB50" w14:textId="77777777" w:rsidTr="00A47A00">
        <w:trPr>
          <w:trHeight w:val="289"/>
        </w:trPr>
        <w:tc>
          <w:tcPr>
            <w:tcW w:w="1795" w:type="dxa"/>
          </w:tcPr>
          <w:p w14:paraId="0360719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25F2698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iCs/>
                <w:color w:val="000000"/>
                <w:sz w:val="24"/>
                <w:szCs w:val="24"/>
              </w:rPr>
              <w:t>ACT-2</w:t>
            </w:r>
          </w:p>
        </w:tc>
        <w:tc>
          <w:tcPr>
            <w:tcW w:w="2790" w:type="dxa"/>
          </w:tcPr>
          <w:p w14:paraId="05EE5719" w14:textId="0BD778F3"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Housekeeping gene</w:t>
            </w:r>
          </w:p>
        </w:tc>
        <w:tc>
          <w:tcPr>
            <w:tcW w:w="3150" w:type="dxa"/>
            <w:shd w:val="clear" w:color="auto" w:fill="auto"/>
          </w:tcPr>
          <w:p w14:paraId="5FC61D74" w14:textId="02BF74B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 xml:space="preserve">TGGGTTTGCTGGTGACGAT </w:t>
            </w:r>
          </w:p>
        </w:tc>
        <w:tc>
          <w:tcPr>
            <w:tcW w:w="3150" w:type="dxa"/>
            <w:shd w:val="clear" w:color="auto" w:fill="auto"/>
          </w:tcPr>
          <w:p w14:paraId="4E64CFB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TGCCTAGGACGACCAACAATACT</w:t>
            </w:r>
          </w:p>
        </w:tc>
        <w:tc>
          <w:tcPr>
            <w:tcW w:w="1350" w:type="dxa"/>
            <w:shd w:val="clear" w:color="auto" w:fill="auto"/>
          </w:tcPr>
          <w:p w14:paraId="0C80B05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290</w:t>
            </w:r>
          </w:p>
        </w:tc>
      </w:tr>
      <w:tr w:rsidR="00D25A0D" w:rsidRPr="00B841BD" w14:paraId="3DC5D902" w14:textId="77777777" w:rsidTr="00A47A00">
        <w:trPr>
          <w:trHeight w:val="289"/>
        </w:trPr>
        <w:tc>
          <w:tcPr>
            <w:tcW w:w="1795" w:type="dxa"/>
          </w:tcPr>
          <w:p w14:paraId="0E8AF98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04926A63" w14:textId="080C291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PR04</w:t>
            </w:r>
          </w:p>
        </w:tc>
        <w:tc>
          <w:tcPr>
            <w:tcW w:w="2790" w:type="dxa"/>
          </w:tcPr>
          <w:p w14:paraId="6714BEBE" w14:textId="24A5F72C" w:rsidR="00D25A0D" w:rsidRPr="00B841BD" w:rsidRDefault="00721C97"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Plant defense</w:t>
            </w:r>
          </w:p>
        </w:tc>
        <w:tc>
          <w:tcPr>
            <w:tcW w:w="3150" w:type="dxa"/>
            <w:shd w:val="clear" w:color="auto" w:fill="auto"/>
          </w:tcPr>
          <w:p w14:paraId="00080500" w14:textId="239004CC"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GCCGTGCAATTGTGGGTGTC</w:t>
            </w:r>
          </w:p>
        </w:tc>
        <w:tc>
          <w:tcPr>
            <w:tcW w:w="3150" w:type="dxa"/>
            <w:shd w:val="clear" w:color="auto" w:fill="auto"/>
          </w:tcPr>
          <w:p w14:paraId="4EB48AD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CGCACACTTTTCCACTAGCAC</w:t>
            </w:r>
          </w:p>
        </w:tc>
        <w:tc>
          <w:tcPr>
            <w:tcW w:w="1350" w:type="dxa"/>
            <w:shd w:val="clear" w:color="auto" w:fill="auto"/>
          </w:tcPr>
          <w:p w14:paraId="7F3F62FF"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76</w:t>
            </w:r>
          </w:p>
        </w:tc>
      </w:tr>
      <w:tr w:rsidR="00D25A0D" w:rsidRPr="00B841BD" w14:paraId="295BEE14" w14:textId="77777777" w:rsidTr="00A47A00">
        <w:trPr>
          <w:trHeight w:val="289"/>
        </w:trPr>
        <w:tc>
          <w:tcPr>
            <w:tcW w:w="1795" w:type="dxa"/>
          </w:tcPr>
          <w:p w14:paraId="6A22EBA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58B856C3" w14:textId="5590C8C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ABAH1</w:t>
            </w:r>
          </w:p>
        </w:tc>
        <w:tc>
          <w:tcPr>
            <w:tcW w:w="2790" w:type="dxa"/>
          </w:tcPr>
          <w:p w14:paraId="223A1AD1" w14:textId="5335CE80"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Stress response</w:t>
            </w:r>
          </w:p>
        </w:tc>
        <w:tc>
          <w:tcPr>
            <w:tcW w:w="3150" w:type="dxa"/>
            <w:shd w:val="clear" w:color="auto" w:fill="auto"/>
          </w:tcPr>
          <w:p w14:paraId="32E56DE7" w14:textId="21E67C4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CCACTTCCTCCTGGTACTTTAGG</w:t>
            </w:r>
          </w:p>
        </w:tc>
        <w:tc>
          <w:tcPr>
            <w:tcW w:w="3150" w:type="dxa"/>
            <w:shd w:val="clear" w:color="auto" w:fill="auto"/>
          </w:tcPr>
          <w:p w14:paraId="26B6027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AACTTGTTTAGCTGCCTCTGG</w:t>
            </w:r>
          </w:p>
        </w:tc>
        <w:tc>
          <w:tcPr>
            <w:tcW w:w="1350" w:type="dxa"/>
            <w:shd w:val="clear" w:color="auto" w:fill="auto"/>
          </w:tcPr>
          <w:p w14:paraId="2F88ACD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177</w:t>
            </w:r>
          </w:p>
        </w:tc>
      </w:tr>
      <w:tr w:rsidR="00D25A0D" w:rsidRPr="00B841BD" w14:paraId="08D18B0D" w14:textId="77777777" w:rsidTr="00A47A00">
        <w:trPr>
          <w:trHeight w:val="289"/>
        </w:trPr>
        <w:tc>
          <w:tcPr>
            <w:tcW w:w="1795" w:type="dxa"/>
          </w:tcPr>
          <w:p w14:paraId="46C948A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32F55B9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PGSC0003DMG400024310</w:t>
            </w:r>
          </w:p>
        </w:tc>
        <w:tc>
          <w:tcPr>
            <w:tcW w:w="2790" w:type="dxa"/>
          </w:tcPr>
          <w:p w14:paraId="2E7772C8" w14:textId="2C1A4ED4"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Heterocyclic compound binding/ cation binding</w:t>
            </w:r>
          </w:p>
        </w:tc>
        <w:tc>
          <w:tcPr>
            <w:tcW w:w="3150" w:type="dxa"/>
            <w:shd w:val="clear" w:color="auto" w:fill="auto"/>
          </w:tcPr>
          <w:p w14:paraId="09C8057B" w14:textId="2A237CCC"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GAGAAGGAAGATTGGTGGGACA</w:t>
            </w:r>
          </w:p>
        </w:tc>
        <w:tc>
          <w:tcPr>
            <w:tcW w:w="3150" w:type="dxa"/>
            <w:shd w:val="clear" w:color="auto" w:fill="auto"/>
          </w:tcPr>
          <w:p w14:paraId="5986EDB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CTACCCATCCCTCCTCCACA</w:t>
            </w:r>
          </w:p>
        </w:tc>
        <w:tc>
          <w:tcPr>
            <w:tcW w:w="1350" w:type="dxa"/>
            <w:shd w:val="clear" w:color="auto" w:fill="auto"/>
          </w:tcPr>
          <w:p w14:paraId="2859670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105</w:t>
            </w:r>
          </w:p>
        </w:tc>
      </w:tr>
      <w:tr w:rsidR="00D25A0D" w:rsidRPr="00B841BD" w14:paraId="151E2BDD" w14:textId="77777777" w:rsidTr="00A47A00">
        <w:trPr>
          <w:trHeight w:val="289"/>
        </w:trPr>
        <w:tc>
          <w:tcPr>
            <w:tcW w:w="1795" w:type="dxa"/>
          </w:tcPr>
          <w:p w14:paraId="69D0249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7118E83B" w14:textId="2E73810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LOX12</w:t>
            </w:r>
          </w:p>
        </w:tc>
        <w:tc>
          <w:tcPr>
            <w:tcW w:w="2790" w:type="dxa"/>
          </w:tcPr>
          <w:p w14:paraId="09829737" w14:textId="0ED9C72E"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Oxidoreductase/ dioxygenase activity</w:t>
            </w:r>
          </w:p>
        </w:tc>
        <w:tc>
          <w:tcPr>
            <w:tcW w:w="3150" w:type="dxa"/>
            <w:shd w:val="clear" w:color="auto" w:fill="auto"/>
          </w:tcPr>
          <w:p w14:paraId="639219CA" w14:textId="377B1FE0"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ATTAGCTCTGTTCAAGGTGATCC</w:t>
            </w:r>
          </w:p>
        </w:tc>
        <w:tc>
          <w:tcPr>
            <w:tcW w:w="3150" w:type="dxa"/>
            <w:shd w:val="clear" w:color="auto" w:fill="auto"/>
          </w:tcPr>
          <w:p w14:paraId="76F44C0C"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TCTCCAAGTAGGCTGGATTGC</w:t>
            </w:r>
          </w:p>
        </w:tc>
        <w:tc>
          <w:tcPr>
            <w:tcW w:w="1350" w:type="dxa"/>
            <w:shd w:val="clear" w:color="auto" w:fill="auto"/>
          </w:tcPr>
          <w:p w14:paraId="1516574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70</w:t>
            </w:r>
          </w:p>
        </w:tc>
      </w:tr>
      <w:tr w:rsidR="00D25A0D" w:rsidRPr="00B841BD" w14:paraId="1BE627FC" w14:textId="77777777" w:rsidTr="00A47A00">
        <w:trPr>
          <w:trHeight w:val="289"/>
        </w:trPr>
        <w:tc>
          <w:tcPr>
            <w:tcW w:w="1795" w:type="dxa"/>
          </w:tcPr>
          <w:p w14:paraId="4185693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36216793" w14:textId="202AB08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PRR1</w:t>
            </w:r>
          </w:p>
        </w:tc>
        <w:tc>
          <w:tcPr>
            <w:tcW w:w="2790" w:type="dxa"/>
          </w:tcPr>
          <w:p w14:paraId="17A5F4A0" w14:textId="336C2855"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Plant defense</w:t>
            </w:r>
          </w:p>
        </w:tc>
        <w:tc>
          <w:tcPr>
            <w:tcW w:w="3150" w:type="dxa"/>
            <w:shd w:val="clear" w:color="auto" w:fill="auto"/>
          </w:tcPr>
          <w:p w14:paraId="3A8F4606" w14:textId="71EFCD5A"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TGTCTTTTGCCCTTGAAGGCT</w:t>
            </w:r>
          </w:p>
        </w:tc>
        <w:tc>
          <w:tcPr>
            <w:tcW w:w="3150" w:type="dxa"/>
            <w:shd w:val="clear" w:color="auto" w:fill="auto"/>
          </w:tcPr>
          <w:p w14:paraId="257E22E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GACAACGTCTCACCAGCTCT</w:t>
            </w:r>
          </w:p>
        </w:tc>
        <w:tc>
          <w:tcPr>
            <w:tcW w:w="1350" w:type="dxa"/>
            <w:shd w:val="clear" w:color="auto" w:fill="auto"/>
          </w:tcPr>
          <w:p w14:paraId="730EDAA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115</w:t>
            </w:r>
          </w:p>
        </w:tc>
      </w:tr>
      <w:tr w:rsidR="00D25A0D" w:rsidRPr="00B841BD" w14:paraId="46A85666" w14:textId="77777777" w:rsidTr="00A47A00">
        <w:trPr>
          <w:trHeight w:val="289"/>
        </w:trPr>
        <w:tc>
          <w:tcPr>
            <w:tcW w:w="1795" w:type="dxa"/>
          </w:tcPr>
          <w:p w14:paraId="6798ABC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67024109" w14:textId="20C31EF6"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CHSB</w:t>
            </w:r>
          </w:p>
        </w:tc>
        <w:tc>
          <w:tcPr>
            <w:tcW w:w="2790" w:type="dxa"/>
          </w:tcPr>
          <w:p w14:paraId="0FA02410" w14:textId="77CA6B19"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Transferase activity</w:t>
            </w:r>
          </w:p>
        </w:tc>
        <w:tc>
          <w:tcPr>
            <w:tcW w:w="3150" w:type="dxa"/>
            <w:shd w:val="clear" w:color="auto" w:fill="auto"/>
          </w:tcPr>
          <w:p w14:paraId="5C85F75F" w14:textId="54A66C9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GAGCTCAAGGAGAAATTTAAGCG</w:t>
            </w:r>
          </w:p>
        </w:tc>
        <w:tc>
          <w:tcPr>
            <w:tcW w:w="3150" w:type="dxa"/>
            <w:shd w:val="clear" w:color="auto" w:fill="auto"/>
          </w:tcPr>
          <w:p w14:paraId="1A6FD01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ACAACAACTATGTCTTGCCTTGC</w:t>
            </w:r>
          </w:p>
        </w:tc>
        <w:tc>
          <w:tcPr>
            <w:tcW w:w="1350" w:type="dxa"/>
            <w:shd w:val="clear" w:color="auto" w:fill="auto"/>
          </w:tcPr>
          <w:p w14:paraId="4E8E5D9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149</w:t>
            </w:r>
          </w:p>
        </w:tc>
      </w:tr>
      <w:tr w:rsidR="00D25A0D" w:rsidRPr="00B841BD" w14:paraId="77201B76" w14:textId="77777777" w:rsidTr="00A47A00">
        <w:trPr>
          <w:trHeight w:val="289"/>
        </w:trPr>
        <w:tc>
          <w:tcPr>
            <w:tcW w:w="1795" w:type="dxa"/>
          </w:tcPr>
          <w:p w14:paraId="43074EE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0A6B21E8" w14:textId="788776C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EDL3</w:t>
            </w:r>
          </w:p>
        </w:tc>
        <w:tc>
          <w:tcPr>
            <w:tcW w:w="2790" w:type="dxa"/>
          </w:tcPr>
          <w:p w14:paraId="0A6BEC9C" w14:textId="31E819F0"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Stress response</w:t>
            </w:r>
          </w:p>
        </w:tc>
        <w:tc>
          <w:tcPr>
            <w:tcW w:w="3150" w:type="dxa"/>
            <w:shd w:val="clear" w:color="auto" w:fill="auto"/>
          </w:tcPr>
          <w:p w14:paraId="4B006BEA" w14:textId="0D94396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AATGGTCGGATCGGAGGAGA</w:t>
            </w:r>
          </w:p>
        </w:tc>
        <w:tc>
          <w:tcPr>
            <w:tcW w:w="3150" w:type="dxa"/>
            <w:shd w:val="clear" w:color="auto" w:fill="auto"/>
          </w:tcPr>
          <w:p w14:paraId="6A38D76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TCGGATTACACCCGCAACAG</w:t>
            </w:r>
          </w:p>
        </w:tc>
        <w:tc>
          <w:tcPr>
            <w:tcW w:w="1350" w:type="dxa"/>
            <w:shd w:val="clear" w:color="auto" w:fill="auto"/>
          </w:tcPr>
          <w:p w14:paraId="21ACA41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70</w:t>
            </w:r>
          </w:p>
        </w:tc>
      </w:tr>
      <w:tr w:rsidR="00D25A0D" w:rsidRPr="00B841BD" w14:paraId="59D11ED2" w14:textId="77777777" w:rsidTr="00A47A00">
        <w:trPr>
          <w:trHeight w:val="266"/>
        </w:trPr>
        <w:tc>
          <w:tcPr>
            <w:tcW w:w="1795" w:type="dxa"/>
          </w:tcPr>
          <w:p w14:paraId="25CA698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lastRenderedPageBreak/>
              <w:t>potato</w:t>
            </w:r>
          </w:p>
        </w:tc>
        <w:tc>
          <w:tcPr>
            <w:tcW w:w="1890" w:type="dxa"/>
            <w:shd w:val="clear" w:color="auto" w:fill="auto"/>
          </w:tcPr>
          <w:p w14:paraId="613FADB8" w14:textId="7FE42E4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WRK40</w:t>
            </w:r>
          </w:p>
        </w:tc>
        <w:tc>
          <w:tcPr>
            <w:tcW w:w="2790" w:type="dxa"/>
          </w:tcPr>
          <w:p w14:paraId="3FBCAEE5" w14:textId="05449A04"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Transcription regulation</w:t>
            </w:r>
          </w:p>
        </w:tc>
        <w:tc>
          <w:tcPr>
            <w:tcW w:w="3150" w:type="dxa"/>
            <w:shd w:val="clear" w:color="auto" w:fill="auto"/>
          </w:tcPr>
          <w:p w14:paraId="62F85CD5" w14:textId="6960C04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AGACAACCCATCTCCAAGAGC</w:t>
            </w:r>
          </w:p>
        </w:tc>
        <w:tc>
          <w:tcPr>
            <w:tcW w:w="3150" w:type="dxa"/>
            <w:shd w:val="clear" w:color="auto" w:fill="auto"/>
          </w:tcPr>
          <w:p w14:paraId="6D0E544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TCGATTGGTCTTCCACGCTT</w:t>
            </w:r>
          </w:p>
        </w:tc>
        <w:tc>
          <w:tcPr>
            <w:tcW w:w="1350" w:type="dxa"/>
            <w:shd w:val="clear" w:color="auto" w:fill="auto"/>
          </w:tcPr>
          <w:p w14:paraId="59C4467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95</w:t>
            </w:r>
          </w:p>
        </w:tc>
      </w:tr>
      <w:tr w:rsidR="00D25A0D" w:rsidRPr="00B841BD" w14:paraId="61F49256" w14:textId="77777777" w:rsidTr="00A47A00">
        <w:trPr>
          <w:trHeight w:val="289"/>
        </w:trPr>
        <w:tc>
          <w:tcPr>
            <w:tcW w:w="1795" w:type="dxa"/>
          </w:tcPr>
          <w:p w14:paraId="4698505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5C4E91E3" w14:textId="6FCFEAA6"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TIF5A</w:t>
            </w:r>
          </w:p>
        </w:tc>
        <w:tc>
          <w:tcPr>
            <w:tcW w:w="2790" w:type="dxa"/>
          </w:tcPr>
          <w:p w14:paraId="23CE915C" w14:textId="7CFC7F12"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Defense response</w:t>
            </w:r>
          </w:p>
        </w:tc>
        <w:tc>
          <w:tcPr>
            <w:tcW w:w="3150" w:type="dxa"/>
            <w:shd w:val="clear" w:color="auto" w:fill="auto"/>
          </w:tcPr>
          <w:p w14:paraId="4D3F9678" w14:textId="448E57E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ATGTCCGAGCCTTCATCACC</w:t>
            </w:r>
          </w:p>
        </w:tc>
        <w:tc>
          <w:tcPr>
            <w:tcW w:w="3150" w:type="dxa"/>
            <w:shd w:val="clear" w:color="auto" w:fill="auto"/>
          </w:tcPr>
          <w:p w14:paraId="1B7C4DB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GGAGCAACTAGTGATGGTATGGT</w:t>
            </w:r>
          </w:p>
        </w:tc>
        <w:tc>
          <w:tcPr>
            <w:tcW w:w="1350" w:type="dxa"/>
            <w:shd w:val="clear" w:color="auto" w:fill="auto"/>
          </w:tcPr>
          <w:p w14:paraId="0ABF24D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130</w:t>
            </w:r>
          </w:p>
        </w:tc>
      </w:tr>
      <w:tr w:rsidR="00D25A0D" w:rsidRPr="00B841BD" w14:paraId="57F013CD" w14:textId="77777777" w:rsidTr="00A47A00">
        <w:trPr>
          <w:trHeight w:val="289"/>
        </w:trPr>
        <w:tc>
          <w:tcPr>
            <w:tcW w:w="1795" w:type="dxa"/>
          </w:tcPr>
          <w:p w14:paraId="7E9EC55B"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color w:val="000000"/>
                <w:sz w:val="24"/>
                <w:szCs w:val="24"/>
              </w:rPr>
              <w:t>potato</w:t>
            </w:r>
          </w:p>
        </w:tc>
        <w:tc>
          <w:tcPr>
            <w:tcW w:w="1890" w:type="dxa"/>
            <w:shd w:val="clear" w:color="auto" w:fill="auto"/>
          </w:tcPr>
          <w:p w14:paraId="2C06254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iCs/>
                <w:color w:val="000000"/>
                <w:sz w:val="24"/>
                <w:szCs w:val="24"/>
              </w:rPr>
              <w:t>EF1α</w:t>
            </w:r>
          </w:p>
        </w:tc>
        <w:tc>
          <w:tcPr>
            <w:tcW w:w="2790" w:type="dxa"/>
          </w:tcPr>
          <w:p w14:paraId="2FFD2805" w14:textId="1BAC654F"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Housekeeping </w:t>
            </w:r>
          </w:p>
        </w:tc>
        <w:tc>
          <w:tcPr>
            <w:tcW w:w="3150" w:type="dxa"/>
            <w:shd w:val="clear" w:color="auto" w:fill="auto"/>
          </w:tcPr>
          <w:p w14:paraId="02D0D9F5" w14:textId="46AB2D7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ATTGGAAACGGATATGCTCCA</w:t>
            </w:r>
          </w:p>
        </w:tc>
        <w:tc>
          <w:tcPr>
            <w:tcW w:w="3150" w:type="dxa"/>
            <w:shd w:val="clear" w:color="auto" w:fill="auto"/>
          </w:tcPr>
          <w:p w14:paraId="2146323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TCCTTACCTGAACGCCTGTCA</w:t>
            </w:r>
          </w:p>
        </w:tc>
        <w:tc>
          <w:tcPr>
            <w:tcW w:w="1350" w:type="dxa"/>
            <w:shd w:val="clear" w:color="auto" w:fill="auto"/>
          </w:tcPr>
          <w:p w14:paraId="1D015A4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101</w:t>
            </w:r>
          </w:p>
        </w:tc>
      </w:tr>
      <w:tr w:rsidR="00D25A0D" w:rsidRPr="00B841BD" w14:paraId="593305FB" w14:textId="77777777" w:rsidTr="00A47A00">
        <w:trPr>
          <w:trHeight w:val="289"/>
        </w:trPr>
        <w:tc>
          <w:tcPr>
            <w:tcW w:w="1795" w:type="dxa"/>
          </w:tcPr>
          <w:p w14:paraId="3034956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peppermint</w:t>
            </w:r>
          </w:p>
        </w:tc>
        <w:tc>
          <w:tcPr>
            <w:tcW w:w="1890" w:type="dxa"/>
            <w:shd w:val="clear" w:color="auto" w:fill="auto"/>
          </w:tcPr>
          <w:p w14:paraId="6C54B33C" w14:textId="1669DD9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CNGC5</w:t>
            </w:r>
          </w:p>
        </w:tc>
        <w:tc>
          <w:tcPr>
            <w:tcW w:w="2790" w:type="dxa"/>
          </w:tcPr>
          <w:p w14:paraId="5F21C6D3"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086CF9B0" w14:textId="1DF51B37"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57B39633"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F960463"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3338FDAC" w14:textId="77777777" w:rsidTr="00A47A00">
        <w:trPr>
          <w:trHeight w:val="289"/>
        </w:trPr>
        <w:tc>
          <w:tcPr>
            <w:tcW w:w="1795" w:type="dxa"/>
          </w:tcPr>
          <w:p w14:paraId="15795AF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peppermint</w:t>
            </w:r>
          </w:p>
        </w:tc>
        <w:tc>
          <w:tcPr>
            <w:tcW w:w="1890" w:type="dxa"/>
            <w:shd w:val="clear" w:color="auto" w:fill="auto"/>
          </w:tcPr>
          <w:p w14:paraId="6BA41F21" w14:textId="7665AF8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EGL1</w:t>
            </w:r>
          </w:p>
        </w:tc>
        <w:tc>
          <w:tcPr>
            <w:tcW w:w="2790" w:type="dxa"/>
          </w:tcPr>
          <w:p w14:paraId="70173271"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124B2DED" w14:textId="2DD56F2F"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692D972A"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50D1DB2"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75B8B714" w14:textId="77777777" w:rsidTr="00A47A00">
        <w:trPr>
          <w:trHeight w:val="289"/>
        </w:trPr>
        <w:tc>
          <w:tcPr>
            <w:tcW w:w="1795" w:type="dxa"/>
          </w:tcPr>
          <w:p w14:paraId="2C687851" w14:textId="77777777" w:rsidR="00D25A0D" w:rsidRPr="00B841BD" w:rsidRDefault="00D25A0D" w:rsidP="00745681">
            <w:pPr>
              <w:autoSpaceDE w:val="0"/>
              <w:autoSpaceDN w:val="0"/>
              <w:adjustRightInd w:val="0"/>
              <w:jc w:val="both"/>
              <w:rPr>
                <w:rFonts w:ascii="Arial" w:hAnsi="Arial" w:cs="Arial"/>
                <w:color w:val="000000"/>
                <w:sz w:val="24"/>
                <w:szCs w:val="24"/>
              </w:rPr>
            </w:pPr>
            <w:commentRangeStart w:id="165"/>
            <w:r w:rsidRPr="00B841BD">
              <w:rPr>
                <w:rFonts w:ascii="Arial" w:hAnsi="Arial" w:cs="Arial"/>
                <w:color w:val="000000"/>
                <w:sz w:val="24"/>
                <w:szCs w:val="24"/>
              </w:rPr>
              <w:t>peppermint</w:t>
            </w:r>
            <w:commentRangeEnd w:id="165"/>
            <w:r w:rsidRPr="00B841BD">
              <w:rPr>
                <w:rStyle w:val="CommentReference"/>
                <w:rFonts w:ascii="Arial" w:eastAsia="Arial" w:hAnsi="Arial" w:cs="Arial"/>
                <w:sz w:val="24"/>
                <w:szCs w:val="24"/>
                <w:lang w:val="en"/>
              </w:rPr>
              <w:commentReference w:id="165"/>
            </w:r>
          </w:p>
        </w:tc>
        <w:tc>
          <w:tcPr>
            <w:tcW w:w="1890" w:type="dxa"/>
            <w:shd w:val="clear" w:color="auto" w:fill="auto"/>
          </w:tcPr>
          <w:p w14:paraId="3EDC842E" w14:textId="234A0E3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PMTK</w:t>
            </w:r>
          </w:p>
        </w:tc>
        <w:tc>
          <w:tcPr>
            <w:tcW w:w="2790" w:type="dxa"/>
          </w:tcPr>
          <w:p w14:paraId="53D903A8"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2CC7C0DD" w14:textId="44F7071F"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063EA432"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2C2DD7B3"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66B27910" w14:textId="77777777" w:rsidTr="00A47A00">
        <w:trPr>
          <w:trHeight w:val="289"/>
        </w:trPr>
        <w:tc>
          <w:tcPr>
            <w:tcW w:w="1795" w:type="dxa"/>
          </w:tcPr>
          <w:p w14:paraId="4A547E4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267DB8D2" w14:textId="360AF20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AOX</w:t>
            </w:r>
          </w:p>
        </w:tc>
        <w:tc>
          <w:tcPr>
            <w:tcW w:w="2790" w:type="dxa"/>
          </w:tcPr>
          <w:p w14:paraId="67711AB0" w14:textId="6FFE1F53"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Oxidoreductase activity</w:t>
            </w:r>
          </w:p>
        </w:tc>
        <w:tc>
          <w:tcPr>
            <w:tcW w:w="3150" w:type="dxa"/>
            <w:shd w:val="clear" w:color="auto" w:fill="auto"/>
          </w:tcPr>
          <w:p w14:paraId="40282542" w14:textId="476E243D"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GCTGCGTGGAAGTTTGTGC</w:t>
            </w:r>
          </w:p>
        </w:tc>
        <w:tc>
          <w:tcPr>
            <w:tcW w:w="3150" w:type="dxa"/>
            <w:shd w:val="clear" w:color="auto" w:fill="auto"/>
          </w:tcPr>
          <w:p w14:paraId="5F2A2E1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TTCTTGTCAACCTGCTGCTCA</w:t>
            </w:r>
          </w:p>
        </w:tc>
        <w:tc>
          <w:tcPr>
            <w:tcW w:w="1350" w:type="dxa"/>
            <w:shd w:val="clear" w:color="auto" w:fill="auto"/>
          </w:tcPr>
          <w:p w14:paraId="70361AE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83</w:t>
            </w:r>
          </w:p>
        </w:tc>
      </w:tr>
      <w:tr w:rsidR="00D25A0D" w:rsidRPr="00B841BD" w14:paraId="4980D6CB" w14:textId="77777777" w:rsidTr="00A47A00">
        <w:trPr>
          <w:trHeight w:val="289"/>
        </w:trPr>
        <w:tc>
          <w:tcPr>
            <w:tcW w:w="1795" w:type="dxa"/>
          </w:tcPr>
          <w:p w14:paraId="67DB4BB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62F51481" w14:textId="5CF3F4A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YDDQ</w:t>
            </w:r>
          </w:p>
        </w:tc>
        <w:tc>
          <w:tcPr>
            <w:tcW w:w="2790" w:type="dxa"/>
          </w:tcPr>
          <w:p w14:paraId="6DCDAA30" w14:textId="52670644" w:rsidR="00D25A0D" w:rsidRPr="00B841BD" w:rsidRDefault="002E7BA1"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Hydrolase </w:t>
            </w:r>
            <w:r w:rsidR="000C7EA4" w:rsidRPr="00B841BD">
              <w:rPr>
                <w:rFonts w:ascii="Arial" w:hAnsi="Arial" w:cs="Arial"/>
                <w:color w:val="000000"/>
                <w:sz w:val="24"/>
                <w:szCs w:val="24"/>
              </w:rPr>
              <w:t>activity</w:t>
            </w:r>
          </w:p>
        </w:tc>
        <w:tc>
          <w:tcPr>
            <w:tcW w:w="3150" w:type="dxa"/>
            <w:shd w:val="clear" w:color="auto" w:fill="auto"/>
          </w:tcPr>
          <w:p w14:paraId="6F209551" w14:textId="7919CCAB"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AAGATTGTGCTCGTCGGGTA</w:t>
            </w:r>
          </w:p>
        </w:tc>
        <w:tc>
          <w:tcPr>
            <w:tcW w:w="3150" w:type="dxa"/>
            <w:shd w:val="clear" w:color="auto" w:fill="auto"/>
          </w:tcPr>
          <w:p w14:paraId="500D395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TCTCAGCCAGAGCAACCTTC</w:t>
            </w:r>
          </w:p>
        </w:tc>
        <w:tc>
          <w:tcPr>
            <w:tcW w:w="1350" w:type="dxa"/>
            <w:shd w:val="clear" w:color="auto" w:fill="auto"/>
          </w:tcPr>
          <w:p w14:paraId="265C99B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163</w:t>
            </w:r>
          </w:p>
        </w:tc>
      </w:tr>
      <w:tr w:rsidR="00D25A0D" w:rsidRPr="00B841BD" w14:paraId="74783A34" w14:textId="77777777" w:rsidTr="00A47A00">
        <w:trPr>
          <w:trHeight w:val="289"/>
        </w:trPr>
        <w:tc>
          <w:tcPr>
            <w:tcW w:w="1795" w:type="dxa"/>
          </w:tcPr>
          <w:p w14:paraId="6EBD0C20"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6587146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mRNA_1341</w:t>
            </w:r>
          </w:p>
        </w:tc>
        <w:tc>
          <w:tcPr>
            <w:tcW w:w="2790" w:type="dxa"/>
          </w:tcPr>
          <w:p w14:paraId="52C67772" w14:textId="6824D7B4" w:rsidR="00D25A0D" w:rsidRPr="00B841BD" w:rsidRDefault="004B52C0"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Unknown</w:t>
            </w:r>
          </w:p>
        </w:tc>
        <w:tc>
          <w:tcPr>
            <w:tcW w:w="3150" w:type="dxa"/>
            <w:shd w:val="clear" w:color="auto" w:fill="auto"/>
          </w:tcPr>
          <w:p w14:paraId="0A274330" w14:textId="0606ED3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GCTGTCCGCATCTGACTTGT</w:t>
            </w:r>
          </w:p>
        </w:tc>
        <w:tc>
          <w:tcPr>
            <w:tcW w:w="3150" w:type="dxa"/>
            <w:shd w:val="clear" w:color="auto" w:fill="auto"/>
          </w:tcPr>
          <w:p w14:paraId="1F4934A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GGTGACGTTGAACTTTGCCA</w:t>
            </w:r>
          </w:p>
        </w:tc>
        <w:tc>
          <w:tcPr>
            <w:tcW w:w="1350" w:type="dxa"/>
            <w:shd w:val="clear" w:color="auto" w:fill="auto"/>
          </w:tcPr>
          <w:p w14:paraId="56757E3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97</w:t>
            </w:r>
          </w:p>
        </w:tc>
      </w:tr>
      <w:tr w:rsidR="00D25A0D" w:rsidRPr="00B841BD" w14:paraId="5D2673C8" w14:textId="77777777" w:rsidTr="00A47A00">
        <w:trPr>
          <w:trHeight w:val="289"/>
        </w:trPr>
        <w:tc>
          <w:tcPr>
            <w:tcW w:w="1795" w:type="dxa"/>
          </w:tcPr>
          <w:p w14:paraId="435DD38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0187C406" w14:textId="15FD52A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AYG1</w:t>
            </w:r>
          </w:p>
        </w:tc>
        <w:tc>
          <w:tcPr>
            <w:tcW w:w="2790" w:type="dxa"/>
          </w:tcPr>
          <w:p w14:paraId="35779642" w14:textId="2E634625"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Melanin biosynthesis</w:t>
            </w:r>
          </w:p>
        </w:tc>
        <w:tc>
          <w:tcPr>
            <w:tcW w:w="3150" w:type="dxa"/>
            <w:shd w:val="clear" w:color="auto" w:fill="auto"/>
          </w:tcPr>
          <w:p w14:paraId="5077CA95" w14:textId="22E139EA"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GATTCGGCTGACCCAGACAG</w:t>
            </w:r>
          </w:p>
        </w:tc>
        <w:tc>
          <w:tcPr>
            <w:tcW w:w="3150" w:type="dxa"/>
            <w:shd w:val="clear" w:color="auto" w:fill="auto"/>
          </w:tcPr>
          <w:p w14:paraId="1EA39D0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ACCTTGCCCATATCGAACCG</w:t>
            </w:r>
          </w:p>
        </w:tc>
        <w:tc>
          <w:tcPr>
            <w:tcW w:w="1350" w:type="dxa"/>
            <w:shd w:val="clear" w:color="auto" w:fill="auto"/>
          </w:tcPr>
          <w:p w14:paraId="05CB23B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89</w:t>
            </w:r>
          </w:p>
        </w:tc>
      </w:tr>
      <w:tr w:rsidR="00D25A0D" w:rsidRPr="00B841BD" w14:paraId="351C1973" w14:textId="77777777" w:rsidTr="00A47A00">
        <w:trPr>
          <w:trHeight w:val="289"/>
        </w:trPr>
        <w:tc>
          <w:tcPr>
            <w:tcW w:w="1795" w:type="dxa"/>
          </w:tcPr>
          <w:p w14:paraId="2734980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27B7F166"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ACT</w:t>
            </w:r>
          </w:p>
        </w:tc>
        <w:tc>
          <w:tcPr>
            <w:tcW w:w="2790" w:type="dxa"/>
          </w:tcPr>
          <w:p w14:paraId="7E76513F" w14:textId="3FB7583F"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Housekeeping </w:t>
            </w:r>
          </w:p>
        </w:tc>
        <w:tc>
          <w:tcPr>
            <w:tcW w:w="3150" w:type="dxa"/>
            <w:shd w:val="clear" w:color="auto" w:fill="auto"/>
          </w:tcPr>
          <w:p w14:paraId="56B48EC6" w14:textId="47CC2A0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GGCTTCCTCAAGGTCGGCTATG</w:t>
            </w:r>
          </w:p>
        </w:tc>
        <w:tc>
          <w:tcPr>
            <w:tcW w:w="3150" w:type="dxa"/>
            <w:shd w:val="clear" w:color="auto" w:fill="auto"/>
          </w:tcPr>
          <w:p w14:paraId="67D62F0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GCTGCATGTCATCCCACTTCTTC</w:t>
            </w:r>
          </w:p>
        </w:tc>
        <w:tc>
          <w:tcPr>
            <w:tcW w:w="1350" w:type="dxa"/>
            <w:shd w:val="clear" w:color="auto" w:fill="auto"/>
          </w:tcPr>
          <w:p w14:paraId="1ED6E501" w14:textId="316310A0" w:rsidR="00D25A0D" w:rsidRPr="00B841BD" w:rsidRDefault="00537147"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NA</w:t>
            </w:r>
          </w:p>
        </w:tc>
      </w:tr>
    </w:tbl>
    <w:p w14:paraId="30A49DC3" w14:textId="3968CD95" w:rsidR="000C7EA4" w:rsidRDefault="000C7EA4" w:rsidP="00745681">
      <w:pPr>
        <w:jc w:val="both"/>
        <w:rPr>
          <w:b/>
          <w:sz w:val="28"/>
          <w:szCs w:val="28"/>
        </w:rPr>
        <w:sectPr w:rsidR="000C7EA4" w:rsidSect="00A33237">
          <w:type w:val="nextColumn"/>
          <w:pgSz w:w="15840" w:h="12240" w:orient="landscape" w:code="1"/>
          <w:pgMar w:top="1440" w:right="1440" w:bottom="1440" w:left="1440" w:header="720" w:footer="720" w:gutter="0"/>
          <w:pgNumType w:start="0"/>
          <w:cols w:space="720"/>
        </w:sectPr>
      </w:pPr>
    </w:p>
    <w:p w14:paraId="7705539F" w14:textId="0766C07D" w:rsidR="00D84346" w:rsidRDefault="00D84346" w:rsidP="00D84346">
      <w:pPr>
        <w:jc w:val="both"/>
        <w:rPr>
          <w:sz w:val="24"/>
          <w:szCs w:val="24"/>
        </w:rPr>
      </w:pPr>
      <w:r>
        <w:rPr>
          <w:b/>
          <w:sz w:val="24"/>
          <w:szCs w:val="24"/>
        </w:rPr>
        <w:lastRenderedPageBreak/>
        <w:t xml:space="preserve">Table 2.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84346" w14:paraId="481CD58A" w14:textId="77777777" w:rsidTr="00D84346">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2265F340" w14:textId="77777777" w:rsidR="00D84346" w:rsidRDefault="00D84346" w:rsidP="00D84346">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3C3194B9" w14:textId="77777777" w:rsidR="00D84346" w:rsidRDefault="00D84346" w:rsidP="00D84346">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55235911" w14:textId="77777777" w:rsidR="00D84346" w:rsidRDefault="00D84346" w:rsidP="00D84346">
            <w:pPr>
              <w:jc w:val="center"/>
              <w:rPr>
                <w:b/>
                <w:i/>
              </w:rPr>
            </w:pPr>
            <w:r>
              <w:rPr>
                <w:b/>
                <w:i/>
              </w:rPr>
              <w:t xml:space="preserve">Verticillium </w:t>
            </w:r>
            <w:proofErr w:type="spellStart"/>
            <w:r>
              <w:rPr>
                <w:b/>
                <w:i/>
              </w:rPr>
              <w:t>dahliae</w:t>
            </w:r>
            <w:proofErr w:type="spellEnd"/>
          </w:p>
        </w:tc>
      </w:tr>
      <w:tr w:rsidR="00D84346" w14:paraId="7BF16996" w14:textId="77777777" w:rsidTr="00D84346">
        <w:trPr>
          <w:trHeight w:val="560"/>
        </w:trPr>
        <w:tc>
          <w:tcPr>
            <w:tcW w:w="2775" w:type="dxa"/>
            <w:tcBorders>
              <w:top w:val="nil"/>
              <w:left w:val="nil"/>
              <w:bottom w:val="nil"/>
              <w:right w:val="nil"/>
            </w:tcBorders>
            <w:tcMar>
              <w:top w:w="100" w:type="dxa"/>
              <w:left w:w="100" w:type="dxa"/>
              <w:bottom w:w="100" w:type="dxa"/>
              <w:right w:w="100" w:type="dxa"/>
            </w:tcMar>
          </w:tcPr>
          <w:p w14:paraId="1538EC59" w14:textId="77777777" w:rsidR="00D84346" w:rsidRDefault="00D84346" w:rsidP="00D84346">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43CFC44F" w14:textId="77777777" w:rsidR="00D84346" w:rsidRDefault="00D84346" w:rsidP="00D84346">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14AAEA76" w14:textId="77777777" w:rsidR="00D84346" w:rsidRDefault="00D84346" w:rsidP="00D84346">
            <w:pPr>
              <w:jc w:val="center"/>
              <w:rPr>
                <w:sz w:val="21"/>
                <w:szCs w:val="21"/>
                <w:highlight w:val="white"/>
              </w:rPr>
            </w:pPr>
            <w:r>
              <w:rPr>
                <w:sz w:val="21"/>
                <w:szCs w:val="21"/>
                <w:highlight w:val="white"/>
              </w:rPr>
              <w:t>77,301,461 ± 6,069,398</w:t>
            </w:r>
          </w:p>
        </w:tc>
      </w:tr>
      <w:tr w:rsidR="00D84346" w14:paraId="36C4663E"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76C8C96" w14:textId="77777777" w:rsidR="00D84346" w:rsidRDefault="00D84346" w:rsidP="00D84346">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1A5A4251" w14:textId="77777777" w:rsidR="00D84346" w:rsidRDefault="00D84346" w:rsidP="00D84346">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13AEDF97" w14:textId="77777777" w:rsidR="00D84346" w:rsidRDefault="00D84346" w:rsidP="00D84346">
            <w:pPr>
              <w:jc w:val="center"/>
              <w:rPr>
                <w:sz w:val="21"/>
                <w:szCs w:val="21"/>
                <w:highlight w:val="white"/>
              </w:rPr>
            </w:pPr>
            <w:r>
              <w:rPr>
                <w:sz w:val="21"/>
                <w:szCs w:val="21"/>
                <w:highlight w:val="white"/>
              </w:rPr>
              <w:t>103,065</w:t>
            </w:r>
            <w:r>
              <w:rPr>
                <w:highlight w:val="white"/>
              </w:rPr>
              <w:t xml:space="preserve"> </w:t>
            </w:r>
            <w:r>
              <w:rPr>
                <w:sz w:val="21"/>
                <w:szCs w:val="21"/>
                <w:highlight w:val="white"/>
              </w:rPr>
              <w:t>± 66,259</w:t>
            </w:r>
          </w:p>
        </w:tc>
      </w:tr>
      <w:tr w:rsidR="00D84346" w14:paraId="09EA388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27932FD1" w14:textId="77777777" w:rsidR="00D84346" w:rsidRDefault="00D84346" w:rsidP="00D84346">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549E2FDA" w14:textId="77777777" w:rsidR="00D84346" w:rsidRDefault="00D84346" w:rsidP="00D84346">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539EB09C" w14:textId="77777777" w:rsidR="00D84346" w:rsidRDefault="00D84346" w:rsidP="00D84346">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84346" w14:paraId="20F90AA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9873D13" w14:textId="77777777" w:rsidR="00D84346" w:rsidRDefault="00D84346" w:rsidP="00D84346">
            <w:pPr>
              <w:jc w:val="center"/>
            </w:pPr>
            <w:r>
              <w:br w:type="page"/>
              <w:t>Uniquely mapped reads</w:t>
            </w:r>
          </w:p>
        </w:tc>
        <w:tc>
          <w:tcPr>
            <w:tcW w:w="2670" w:type="dxa"/>
            <w:tcBorders>
              <w:top w:val="nil"/>
              <w:left w:val="nil"/>
              <w:bottom w:val="nil"/>
              <w:right w:val="nil"/>
            </w:tcBorders>
            <w:tcMar>
              <w:top w:w="100" w:type="dxa"/>
              <w:left w:w="100" w:type="dxa"/>
              <w:bottom w:w="100" w:type="dxa"/>
              <w:right w:w="100" w:type="dxa"/>
            </w:tcMar>
          </w:tcPr>
          <w:p w14:paraId="543EFE48" w14:textId="77777777" w:rsidR="00D84346" w:rsidRDefault="00D84346" w:rsidP="00D84346">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0FADFE14" w14:textId="77777777" w:rsidR="00D84346" w:rsidRDefault="00D84346" w:rsidP="00D84346">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84346" w14:paraId="2E94E502" w14:textId="77777777" w:rsidTr="00D84346">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0D1A63CA" w14:textId="77777777" w:rsidR="00D84346" w:rsidRDefault="00D84346" w:rsidP="00D84346">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4872FBEC" w14:textId="77777777" w:rsidR="00D84346" w:rsidRDefault="00D84346" w:rsidP="00D84346">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7E3767C5" w14:textId="77777777" w:rsidR="00D84346" w:rsidRDefault="00D84346" w:rsidP="00D84346">
            <w:pPr>
              <w:jc w:val="center"/>
              <w:rPr>
                <w:sz w:val="21"/>
                <w:szCs w:val="21"/>
                <w:highlight w:val="white"/>
              </w:rPr>
            </w:pPr>
            <w:r>
              <w:rPr>
                <w:sz w:val="21"/>
                <w:szCs w:val="21"/>
                <w:highlight w:val="white"/>
              </w:rPr>
              <w:t>77,198,396 ± 6,074,812</w:t>
            </w:r>
          </w:p>
        </w:tc>
      </w:tr>
    </w:tbl>
    <w:p w14:paraId="21223BB2" w14:textId="77777777" w:rsidR="00D84346" w:rsidRDefault="00D84346" w:rsidP="00D84346">
      <w:pPr>
        <w:jc w:val="center"/>
        <w:rPr>
          <w:b/>
          <w:sz w:val="24"/>
          <w:szCs w:val="24"/>
        </w:rPr>
      </w:pPr>
      <w:r>
        <w:rPr>
          <w:b/>
          <w:sz w:val="24"/>
          <w:szCs w:val="24"/>
        </w:rPr>
        <w:t xml:space="preserve"> </w:t>
      </w:r>
    </w:p>
    <w:p w14:paraId="3958D775" w14:textId="77777777" w:rsidR="00D84346" w:rsidRDefault="00D84346" w:rsidP="00D84346">
      <w:pPr>
        <w:jc w:val="both"/>
        <w:rPr>
          <w:b/>
          <w:sz w:val="24"/>
          <w:szCs w:val="24"/>
        </w:rPr>
      </w:pPr>
    </w:p>
    <w:p w14:paraId="204E7B66" w14:textId="77777777" w:rsidR="00D84346" w:rsidRDefault="00D84346" w:rsidP="00D84346">
      <w:pPr>
        <w:jc w:val="both"/>
        <w:rPr>
          <w:b/>
          <w:sz w:val="24"/>
          <w:szCs w:val="24"/>
        </w:rPr>
      </w:pPr>
    </w:p>
    <w:p w14:paraId="7DE0AE00" w14:textId="0BF32BF8" w:rsidR="00D84346" w:rsidRDefault="00D84346" w:rsidP="00D84346">
      <w:pPr>
        <w:jc w:val="both"/>
        <w:rPr>
          <w:sz w:val="24"/>
          <w:szCs w:val="24"/>
        </w:rPr>
      </w:pPr>
      <w:r>
        <w:rPr>
          <w:b/>
          <w:sz w:val="24"/>
          <w:szCs w:val="24"/>
        </w:rPr>
        <w:t xml:space="preserve">Table 3.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84346" w14:paraId="07C63DCD" w14:textId="77777777" w:rsidTr="00D84346">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2F802DD0" w14:textId="77777777" w:rsidR="00D84346" w:rsidRDefault="00D84346" w:rsidP="00D84346">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636A491F" w14:textId="77777777" w:rsidR="00D84346" w:rsidRDefault="00D84346" w:rsidP="00D84346">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7F840BD1" w14:textId="77777777" w:rsidR="00D84346" w:rsidRDefault="00D84346" w:rsidP="00D84346">
            <w:pPr>
              <w:jc w:val="center"/>
              <w:rPr>
                <w:b/>
                <w:i/>
              </w:rPr>
            </w:pPr>
            <w:r>
              <w:rPr>
                <w:b/>
                <w:i/>
              </w:rPr>
              <w:t xml:space="preserve">Brassica </w:t>
            </w:r>
            <w:proofErr w:type="spellStart"/>
            <w:r>
              <w:rPr>
                <w:b/>
                <w:i/>
              </w:rPr>
              <w:t>juncea</w:t>
            </w:r>
            <w:proofErr w:type="spellEnd"/>
          </w:p>
        </w:tc>
      </w:tr>
      <w:tr w:rsidR="00D84346" w14:paraId="65B414A4" w14:textId="77777777" w:rsidTr="00D84346">
        <w:trPr>
          <w:trHeight w:val="560"/>
        </w:trPr>
        <w:tc>
          <w:tcPr>
            <w:tcW w:w="3780" w:type="dxa"/>
            <w:tcBorders>
              <w:top w:val="nil"/>
              <w:left w:val="nil"/>
              <w:bottom w:val="nil"/>
              <w:right w:val="nil"/>
            </w:tcBorders>
            <w:tcMar>
              <w:top w:w="100" w:type="dxa"/>
              <w:left w:w="100" w:type="dxa"/>
              <w:bottom w:w="100" w:type="dxa"/>
              <w:right w:w="100" w:type="dxa"/>
            </w:tcMar>
          </w:tcPr>
          <w:p w14:paraId="5B3D921A" w14:textId="77777777" w:rsidR="00D84346" w:rsidRDefault="00D84346" w:rsidP="00D84346">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641AC4DD" w14:textId="77777777" w:rsidR="00D84346" w:rsidRDefault="00D84346" w:rsidP="00D84346">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71FF2ED2" w14:textId="77777777" w:rsidR="00D84346" w:rsidRDefault="00D84346" w:rsidP="00D84346">
            <w:pPr>
              <w:rPr>
                <w:sz w:val="21"/>
                <w:szCs w:val="21"/>
                <w:highlight w:val="white"/>
              </w:rPr>
            </w:pPr>
            <w:r>
              <w:rPr>
                <w:sz w:val="21"/>
                <w:szCs w:val="21"/>
                <w:highlight w:val="white"/>
              </w:rPr>
              <w:t>65,190,911 ± 21,342,502</w:t>
            </w:r>
          </w:p>
        </w:tc>
      </w:tr>
      <w:tr w:rsidR="00D84346" w14:paraId="1DB957A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4888B636" w14:textId="77777777" w:rsidR="00D84346" w:rsidRDefault="00D84346" w:rsidP="00D84346">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3FC31F44" w14:textId="77777777" w:rsidR="00D84346" w:rsidRDefault="00D84346" w:rsidP="00D84346">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3B9351E3" w14:textId="77777777" w:rsidR="00D84346" w:rsidRDefault="00D84346" w:rsidP="00D84346">
            <w:pPr>
              <w:rPr>
                <w:sz w:val="21"/>
                <w:szCs w:val="21"/>
                <w:highlight w:val="white"/>
              </w:rPr>
            </w:pPr>
            <w:r>
              <w:rPr>
                <w:sz w:val="21"/>
                <w:szCs w:val="21"/>
                <w:highlight w:val="white"/>
              </w:rPr>
              <w:t>63,754,238 ± 20,863,378</w:t>
            </w:r>
          </w:p>
        </w:tc>
      </w:tr>
      <w:tr w:rsidR="00D84346" w14:paraId="1851FB44"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A650BAB" w14:textId="77777777" w:rsidR="00D84346" w:rsidRDefault="00D84346" w:rsidP="00D84346">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417D8313" w14:textId="77777777" w:rsidR="00D84346" w:rsidRDefault="00D84346" w:rsidP="00D84346">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071A5595" w14:textId="77777777" w:rsidR="00D84346" w:rsidRDefault="00D84346" w:rsidP="00D84346">
            <w:pPr>
              <w:jc w:val="center"/>
              <w:rPr>
                <w:sz w:val="21"/>
                <w:szCs w:val="21"/>
                <w:highlight w:val="white"/>
              </w:rPr>
            </w:pPr>
            <w:r>
              <w:rPr>
                <w:sz w:val="21"/>
                <w:szCs w:val="21"/>
                <w:highlight w:val="white"/>
              </w:rPr>
              <w:t>10 ± 3</w:t>
            </w:r>
          </w:p>
        </w:tc>
      </w:tr>
      <w:tr w:rsidR="00D84346" w14:paraId="4B1B0D1F"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1C2113C8" w14:textId="77777777" w:rsidR="00D84346" w:rsidRDefault="00D84346" w:rsidP="00D84346">
            <w:pPr>
              <w:jc w:val="center"/>
            </w:pPr>
            <w:r>
              <w:t>Q30 (%)</w:t>
            </w:r>
          </w:p>
        </w:tc>
        <w:tc>
          <w:tcPr>
            <w:tcW w:w="2895" w:type="dxa"/>
            <w:tcBorders>
              <w:top w:val="nil"/>
              <w:left w:val="nil"/>
              <w:bottom w:val="nil"/>
              <w:right w:val="nil"/>
            </w:tcBorders>
            <w:tcMar>
              <w:top w:w="100" w:type="dxa"/>
              <w:left w:w="100" w:type="dxa"/>
              <w:bottom w:w="100" w:type="dxa"/>
              <w:right w:w="100" w:type="dxa"/>
            </w:tcMar>
          </w:tcPr>
          <w:p w14:paraId="3C009C59" w14:textId="77777777" w:rsidR="00D84346" w:rsidRDefault="00D84346" w:rsidP="00D84346">
            <w:pPr>
              <w:jc w:val="center"/>
              <w:rPr>
                <w:sz w:val="21"/>
                <w:szCs w:val="21"/>
                <w:highlight w:val="white"/>
              </w:rPr>
            </w:pPr>
            <w:r>
              <w:rPr>
                <w:sz w:val="21"/>
                <w:szCs w:val="21"/>
                <w:highlight w:val="white"/>
              </w:rPr>
              <w:t>96 ± 0.1</w:t>
            </w:r>
          </w:p>
        </w:tc>
        <w:tc>
          <w:tcPr>
            <w:tcW w:w="2685" w:type="dxa"/>
            <w:tcBorders>
              <w:top w:val="nil"/>
              <w:left w:val="nil"/>
              <w:bottom w:val="nil"/>
              <w:right w:val="nil"/>
            </w:tcBorders>
            <w:tcMar>
              <w:top w:w="100" w:type="dxa"/>
              <w:left w:w="100" w:type="dxa"/>
              <w:bottom w:w="100" w:type="dxa"/>
              <w:right w:w="100" w:type="dxa"/>
            </w:tcMar>
          </w:tcPr>
          <w:p w14:paraId="7E7AE11D" w14:textId="77777777" w:rsidR="00D84346" w:rsidRDefault="00D84346" w:rsidP="00D84346">
            <w:pPr>
              <w:jc w:val="center"/>
              <w:rPr>
                <w:sz w:val="21"/>
                <w:szCs w:val="21"/>
                <w:highlight w:val="white"/>
              </w:rPr>
            </w:pPr>
            <w:r>
              <w:rPr>
                <w:sz w:val="21"/>
                <w:szCs w:val="21"/>
                <w:highlight w:val="white"/>
              </w:rPr>
              <w:t>95 ± 2</w:t>
            </w:r>
          </w:p>
        </w:tc>
      </w:tr>
      <w:tr w:rsidR="00D84346" w14:paraId="2B0F5991"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7D33434" w14:textId="77777777" w:rsidR="00D84346" w:rsidRDefault="00D84346" w:rsidP="00D84346">
            <w:pPr>
              <w:jc w:val="center"/>
            </w:pPr>
            <w:r>
              <w:lastRenderedPageBreak/>
              <w:t>Number of transcripts</w:t>
            </w:r>
          </w:p>
        </w:tc>
        <w:tc>
          <w:tcPr>
            <w:tcW w:w="2895" w:type="dxa"/>
            <w:tcBorders>
              <w:top w:val="nil"/>
              <w:left w:val="nil"/>
              <w:bottom w:val="nil"/>
              <w:right w:val="nil"/>
            </w:tcBorders>
            <w:tcMar>
              <w:top w:w="100" w:type="dxa"/>
              <w:left w:w="100" w:type="dxa"/>
              <w:bottom w:w="100" w:type="dxa"/>
              <w:right w:w="100" w:type="dxa"/>
            </w:tcMar>
          </w:tcPr>
          <w:p w14:paraId="2C8695D8" w14:textId="77777777" w:rsidR="00D84346" w:rsidRDefault="00D84346" w:rsidP="00D84346">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422F48F9" w14:textId="77777777" w:rsidR="00D84346" w:rsidRDefault="00D84346" w:rsidP="00D84346">
            <w:pPr>
              <w:jc w:val="center"/>
            </w:pPr>
            <w:r>
              <w:t>223,003</w:t>
            </w:r>
          </w:p>
        </w:tc>
      </w:tr>
      <w:tr w:rsidR="00D84346" w14:paraId="0464AD8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06EBD2BE" w14:textId="77777777" w:rsidR="00D84346" w:rsidRDefault="00D84346" w:rsidP="00D84346">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200065F1" w14:textId="77777777" w:rsidR="00D84346" w:rsidRDefault="00D84346" w:rsidP="00D84346">
            <w:pPr>
              <w:jc w:val="center"/>
            </w:pPr>
            <w:r>
              <w:t>937</w:t>
            </w:r>
          </w:p>
        </w:tc>
        <w:tc>
          <w:tcPr>
            <w:tcW w:w="2685" w:type="dxa"/>
            <w:tcBorders>
              <w:top w:val="nil"/>
              <w:left w:val="nil"/>
              <w:bottom w:val="nil"/>
              <w:right w:val="nil"/>
            </w:tcBorders>
            <w:tcMar>
              <w:top w:w="100" w:type="dxa"/>
              <w:left w:w="100" w:type="dxa"/>
              <w:bottom w:w="100" w:type="dxa"/>
              <w:right w:w="100" w:type="dxa"/>
            </w:tcMar>
          </w:tcPr>
          <w:p w14:paraId="4A539AC1" w14:textId="77777777" w:rsidR="00D84346" w:rsidRDefault="00D84346" w:rsidP="00D84346">
            <w:pPr>
              <w:jc w:val="center"/>
            </w:pPr>
            <w:r>
              <w:t>790</w:t>
            </w:r>
          </w:p>
        </w:tc>
      </w:tr>
      <w:tr w:rsidR="00D84346" w14:paraId="7BBCB89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25624F4A" w14:textId="77777777" w:rsidR="00D84346" w:rsidRDefault="00D84346" w:rsidP="00D84346">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788A0A6" w14:textId="77777777" w:rsidR="00D84346" w:rsidRDefault="00D84346" w:rsidP="00D84346">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5F87E72E" w14:textId="77777777" w:rsidR="00D84346" w:rsidRDefault="00D84346" w:rsidP="00D84346">
            <w:pPr>
              <w:jc w:val="center"/>
            </w:pPr>
            <w:r>
              <w:t>222,364</w:t>
            </w:r>
          </w:p>
        </w:tc>
      </w:tr>
      <w:tr w:rsidR="00D84346" w14:paraId="6041F8DE" w14:textId="77777777" w:rsidTr="00D84346">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12031DE7" w14:textId="77777777" w:rsidR="00D84346" w:rsidRDefault="00D84346" w:rsidP="00D84346">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1C9EE9AE" w14:textId="77777777" w:rsidR="00D84346" w:rsidRDefault="00D84346" w:rsidP="00D84346">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7778BFC" w14:textId="77777777" w:rsidR="00D84346" w:rsidRDefault="00D84346" w:rsidP="00D84346">
            <w:pPr>
              <w:jc w:val="center"/>
            </w:pPr>
            <w:r>
              <w:t>792</w:t>
            </w:r>
          </w:p>
        </w:tc>
      </w:tr>
    </w:tbl>
    <w:p w14:paraId="5DF550F0" w14:textId="77777777" w:rsidR="00D84346" w:rsidRDefault="00D84346" w:rsidP="00D84346">
      <w:pPr>
        <w:rPr>
          <w:b/>
          <w:sz w:val="28"/>
          <w:szCs w:val="28"/>
        </w:rPr>
      </w:pPr>
    </w:p>
    <w:p w14:paraId="272EDD6F" w14:textId="77777777" w:rsidR="00D84346" w:rsidRDefault="00D84346" w:rsidP="00D84346">
      <w:pPr>
        <w:rPr>
          <w:b/>
          <w:sz w:val="28"/>
          <w:szCs w:val="28"/>
        </w:rPr>
      </w:pPr>
    </w:p>
    <w:p w14:paraId="4BF1A16C" w14:textId="0AEA712F" w:rsidR="00D84346" w:rsidRPr="00872A63" w:rsidRDefault="00D84346" w:rsidP="00D84346">
      <w:pPr>
        <w:rPr>
          <w:rFonts w:eastAsia="Times New Roman"/>
          <w:color w:val="000000" w:themeColor="text1"/>
          <w:shd w:val="clear" w:color="auto" w:fill="FFFFFF"/>
          <w:lang w:val="en-US"/>
        </w:rPr>
      </w:pPr>
      <w:r w:rsidRPr="00872A63">
        <w:rPr>
          <w:rFonts w:eastAsia="Times New Roman"/>
          <w:b/>
          <w:color w:val="000000" w:themeColor="text1"/>
          <w:sz w:val="24"/>
          <w:szCs w:val="24"/>
        </w:rPr>
        <w:t>Table</w:t>
      </w:r>
      <w:r>
        <w:rPr>
          <w:rFonts w:eastAsia="Times New Roman"/>
          <w:b/>
          <w:color w:val="000000" w:themeColor="text1"/>
          <w:sz w:val="24"/>
          <w:szCs w:val="24"/>
        </w:rPr>
        <w:t xml:space="preserve"> 4</w:t>
      </w:r>
      <w:r w:rsidRPr="00872A63">
        <w:rPr>
          <w:rFonts w:eastAsia="Times New Roman"/>
          <w:b/>
          <w:color w:val="000000" w:themeColor="text1"/>
          <w:sz w:val="24"/>
          <w:szCs w:val="24"/>
        </w:rPr>
        <w:t xml:space="preserve">: </w:t>
      </w:r>
      <w:r w:rsidRPr="00872A63">
        <w:rPr>
          <w:rFonts w:eastAsia="Times New Roman"/>
          <w:color w:val="000000" w:themeColor="text1"/>
          <w:sz w:val="24"/>
          <w:szCs w:val="24"/>
          <w:shd w:val="clear" w:color="auto" w:fill="FFFFFF"/>
          <w:lang w:val="en-US"/>
        </w:rPr>
        <w:t>Number of significantly enriched GO terms in brown mustard, potato, and peppermint for differentially expressed genes (DEGs)</w:t>
      </w:r>
      <w:r>
        <w:rPr>
          <w:rFonts w:eastAsia="Times New Roman"/>
          <w:color w:val="000000" w:themeColor="text1"/>
          <w:sz w:val="24"/>
          <w:szCs w:val="24"/>
          <w:shd w:val="clear" w:color="auto" w:fill="FFFFFF"/>
          <w:lang w:val="en-US"/>
        </w:rPr>
        <w:t xml:space="preserve"> in different comparisons</w:t>
      </w:r>
      <w:r w:rsidRPr="00872A63">
        <w:rPr>
          <w:rFonts w:eastAsia="Times New Roman"/>
          <w:color w:val="000000" w:themeColor="text1"/>
          <w:sz w:val="24"/>
          <w:szCs w:val="24"/>
          <w:shd w:val="clear" w:color="auto" w:fill="FFFFFF"/>
          <w:lang w:val="en-US"/>
        </w:rPr>
        <w:t xml:space="preserve">. DEGs </w:t>
      </w:r>
      <w:r>
        <w:rPr>
          <w:rFonts w:eastAsia="Times New Roman"/>
          <w:color w:val="000000" w:themeColor="text1"/>
          <w:sz w:val="24"/>
          <w:szCs w:val="24"/>
          <w:shd w:val="clear" w:color="auto" w:fill="FFFFFF"/>
          <w:lang w:val="en-US"/>
        </w:rPr>
        <w:t>observed in each host for</w:t>
      </w:r>
      <w:r w:rsidRPr="00872A63">
        <w:rPr>
          <w:rFonts w:eastAsia="Times New Roman"/>
          <w:color w:val="000000" w:themeColor="text1"/>
          <w:sz w:val="24"/>
          <w:szCs w:val="24"/>
          <w:shd w:val="clear" w:color="auto" w:fill="FFFFFF"/>
          <w:lang w:val="en-US"/>
        </w:rPr>
        <w:t xml:space="preserve"> comparisons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control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990D18">
        <w:rPr>
          <w:rFonts w:eastAsia="Times New Roman"/>
          <w:i/>
          <w:color w:val="000000" w:themeColor="text1"/>
          <w:sz w:val="24"/>
          <w:szCs w:val="24"/>
          <w:shd w:val="clear" w:color="auto" w:fill="FFFFFF"/>
          <w:lang w:val="en-US"/>
        </w:rPr>
        <w:t>Verticillium</w:t>
      </w:r>
      <w:r w:rsidRPr="00741205">
        <w:rPr>
          <w:rFonts w:eastAsia="Times New Roman"/>
          <w:i/>
          <w:color w:val="000000" w:themeColor="text1"/>
          <w:sz w:val="24"/>
          <w:szCs w:val="24"/>
          <w:shd w:val="clear" w:color="auto" w:fill="FFFFFF"/>
          <w:lang w:val="en-US"/>
        </w:rPr>
        <w:t xml:space="preserve"> </w:t>
      </w:r>
      <w:proofErr w:type="spellStart"/>
      <w:r w:rsidRPr="00741205">
        <w:rPr>
          <w:rFonts w:eastAsia="Times New Roman"/>
          <w:i/>
          <w:color w:val="000000" w:themeColor="text1"/>
          <w:sz w:val="24"/>
          <w:szCs w:val="24"/>
          <w:shd w:val="clear" w:color="auto" w:fill="FFFFFF"/>
          <w:lang w:val="en-US"/>
        </w:rPr>
        <w:t>dahliae</w:t>
      </w:r>
      <w:proofErr w:type="spellEnd"/>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isolate</w:t>
      </w:r>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111, control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 xml:space="preserve">653, and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Pr>
          <w:rFonts w:eastAsia="Times New Roman"/>
          <w:color w:val="000000" w:themeColor="text1"/>
          <w:sz w:val="24"/>
          <w:szCs w:val="24"/>
          <w:shd w:val="clear" w:color="auto" w:fill="FFFFFF"/>
          <w:lang w:val="en-US"/>
        </w:rPr>
        <w:t xml:space="preserve">s </w:t>
      </w:r>
      <w:r w:rsidRPr="00872A63">
        <w:rPr>
          <w:rFonts w:eastAsia="Times New Roman"/>
          <w:color w:val="000000" w:themeColor="text1"/>
          <w:sz w:val="24"/>
          <w:szCs w:val="24"/>
          <w:shd w:val="clear" w:color="auto" w:fill="FFFFFF"/>
          <w:lang w:val="en-US"/>
        </w:rPr>
        <w:t>653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111 were used to identify numbers of </w:t>
      </w:r>
      <w:r>
        <w:rPr>
          <w:rFonts w:eastAsia="Times New Roman"/>
          <w:color w:val="000000" w:themeColor="text1"/>
          <w:sz w:val="24"/>
          <w:szCs w:val="24"/>
          <w:shd w:val="clear" w:color="auto" w:fill="FFFFFF"/>
          <w:lang w:val="en-US"/>
        </w:rPr>
        <w:t xml:space="preserve">significant </w:t>
      </w:r>
      <w:r w:rsidRPr="00872A63">
        <w:rPr>
          <w:rFonts w:eastAsia="Times New Roman"/>
          <w:color w:val="000000" w:themeColor="text1"/>
          <w:sz w:val="24"/>
          <w:szCs w:val="24"/>
          <w:shd w:val="clear" w:color="auto" w:fill="FFFFFF"/>
          <w:lang w:val="en-US"/>
        </w:rPr>
        <w:t xml:space="preserve">GO terms.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84346" w:rsidRPr="00872A63" w14:paraId="085B74B4" w14:textId="77777777" w:rsidTr="00D84346">
        <w:tc>
          <w:tcPr>
            <w:tcW w:w="2337" w:type="dxa"/>
            <w:vMerge w:val="restart"/>
            <w:tcBorders>
              <w:top w:val="single" w:sz="4" w:space="0" w:color="auto"/>
              <w:bottom w:val="nil"/>
            </w:tcBorders>
          </w:tcPr>
          <w:p w14:paraId="0FCA8B9F" w14:textId="77777777" w:rsidR="00D84346" w:rsidRPr="00872A63" w:rsidRDefault="00D84346" w:rsidP="00D84346">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Comparison</w:t>
            </w:r>
          </w:p>
        </w:tc>
        <w:tc>
          <w:tcPr>
            <w:tcW w:w="7013" w:type="dxa"/>
            <w:gridSpan w:val="3"/>
            <w:tcBorders>
              <w:top w:val="single" w:sz="4" w:space="0" w:color="auto"/>
              <w:bottom w:val="single" w:sz="4" w:space="0" w:color="auto"/>
            </w:tcBorders>
          </w:tcPr>
          <w:p w14:paraId="685B0F00"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 xml:space="preserve">Number of GO </w:t>
            </w:r>
            <w:r>
              <w:rPr>
                <w:rFonts w:ascii="Arial" w:eastAsia="Times New Roman" w:hAnsi="Arial" w:cs="Arial"/>
                <w:bCs/>
                <w:color w:val="000000" w:themeColor="text1"/>
                <w:sz w:val="24"/>
                <w:szCs w:val="24"/>
              </w:rPr>
              <w:t>t</w:t>
            </w:r>
            <w:r w:rsidRPr="00872A63">
              <w:rPr>
                <w:rFonts w:ascii="Arial" w:eastAsia="Times New Roman" w:hAnsi="Arial" w:cs="Arial"/>
                <w:bCs/>
                <w:color w:val="000000" w:themeColor="text1"/>
                <w:sz w:val="24"/>
                <w:szCs w:val="24"/>
              </w:rPr>
              <w:t>erms</w:t>
            </w:r>
          </w:p>
        </w:tc>
      </w:tr>
      <w:tr w:rsidR="00D84346" w:rsidRPr="00872A63" w14:paraId="6BF50646" w14:textId="77777777" w:rsidTr="00D84346">
        <w:tc>
          <w:tcPr>
            <w:tcW w:w="2337" w:type="dxa"/>
            <w:vMerge/>
            <w:tcBorders>
              <w:top w:val="nil"/>
              <w:bottom w:val="single" w:sz="4" w:space="0" w:color="auto"/>
            </w:tcBorders>
          </w:tcPr>
          <w:p w14:paraId="3798E0FA" w14:textId="77777777" w:rsidR="00D84346" w:rsidRPr="00872A63" w:rsidRDefault="00D84346" w:rsidP="00D84346">
            <w:pPr>
              <w:rPr>
                <w:rFonts w:ascii="Arial" w:eastAsia="Times New Roman" w:hAnsi="Arial" w:cs="Arial"/>
                <w:bCs/>
                <w:color w:val="000000" w:themeColor="text1"/>
                <w:sz w:val="24"/>
                <w:szCs w:val="24"/>
              </w:rPr>
            </w:pPr>
          </w:p>
        </w:tc>
        <w:tc>
          <w:tcPr>
            <w:tcW w:w="2337" w:type="dxa"/>
            <w:tcBorders>
              <w:top w:val="single" w:sz="4" w:space="0" w:color="auto"/>
              <w:bottom w:val="single" w:sz="4" w:space="0" w:color="auto"/>
            </w:tcBorders>
          </w:tcPr>
          <w:p w14:paraId="7EFBAA83"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b</w:t>
            </w:r>
            <w:r w:rsidRPr="00872A63">
              <w:rPr>
                <w:rFonts w:ascii="Arial" w:eastAsia="Times New Roman" w:hAnsi="Arial" w:cs="Arial"/>
                <w:bCs/>
                <w:color w:val="000000" w:themeColor="text1"/>
                <w:sz w:val="24"/>
                <w:szCs w:val="24"/>
              </w:rPr>
              <w:t>rown mustard</w:t>
            </w:r>
          </w:p>
        </w:tc>
        <w:tc>
          <w:tcPr>
            <w:tcW w:w="2338" w:type="dxa"/>
            <w:tcBorders>
              <w:top w:val="single" w:sz="4" w:space="0" w:color="auto"/>
              <w:bottom w:val="single" w:sz="4" w:space="0" w:color="auto"/>
            </w:tcBorders>
          </w:tcPr>
          <w:p w14:paraId="17C95FAD"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Pr="00872A63">
              <w:rPr>
                <w:rFonts w:ascii="Arial" w:eastAsia="Times New Roman" w:hAnsi="Arial" w:cs="Arial"/>
                <w:bCs/>
                <w:color w:val="000000" w:themeColor="text1"/>
                <w:sz w:val="24"/>
                <w:szCs w:val="24"/>
              </w:rPr>
              <w:t>otato</w:t>
            </w:r>
          </w:p>
        </w:tc>
        <w:tc>
          <w:tcPr>
            <w:tcW w:w="2338" w:type="dxa"/>
            <w:tcBorders>
              <w:top w:val="single" w:sz="4" w:space="0" w:color="auto"/>
              <w:bottom w:val="single" w:sz="4" w:space="0" w:color="auto"/>
            </w:tcBorders>
          </w:tcPr>
          <w:p w14:paraId="23681B88"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Pr="00872A63">
              <w:rPr>
                <w:rFonts w:ascii="Arial" w:eastAsia="Times New Roman" w:hAnsi="Arial" w:cs="Arial"/>
                <w:bCs/>
                <w:color w:val="000000" w:themeColor="text1"/>
                <w:sz w:val="24"/>
                <w:szCs w:val="24"/>
              </w:rPr>
              <w:t>eppermint</w:t>
            </w:r>
          </w:p>
        </w:tc>
      </w:tr>
      <w:tr w:rsidR="00D84346" w:rsidRPr="00872A63" w14:paraId="3EAF2B7E" w14:textId="77777777" w:rsidTr="00D84346">
        <w:tc>
          <w:tcPr>
            <w:tcW w:w="2337" w:type="dxa"/>
            <w:tcBorders>
              <w:top w:val="single" w:sz="4" w:space="0" w:color="auto"/>
            </w:tcBorders>
          </w:tcPr>
          <w:p w14:paraId="31FE8B6A" w14:textId="77777777" w:rsidR="00D84346" w:rsidRPr="00872A63" w:rsidRDefault="00D84346" w:rsidP="00D84346">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111 vs control</w:t>
            </w:r>
          </w:p>
        </w:tc>
        <w:tc>
          <w:tcPr>
            <w:tcW w:w="2337" w:type="dxa"/>
            <w:tcBorders>
              <w:top w:val="single" w:sz="4" w:space="0" w:color="auto"/>
            </w:tcBorders>
          </w:tcPr>
          <w:p w14:paraId="0D372F36"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89</w:t>
            </w:r>
          </w:p>
        </w:tc>
        <w:tc>
          <w:tcPr>
            <w:tcW w:w="2338" w:type="dxa"/>
            <w:tcBorders>
              <w:top w:val="single" w:sz="4" w:space="0" w:color="auto"/>
            </w:tcBorders>
          </w:tcPr>
          <w:p w14:paraId="191AEBF5"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25</w:t>
            </w:r>
          </w:p>
        </w:tc>
        <w:tc>
          <w:tcPr>
            <w:tcW w:w="2338" w:type="dxa"/>
            <w:tcBorders>
              <w:top w:val="single" w:sz="4" w:space="0" w:color="auto"/>
            </w:tcBorders>
          </w:tcPr>
          <w:p w14:paraId="38DAD877"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152</w:t>
            </w:r>
          </w:p>
        </w:tc>
      </w:tr>
      <w:tr w:rsidR="00D84346" w:rsidRPr="00872A63" w14:paraId="5601C426" w14:textId="77777777" w:rsidTr="00D84346">
        <w:tc>
          <w:tcPr>
            <w:tcW w:w="2337" w:type="dxa"/>
          </w:tcPr>
          <w:p w14:paraId="61244794" w14:textId="77777777" w:rsidR="00D84346" w:rsidRPr="00872A63" w:rsidRDefault="00D84346" w:rsidP="00D84346">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653 vs control</w:t>
            </w:r>
          </w:p>
        </w:tc>
        <w:tc>
          <w:tcPr>
            <w:tcW w:w="2337" w:type="dxa"/>
          </w:tcPr>
          <w:p w14:paraId="47DAEB8E"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103</w:t>
            </w:r>
          </w:p>
        </w:tc>
        <w:tc>
          <w:tcPr>
            <w:tcW w:w="2338" w:type="dxa"/>
          </w:tcPr>
          <w:p w14:paraId="348B8AEA"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98</w:t>
            </w:r>
          </w:p>
        </w:tc>
        <w:tc>
          <w:tcPr>
            <w:tcW w:w="2338" w:type="dxa"/>
          </w:tcPr>
          <w:p w14:paraId="685D1529"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r w:rsidR="00D84346" w:rsidRPr="00872A63" w14:paraId="6E15EA94" w14:textId="77777777" w:rsidTr="00D84346">
        <w:tc>
          <w:tcPr>
            <w:tcW w:w="2337" w:type="dxa"/>
            <w:tcBorders>
              <w:bottom w:val="single" w:sz="4" w:space="0" w:color="auto"/>
            </w:tcBorders>
          </w:tcPr>
          <w:p w14:paraId="1CCEC21E" w14:textId="77777777" w:rsidR="00D84346" w:rsidRPr="00872A63" w:rsidRDefault="00D84346" w:rsidP="00D84346">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653 vs 111</w:t>
            </w:r>
          </w:p>
        </w:tc>
        <w:tc>
          <w:tcPr>
            <w:tcW w:w="2337" w:type="dxa"/>
            <w:tcBorders>
              <w:bottom w:val="single" w:sz="4" w:space="0" w:color="auto"/>
            </w:tcBorders>
          </w:tcPr>
          <w:p w14:paraId="42F9CA58"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c>
          <w:tcPr>
            <w:tcW w:w="2338" w:type="dxa"/>
            <w:tcBorders>
              <w:bottom w:val="single" w:sz="4" w:space="0" w:color="auto"/>
            </w:tcBorders>
          </w:tcPr>
          <w:p w14:paraId="03D47CD2"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w:t>
            </w:r>
          </w:p>
        </w:tc>
        <w:tc>
          <w:tcPr>
            <w:tcW w:w="2338" w:type="dxa"/>
            <w:tcBorders>
              <w:bottom w:val="single" w:sz="4" w:space="0" w:color="auto"/>
            </w:tcBorders>
          </w:tcPr>
          <w:p w14:paraId="09C53885"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bl>
    <w:p w14:paraId="0D93B7F8" w14:textId="77777777" w:rsidR="00D84346" w:rsidRDefault="00D84346">
      <w:pPr>
        <w:rPr>
          <w:b/>
          <w:sz w:val="28"/>
          <w:szCs w:val="28"/>
        </w:rPr>
      </w:pPr>
    </w:p>
    <w:p w14:paraId="621F9487" w14:textId="77777777" w:rsidR="00D84346" w:rsidRDefault="00D84346">
      <w:pPr>
        <w:rPr>
          <w:b/>
          <w:sz w:val="28"/>
          <w:szCs w:val="28"/>
        </w:rPr>
      </w:pPr>
    </w:p>
    <w:p w14:paraId="2B618C6A" w14:textId="77777777" w:rsidR="00D84346" w:rsidRDefault="00D84346">
      <w:pPr>
        <w:rPr>
          <w:b/>
          <w:sz w:val="28"/>
          <w:szCs w:val="28"/>
        </w:rPr>
      </w:pPr>
    </w:p>
    <w:p w14:paraId="3E93B4F4" w14:textId="77777777" w:rsidR="00D84346" w:rsidRDefault="00D84346">
      <w:pPr>
        <w:rPr>
          <w:b/>
          <w:sz w:val="28"/>
          <w:szCs w:val="28"/>
        </w:rPr>
      </w:pPr>
    </w:p>
    <w:p w14:paraId="4DE9FC7D" w14:textId="77777777" w:rsidR="00D84346" w:rsidRDefault="00D84346">
      <w:pPr>
        <w:rPr>
          <w:b/>
          <w:sz w:val="28"/>
          <w:szCs w:val="28"/>
        </w:rPr>
      </w:pPr>
    </w:p>
    <w:p w14:paraId="1856048F" w14:textId="77777777" w:rsidR="00D84346" w:rsidRDefault="00D84346">
      <w:pPr>
        <w:rPr>
          <w:b/>
          <w:sz w:val="28"/>
          <w:szCs w:val="28"/>
        </w:rPr>
      </w:pPr>
    </w:p>
    <w:p w14:paraId="2178B62B" w14:textId="77777777" w:rsidR="00D84346" w:rsidRDefault="00D84346">
      <w:pPr>
        <w:rPr>
          <w:b/>
          <w:sz w:val="28"/>
          <w:szCs w:val="28"/>
        </w:rPr>
      </w:pPr>
    </w:p>
    <w:p w14:paraId="785D2B1D" w14:textId="77777777" w:rsidR="00D84346" w:rsidRDefault="00D84346">
      <w:pPr>
        <w:rPr>
          <w:b/>
          <w:sz w:val="28"/>
          <w:szCs w:val="28"/>
        </w:rPr>
      </w:pPr>
    </w:p>
    <w:p w14:paraId="6129EDE4" w14:textId="77777777" w:rsidR="00D84346" w:rsidRDefault="00D84346">
      <w:pPr>
        <w:rPr>
          <w:b/>
          <w:sz w:val="28"/>
          <w:szCs w:val="28"/>
        </w:rPr>
      </w:pPr>
    </w:p>
    <w:p w14:paraId="07DF0D7A" w14:textId="77777777" w:rsidR="00D84346" w:rsidRDefault="00D84346">
      <w:pPr>
        <w:rPr>
          <w:b/>
          <w:sz w:val="28"/>
          <w:szCs w:val="28"/>
        </w:rPr>
      </w:pPr>
    </w:p>
    <w:p w14:paraId="1BF8ACD4" w14:textId="77777777" w:rsidR="00D84346" w:rsidRDefault="00D84346">
      <w:pPr>
        <w:rPr>
          <w:b/>
          <w:sz w:val="28"/>
          <w:szCs w:val="28"/>
        </w:rPr>
      </w:pPr>
    </w:p>
    <w:p w14:paraId="7657EBAC" w14:textId="77777777" w:rsidR="00D84346" w:rsidRDefault="00D84346">
      <w:pPr>
        <w:rPr>
          <w:b/>
          <w:sz w:val="28"/>
          <w:szCs w:val="28"/>
        </w:rPr>
      </w:pPr>
    </w:p>
    <w:p w14:paraId="6360F483" w14:textId="77777777" w:rsidR="00D84346" w:rsidRDefault="00D84346">
      <w:pPr>
        <w:rPr>
          <w:b/>
          <w:sz w:val="28"/>
          <w:szCs w:val="28"/>
        </w:rPr>
      </w:pPr>
    </w:p>
    <w:p w14:paraId="710A9E23" w14:textId="77777777" w:rsidR="00D84346" w:rsidRDefault="00D84346">
      <w:pPr>
        <w:rPr>
          <w:b/>
          <w:sz w:val="28"/>
          <w:szCs w:val="28"/>
        </w:rPr>
      </w:pPr>
    </w:p>
    <w:p w14:paraId="1DDB95BF" w14:textId="77777777" w:rsidR="00D84346" w:rsidRDefault="00D84346">
      <w:pPr>
        <w:rPr>
          <w:b/>
          <w:sz w:val="28"/>
          <w:szCs w:val="28"/>
        </w:rPr>
      </w:pPr>
    </w:p>
    <w:p w14:paraId="57AE3576" w14:textId="77777777" w:rsidR="00D84346" w:rsidRDefault="00D84346">
      <w:pPr>
        <w:rPr>
          <w:b/>
          <w:sz w:val="28"/>
          <w:szCs w:val="28"/>
        </w:rPr>
      </w:pPr>
    </w:p>
    <w:p w14:paraId="10B295A0" w14:textId="0C0C8746" w:rsidR="00D44044" w:rsidRDefault="0021510F">
      <w:pPr>
        <w:rPr>
          <w:b/>
          <w:sz w:val="28"/>
          <w:szCs w:val="28"/>
        </w:rPr>
      </w:pPr>
      <w:r>
        <w:rPr>
          <w:b/>
          <w:sz w:val="28"/>
          <w:szCs w:val="28"/>
        </w:rPr>
        <w:lastRenderedPageBreak/>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sz w:val="24"/>
          <w:szCs w:val="24"/>
        </w:rPr>
      </w:pPr>
    </w:p>
    <w:p w14:paraId="4DC88C4F" w14:textId="77777777" w:rsidR="0073486D" w:rsidRDefault="0073486D">
      <w:pPr>
        <w:jc w:val="both"/>
        <w:rPr>
          <w:b/>
          <w:sz w:val="24"/>
          <w:szCs w:val="24"/>
        </w:rPr>
      </w:pPr>
    </w:p>
    <w:p w14:paraId="31DAA984" w14:textId="77777777" w:rsidR="0073486D" w:rsidRDefault="0073486D">
      <w:pPr>
        <w:jc w:val="both"/>
        <w:rPr>
          <w:b/>
          <w:sz w:val="24"/>
          <w:szCs w:val="24"/>
        </w:rPr>
      </w:pPr>
    </w:p>
    <w:p w14:paraId="74C794CD" w14:textId="77777777" w:rsidR="0073486D" w:rsidRDefault="0073486D">
      <w:pPr>
        <w:jc w:val="both"/>
        <w:rPr>
          <w:b/>
          <w:sz w:val="24"/>
          <w:szCs w:val="24"/>
        </w:rPr>
      </w:pPr>
    </w:p>
    <w:p w14:paraId="68A6B4C1" w14:textId="77777777" w:rsidR="0073486D" w:rsidRDefault="0073486D">
      <w:pPr>
        <w:jc w:val="both"/>
        <w:rPr>
          <w:b/>
          <w:sz w:val="24"/>
          <w:szCs w:val="24"/>
        </w:rPr>
      </w:pPr>
    </w:p>
    <w:p w14:paraId="377A1AC5" w14:textId="77777777" w:rsidR="0073486D" w:rsidRDefault="0073486D">
      <w:pPr>
        <w:jc w:val="both"/>
        <w:rPr>
          <w:b/>
          <w:sz w:val="24"/>
          <w:szCs w:val="24"/>
        </w:rPr>
      </w:pPr>
    </w:p>
    <w:p w14:paraId="5B301108" w14:textId="77777777" w:rsidR="0073486D" w:rsidRDefault="0073486D">
      <w:pPr>
        <w:jc w:val="both"/>
        <w:rPr>
          <w:b/>
          <w:sz w:val="24"/>
          <w:szCs w:val="24"/>
        </w:rPr>
      </w:pPr>
    </w:p>
    <w:p w14:paraId="4D8655D2" w14:textId="77777777" w:rsidR="0073486D" w:rsidRDefault="0073486D">
      <w:pPr>
        <w:jc w:val="both"/>
        <w:rPr>
          <w:b/>
          <w:sz w:val="24"/>
          <w:szCs w:val="24"/>
        </w:rPr>
      </w:pPr>
    </w:p>
    <w:p w14:paraId="2602783E" w14:textId="5E0A55B1" w:rsidR="00D44044" w:rsidRDefault="0021510F">
      <w:pPr>
        <w:jc w:val="both"/>
        <w:rPr>
          <w:sz w:val="24"/>
          <w:szCs w:val="24"/>
        </w:rPr>
      </w:pPr>
      <w:r>
        <w:rPr>
          <w:b/>
          <w:sz w:val="24"/>
          <w:szCs w:val="24"/>
        </w:rPr>
        <w:lastRenderedPageBreak/>
        <w:t xml:space="preserve">Figure 2. </w:t>
      </w:r>
      <w:r>
        <w:rPr>
          <w:sz w:val="24"/>
          <w:szCs w:val="24"/>
        </w:rPr>
        <w:t>Comparisons of differentially expressed genes (DEG</w:t>
      </w:r>
      <w:r w:rsidR="00D622BD">
        <w:rPr>
          <w:sz w:val="24"/>
          <w:szCs w:val="24"/>
        </w:rPr>
        <w:t>s</w:t>
      </w:r>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24A09E11" w:rsidR="00D44044" w:rsidRDefault="0081461C">
      <w:pPr>
        <w:jc w:val="both"/>
        <w:rPr>
          <w:sz w:val="24"/>
          <w:szCs w:val="24"/>
        </w:rPr>
      </w:pPr>
      <w:r>
        <w:rPr>
          <w:noProof/>
          <w:sz w:val="24"/>
          <w:szCs w:val="24"/>
        </w:rPr>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sz w:val="24"/>
          <w:szCs w:val="24"/>
        </w:rPr>
      </w:pPr>
    </w:p>
    <w:p w14:paraId="74D071BA" w14:textId="77777777" w:rsidR="00D44044" w:rsidRDefault="00D44044" w:rsidP="0085077C">
      <w:pPr>
        <w:jc w:val="center"/>
        <w:rPr>
          <w:b/>
          <w:sz w:val="24"/>
          <w:szCs w:val="24"/>
        </w:rPr>
      </w:pPr>
    </w:p>
    <w:p w14:paraId="7BA7E19B" w14:textId="5B0CC6BB" w:rsidR="00D44044" w:rsidRDefault="0085077C">
      <w:pPr>
        <w:jc w:val="center"/>
        <w:rPr>
          <w:b/>
          <w:sz w:val="24"/>
          <w:szCs w:val="24"/>
        </w:rPr>
      </w:pPr>
      <w:r>
        <w:rPr>
          <w:b/>
          <w:noProof/>
          <w:sz w:val="24"/>
          <w:szCs w:val="24"/>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7107D70F" w14:textId="03559D90" w:rsidR="00D44044" w:rsidRDefault="0021510F">
      <w:pPr>
        <w:jc w:val="both"/>
        <w:rPr>
          <w:sz w:val="24"/>
          <w:szCs w:val="24"/>
        </w:rPr>
      </w:pPr>
      <w:r>
        <w:rPr>
          <w:b/>
          <w:sz w:val="24"/>
          <w:szCs w:val="24"/>
        </w:rPr>
        <w:lastRenderedPageBreak/>
        <w:t xml:space="preserve">Figure 3. </w:t>
      </w:r>
      <w:r>
        <w:rPr>
          <w:sz w:val="24"/>
          <w:szCs w:val="24"/>
        </w:rPr>
        <w:t xml:space="preserve">Heatmaps for the top 20 differentially expressed genes (DEG) for (a) brown mustard, (b) potato, (c) peppermint, and (d) </w:t>
      </w:r>
      <w:r w:rsidRPr="00741205">
        <w:rPr>
          <w:i/>
          <w:iCs/>
          <w:sz w:val="24"/>
          <w:szCs w:val="24"/>
        </w:rPr>
        <w:t xml:space="preserve">Verticillium </w:t>
      </w:r>
      <w:proofErr w:type="spellStart"/>
      <w:r w:rsidRPr="00741205">
        <w:rPr>
          <w:i/>
          <w:iCs/>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055BC36F" w:rsidR="00D44044" w:rsidRDefault="0021510F">
      <w:pPr>
        <w:rPr>
          <w:b/>
          <w:sz w:val="24"/>
          <w:szCs w:val="24"/>
        </w:rPr>
      </w:pPr>
      <w:r>
        <w:rPr>
          <w:b/>
          <w:sz w:val="24"/>
          <w:szCs w:val="24"/>
        </w:rPr>
        <w:t xml:space="preserve"> </w:t>
      </w:r>
    </w:p>
    <w:p w14:paraId="03CBE600" w14:textId="77777777" w:rsidR="00D44044" w:rsidRDefault="00D44044">
      <w:pPr>
        <w:rPr>
          <w:b/>
          <w:sz w:val="24"/>
          <w:szCs w:val="24"/>
        </w:rPr>
      </w:pPr>
    </w:p>
    <w:p w14:paraId="40434825" w14:textId="11180A8F" w:rsidR="00D44044" w:rsidRDefault="002F357E">
      <w:pPr>
        <w:rPr>
          <w:b/>
          <w:sz w:val="24"/>
          <w:szCs w:val="24"/>
        </w:rPr>
      </w:pPr>
      <w:r>
        <w:rPr>
          <w:noProof/>
        </w:rPr>
        <w:drawing>
          <wp:inline distT="0" distB="0" distL="0" distR="0" wp14:anchorId="2AC8FB99" wp14:editId="4745D9DB">
            <wp:extent cx="6188727" cy="4088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374" cy="4088557"/>
                    </a:xfrm>
                    <a:prstGeom prst="rect">
                      <a:avLst/>
                    </a:prstGeom>
                    <a:noFill/>
                    <a:ln>
                      <a:noFill/>
                    </a:ln>
                  </pic:spPr>
                </pic:pic>
              </a:graphicData>
            </a:graphic>
          </wp:inline>
        </w:drawing>
      </w: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rPr>
          <w:sz w:val="24"/>
          <w:szCs w:val="24"/>
        </w:rPr>
      </w:pPr>
      <w:r>
        <w:rPr>
          <w:b/>
          <w:sz w:val="24"/>
          <w:szCs w:val="24"/>
        </w:rPr>
        <w:lastRenderedPageBreak/>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p>
    <w:p w14:paraId="256AE9AE" w14:textId="77777777" w:rsidR="00D44044" w:rsidRDefault="00D44044">
      <w:pPr>
        <w:rPr>
          <w:sz w:val="24"/>
          <w:szCs w:val="24"/>
        </w:rPr>
      </w:pPr>
    </w:p>
    <w:p w14:paraId="08D557BD" w14:textId="2FDD998A" w:rsidR="00D44044" w:rsidRDefault="00DF70E8">
      <w:pPr>
        <w:rPr>
          <w:b/>
          <w:sz w:val="24"/>
          <w:szCs w:val="24"/>
        </w:rPr>
      </w:pPr>
      <w:r>
        <w:rPr>
          <w:b/>
          <w:noProof/>
          <w:sz w:val="24"/>
          <w:szCs w:val="24"/>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sz w:val="24"/>
          <w:szCs w:val="24"/>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rsidSect="00816986">
          <w:type w:val="nextColumn"/>
          <w:pgSz w:w="12240" w:h="15840"/>
          <w:pgMar w:top="1440" w:right="1440" w:bottom="1440" w:left="1440" w:header="720" w:footer="720" w:gutter="0"/>
          <w:cols w:space="720"/>
        </w:sectPr>
      </w:pPr>
    </w:p>
    <w:p w14:paraId="752E3452" w14:textId="68F6F6CE" w:rsidR="00BB693E" w:rsidRDefault="00BB693E">
      <w:r w:rsidRPr="00741205">
        <w:rPr>
          <w:b/>
          <w:sz w:val="24"/>
        </w:rPr>
        <w:lastRenderedPageBreak/>
        <w:t xml:space="preserve">Figure </w:t>
      </w:r>
      <w:r w:rsidR="00F65440">
        <w:rPr>
          <w:b/>
          <w:sz w:val="24"/>
        </w:rPr>
        <w:t>5</w:t>
      </w:r>
      <w:r>
        <w:t xml:space="preserve">. </w:t>
      </w:r>
      <w:r w:rsidR="00D618DB">
        <w:rPr>
          <w:sz w:val="24"/>
          <w:szCs w:val="24"/>
        </w:rPr>
        <w:t>Top 15 GO terms</w:t>
      </w:r>
      <w:r>
        <w:rPr>
          <w:sz w:val="24"/>
          <w:szCs w:val="24"/>
        </w:rPr>
        <w:t xml:space="preserve"> of DEGs detected </w:t>
      </w:r>
      <w:r w:rsidR="00D618DB">
        <w:rPr>
          <w:sz w:val="24"/>
          <w:szCs w:val="24"/>
        </w:rPr>
        <w:t>in</w:t>
      </w:r>
      <w:r>
        <w:rPr>
          <w:sz w:val="24"/>
          <w:szCs w:val="24"/>
        </w:rPr>
        <w:t xml:space="preserve"> brown mustard (a), potato (b), peppermint (c). The number of </w:t>
      </w:r>
      <w:r w:rsidR="00D618DB">
        <w:rPr>
          <w:sz w:val="24"/>
          <w:szCs w:val="24"/>
        </w:rPr>
        <w:t>DEGs</w:t>
      </w:r>
      <w:r>
        <w:rPr>
          <w:sz w:val="24"/>
          <w:szCs w:val="24"/>
        </w:rPr>
        <w:t xml:space="preserve"> is expressed as a function of </w:t>
      </w:r>
      <w:r w:rsidR="00D618DB">
        <w:rPr>
          <w:sz w:val="24"/>
          <w:szCs w:val="24"/>
        </w:rPr>
        <w:t xml:space="preserve">GO terms. GO categories are represented by colors; </w:t>
      </w:r>
      <w:r>
        <w:rPr>
          <w:sz w:val="24"/>
          <w:szCs w:val="24"/>
        </w:rPr>
        <w:t>biological process (</w:t>
      </w:r>
      <w:r w:rsidR="00D618DB">
        <w:rPr>
          <w:sz w:val="24"/>
          <w:szCs w:val="24"/>
        </w:rPr>
        <w:t xml:space="preserve">brick </w:t>
      </w:r>
      <w:r>
        <w:rPr>
          <w:sz w:val="24"/>
          <w:szCs w:val="24"/>
        </w:rPr>
        <w:t>red), cellular component (</w:t>
      </w:r>
      <w:r w:rsidR="00D618DB">
        <w:rPr>
          <w:sz w:val="24"/>
          <w:szCs w:val="24"/>
        </w:rPr>
        <w:t>orange</w:t>
      </w:r>
      <w:r>
        <w:rPr>
          <w:sz w:val="24"/>
          <w:szCs w:val="24"/>
        </w:rPr>
        <w:t>), and molecular function (blue).</w:t>
      </w:r>
    </w:p>
    <w:p w14:paraId="23A8C1B2" w14:textId="77777777" w:rsidR="00BB693E" w:rsidRDefault="00BB693E"/>
    <w:p w14:paraId="1A3FE4ED" w14:textId="57F67D94" w:rsidR="00BB693E" w:rsidRDefault="00D618DB" w:rsidP="00F65440">
      <w:pPr>
        <w:jc w:val="center"/>
      </w:pPr>
      <w:r>
        <w:rPr>
          <w:noProof/>
        </w:rPr>
        <w:drawing>
          <wp:inline distT="0" distB="0" distL="0" distR="0" wp14:anchorId="263C6A9D" wp14:editId="0845921C">
            <wp:extent cx="4201064" cy="4899804"/>
            <wp:effectExtent l="12700" t="12700" r="15875" b="15240"/>
            <wp:docPr id="41" name="Picture 16">
              <a:extLst xmlns:a="http://schemas.openxmlformats.org/drawingml/2006/main">
                <a:ext uri="{FF2B5EF4-FFF2-40B4-BE49-F238E27FC236}">
                  <a16:creationId xmlns:a16="http://schemas.microsoft.com/office/drawing/2014/main" id="{8C2D79AD-D892-418A-BF65-29F0F087F546}"/>
                </a:ext>
              </a:extLst>
            </wp:docPr>
            <wp:cNvGraphicFramePr/>
            <a:graphic xmlns:a="http://schemas.openxmlformats.org/drawingml/2006/main">
              <a:graphicData uri="http://schemas.openxmlformats.org/drawingml/2006/picture">
                <pic:pic xmlns:pic="http://schemas.openxmlformats.org/drawingml/2006/picture">
                  <pic:nvPicPr>
                    <pic:cNvPr id="41" name="Picture 16">
                      <a:extLst>
                        <a:ext uri="{FF2B5EF4-FFF2-40B4-BE49-F238E27FC236}">
                          <a16:creationId xmlns:a16="http://schemas.microsoft.com/office/drawing/2014/main" id="{8C2D79AD-D892-418A-BF65-29F0F087F546}"/>
                        </a:ext>
                      </a:extLst>
                    </pic:cNvPr>
                    <pic:cNvPicPr/>
                  </pic:nvPicPr>
                  <pic:blipFill>
                    <a:blip r:embed="rId18"/>
                    <a:stretch>
                      <a:fillRect/>
                    </a:stretch>
                  </pic:blipFill>
                  <pic:spPr>
                    <a:xfrm>
                      <a:off x="0" y="0"/>
                      <a:ext cx="4214311" cy="4915254"/>
                    </a:xfrm>
                    <a:prstGeom prst="rect">
                      <a:avLst/>
                    </a:prstGeom>
                    <a:ln>
                      <a:solidFill>
                        <a:schemeClr val="tx1"/>
                      </a:solidFill>
                    </a:ln>
                  </pic:spPr>
                </pic:pic>
              </a:graphicData>
            </a:graphic>
          </wp:inline>
        </w:drawing>
      </w:r>
    </w:p>
    <w:p w14:paraId="072979C2" w14:textId="5D30C9B6" w:rsidR="00BB693E" w:rsidRDefault="00BB693E"/>
    <w:p w14:paraId="33B73AD6" w14:textId="1758F6EA" w:rsidR="00BB693E" w:rsidRDefault="00BB693E"/>
    <w:p w14:paraId="4B053A4F" w14:textId="229AD798" w:rsidR="00BB693E" w:rsidRDefault="00BB693E"/>
    <w:p w14:paraId="294DB577" w14:textId="25376881" w:rsidR="00BB693E" w:rsidRDefault="00BB693E"/>
    <w:p w14:paraId="59B0E146" w14:textId="71BF0E0C" w:rsidR="00BB693E" w:rsidRDefault="00BB693E"/>
    <w:p w14:paraId="498AD779" w14:textId="6E791332" w:rsidR="00BB693E" w:rsidRDefault="00BB693E"/>
    <w:p w14:paraId="35E267FD" w14:textId="49BC3472" w:rsidR="00BB693E" w:rsidRDefault="00BB693E"/>
    <w:p w14:paraId="5434C398" w14:textId="07407151" w:rsidR="00BB693E" w:rsidRDefault="00BB693E"/>
    <w:p w14:paraId="4E47F4C3" w14:textId="3985A97E" w:rsidR="00BB693E" w:rsidRDefault="00BB693E"/>
    <w:p w14:paraId="57C419A5" w14:textId="1918A4BD" w:rsidR="00BB693E" w:rsidRDefault="00BB693E"/>
    <w:p w14:paraId="6174994F" w14:textId="512A63CF" w:rsidR="00BB693E" w:rsidRDefault="00BB693E"/>
    <w:p w14:paraId="6243DC8E" w14:textId="6071240D" w:rsidR="00BB693E" w:rsidRDefault="00BB693E"/>
    <w:p w14:paraId="0D939C84" w14:textId="77777777" w:rsidR="00D618DB" w:rsidRDefault="00D618DB" w:rsidP="000972B9"/>
    <w:p w14:paraId="18F52A3C" w14:textId="1000E666" w:rsidR="0045093A" w:rsidRDefault="007B03DB" w:rsidP="000972B9">
      <w:pPr>
        <w:rPr>
          <w:bCs/>
          <w:sz w:val="24"/>
          <w:szCs w:val="24"/>
        </w:rPr>
      </w:pPr>
      <w:r w:rsidRPr="007B03DB">
        <w:rPr>
          <w:b/>
          <w:sz w:val="24"/>
          <w:szCs w:val="24"/>
        </w:rPr>
        <w:t xml:space="preserve">Figure 6. </w:t>
      </w:r>
      <w:r w:rsidR="00531DCA" w:rsidRPr="00B7187E">
        <w:rPr>
          <w:bCs/>
          <w:sz w:val="24"/>
          <w:szCs w:val="24"/>
        </w:rPr>
        <w:t xml:space="preserve">Validation of relative expression changes for selected DEGs of brown mustard, </w:t>
      </w:r>
      <w:r w:rsidR="00531DCA" w:rsidRPr="00B7187E">
        <w:rPr>
          <w:bCs/>
          <w:iCs/>
          <w:sz w:val="24"/>
          <w:szCs w:val="24"/>
        </w:rPr>
        <w:t>potato</w:t>
      </w:r>
      <w:r w:rsidR="00531DCA" w:rsidRPr="00B7187E">
        <w:rPr>
          <w:bCs/>
          <w:sz w:val="24"/>
          <w:szCs w:val="24"/>
        </w:rPr>
        <w:t xml:space="preserve">, </w:t>
      </w:r>
      <w:r w:rsidR="00531DCA">
        <w:rPr>
          <w:bCs/>
          <w:sz w:val="24"/>
          <w:szCs w:val="24"/>
        </w:rPr>
        <w:t>pepper</w:t>
      </w:r>
      <w:r w:rsidR="00531DCA" w:rsidRPr="00B7187E">
        <w:rPr>
          <w:bCs/>
          <w:sz w:val="24"/>
          <w:szCs w:val="24"/>
        </w:rPr>
        <w:t xml:space="preserve">mint, and </w:t>
      </w:r>
      <w:r w:rsidR="00531DCA" w:rsidRPr="00B7187E">
        <w:rPr>
          <w:bCs/>
          <w:i/>
          <w:sz w:val="24"/>
          <w:szCs w:val="24"/>
        </w:rPr>
        <w:t xml:space="preserve">V. </w:t>
      </w:r>
      <w:proofErr w:type="spellStart"/>
      <w:r w:rsidR="00531DCA" w:rsidRPr="00B7187E">
        <w:rPr>
          <w:bCs/>
          <w:i/>
          <w:sz w:val="24"/>
          <w:szCs w:val="24"/>
        </w:rPr>
        <w:t>dahliae</w:t>
      </w:r>
      <w:proofErr w:type="spellEnd"/>
      <w:r w:rsidR="00531DCA" w:rsidRPr="00B7187E">
        <w:rPr>
          <w:bCs/>
          <w:i/>
          <w:sz w:val="24"/>
          <w:szCs w:val="24"/>
        </w:rPr>
        <w:t xml:space="preserve"> </w:t>
      </w:r>
      <w:r w:rsidR="00531DCA" w:rsidRPr="00B7187E">
        <w:rPr>
          <w:bCs/>
          <w:sz w:val="24"/>
          <w:szCs w:val="24"/>
        </w:rPr>
        <w:t>with RT-</w:t>
      </w:r>
      <w:r w:rsidR="00682880">
        <w:rPr>
          <w:bCs/>
          <w:sz w:val="24"/>
          <w:szCs w:val="24"/>
        </w:rPr>
        <w:t>q</w:t>
      </w:r>
      <w:r w:rsidR="00531DCA" w:rsidRPr="00B7187E">
        <w:rPr>
          <w:bCs/>
          <w:sz w:val="24"/>
          <w:szCs w:val="24"/>
        </w:rPr>
        <w:t xml:space="preserve">PCR data. </w:t>
      </w:r>
      <w:r w:rsidRPr="00B7187E">
        <w:rPr>
          <w:bCs/>
          <w:sz w:val="24"/>
          <w:szCs w:val="24"/>
        </w:rPr>
        <w:t xml:space="preserve">The fold change for three biological replicates was calculated using </w:t>
      </w:r>
      <w:r w:rsidR="00927059">
        <w:rPr>
          <w:bCs/>
          <w:sz w:val="24"/>
          <w:szCs w:val="24"/>
        </w:rPr>
        <w:t xml:space="preserve">the </w:t>
      </w:r>
      <m:oMath>
        <m:r>
          <w:rPr>
            <w:rFonts w:ascii="Cambria Math" w:hAnsi="Cambria Math"/>
            <w:sz w:val="24"/>
            <w:szCs w:val="24"/>
          </w:rPr>
          <m:t>∆∆Ct</m:t>
        </m:r>
      </m:oMath>
      <w:r w:rsidRPr="00B7187E">
        <w:rPr>
          <w:rFonts w:eastAsiaTheme="minorEastAsia"/>
          <w:bCs/>
          <w:sz w:val="24"/>
          <w:szCs w:val="24"/>
        </w:rPr>
        <w:t xml:space="preserve"> method for RT-</w:t>
      </w:r>
      <w:r w:rsidR="00682880">
        <w:rPr>
          <w:rFonts w:eastAsiaTheme="minorEastAsia"/>
          <w:bCs/>
          <w:sz w:val="24"/>
          <w:szCs w:val="24"/>
        </w:rPr>
        <w:t>q</w:t>
      </w:r>
      <w:r w:rsidRPr="00B7187E">
        <w:rPr>
          <w:rFonts w:eastAsiaTheme="minorEastAsia"/>
          <w:bCs/>
          <w:sz w:val="24"/>
          <w:szCs w:val="24"/>
        </w:rPr>
        <w:t>PCR and average fold change was derived using DESeq2 for RNA-seq.</w:t>
      </w:r>
      <w:r w:rsidR="00531DCA" w:rsidRPr="00B7187E">
        <w:rPr>
          <w:rFonts w:eastAsiaTheme="minorEastAsia"/>
          <w:bCs/>
          <w:sz w:val="24"/>
          <w:szCs w:val="24"/>
        </w:rPr>
        <w:t xml:space="preserve"> T</w:t>
      </w:r>
      <w:r w:rsidR="00531DCA" w:rsidRPr="00B7187E">
        <w:rPr>
          <w:bCs/>
          <w:sz w:val="24"/>
          <w:szCs w:val="24"/>
        </w:rPr>
        <w:t>he Log</w:t>
      </w:r>
      <w:r w:rsidR="00531DCA" w:rsidRPr="00B7187E">
        <w:rPr>
          <w:bCs/>
          <w:sz w:val="24"/>
          <w:szCs w:val="24"/>
          <w:vertAlign w:val="subscript"/>
        </w:rPr>
        <w:t>2</w:t>
      </w:r>
      <w:r w:rsidR="00531DCA" w:rsidRPr="00B7187E">
        <w:rPr>
          <w:bCs/>
          <w:sz w:val="24"/>
          <w:szCs w:val="24"/>
        </w:rPr>
        <w:t xml:space="preserve"> fold change value (y-axis) for each comparison (shown in legend) is expressed a function of each gene (x-axis).</w:t>
      </w:r>
      <w:r w:rsidRPr="00B7187E">
        <w:rPr>
          <w:bCs/>
          <w:sz w:val="24"/>
          <w:szCs w:val="24"/>
        </w:rPr>
        <w:t xml:space="preserve"> </w:t>
      </w:r>
    </w:p>
    <w:p w14:paraId="1C61EC34" w14:textId="77777777" w:rsidR="0045093A" w:rsidRDefault="0045093A" w:rsidP="000972B9">
      <w:pPr>
        <w:rPr>
          <w:bCs/>
          <w:sz w:val="24"/>
          <w:szCs w:val="24"/>
        </w:rPr>
      </w:pPr>
    </w:p>
    <w:p w14:paraId="664255C7" w14:textId="77777777" w:rsidR="000972B9" w:rsidRDefault="0045093A" w:rsidP="000972B9">
      <w:pPr>
        <w:rPr>
          <w:sz w:val="24"/>
          <w:szCs w:val="24"/>
        </w:rPr>
      </w:pPr>
      <w:r>
        <w:rPr>
          <w:noProof/>
        </w:rPr>
        <w:drawing>
          <wp:inline distT="0" distB="0" distL="0" distR="0" wp14:anchorId="10AF060B" wp14:editId="2FF76F09">
            <wp:extent cx="6091426" cy="4737776"/>
            <wp:effectExtent l="19050" t="19050" r="2413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286" cy="4756334"/>
                    </a:xfrm>
                    <a:prstGeom prst="rect">
                      <a:avLst/>
                    </a:prstGeom>
                    <a:noFill/>
                    <a:ln>
                      <a:solidFill>
                        <a:schemeClr val="tx1"/>
                      </a:solidFill>
                    </a:ln>
                  </pic:spPr>
                </pic:pic>
              </a:graphicData>
            </a:graphic>
          </wp:inline>
        </w:drawing>
      </w:r>
    </w:p>
    <w:p w14:paraId="01E0EA20" w14:textId="77777777" w:rsidR="001C6980" w:rsidRDefault="001C6980" w:rsidP="000972B9">
      <w:pPr>
        <w:rPr>
          <w:sz w:val="24"/>
          <w:szCs w:val="24"/>
        </w:rPr>
      </w:pPr>
    </w:p>
    <w:p w14:paraId="2407667C" w14:textId="77777777" w:rsidR="001C6980" w:rsidRDefault="001C6980" w:rsidP="000972B9">
      <w:pPr>
        <w:rPr>
          <w:sz w:val="24"/>
          <w:szCs w:val="24"/>
        </w:rPr>
      </w:pPr>
    </w:p>
    <w:p w14:paraId="79220C9C" w14:textId="77777777" w:rsidR="001C6980" w:rsidRDefault="001C6980" w:rsidP="000972B9">
      <w:pPr>
        <w:rPr>
          <w:sz w:val="24"/>
          <w:szCs w:val="24"/>
        </w:rPr>
      </w:pPr>
    </w:p>
    <w:p w14:paraId="0E73A39D" w14:textId="77777777" w:rsidR="001C6980" w:rsidRDefault="001C6980" w:rsidP="000972B9">
      <w:pPr>
        <w:rPr>
          <w:sz w:val="24"/>
          <w:szCs w:val="24"/>
        </w:rPr>
      </w:pPr>
    </w:p>
    <w:p w14:paraId="2D6C1BBD" w14:textId="77777777" w:rsidR="001C6980" w:rsidRDefault="001C6980" w:rsidP="000972B9">
      <w:pPr>
        <w:rPr>
          <w:sz w:val="24"/>
          <w:szCs w:val="24"/>
        </w:rPr>
      </w:pPr>
    </w:p>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35FB3EAF" w14:textId="77777777" w:rsidR="001C6980" w:rsidRDefault="001C6980" w:rsidP="0073486D">
      <w:pPr>
        <w:numPr>
          <w:ilvl w:val="0"/>
          <w:numId w:val="1"/>
        </w:numPr>
        <w:spacing w:line="480" w:lineRule="auto"/>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02A08231" w14:textId="77777777" w:rsidR="001C6980" w:rsidRDefault="001C6980" w:rsidP="0073486D">
      <w:pPr>
        <w:numPr>
          <w:ilvl w:val="0"/>
          <w:numId w:val="1"/>
        </w:numPr>
        <w:spacing w:line="480" w:lineRule="auto"/>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0">
        <w:r>
          <w:rPr>
            <w:sz w:val="24"/>
            <w:szCs w:val="24"/>
          </w:rPr>
          <w:t>https://www.apsnet.org/edcenter/intropp/lessons/fungi/ascomycetes/Pages/VerticilliumWilt.aspx</w:t>
        </w:r>
      </w:hyperlink>
      <w:r>
        <w:rPr>
          <w:sz w:val="24"/>
          <w:szCs w:val="24"/>
        </w:rPr>
        <w:t xml:space="preserve"> [accessed on 18 March 2020].</w:t>
      </w:r>
    </w:p>
    <w:p w14:paraId="62AF3145" w14:textId="77777777" w:rsidR="001C6980" w:rsidRDefault="001C6980" w:rsidP="0073486D">
      <w:pPr>
        <w:numPr>
          <w:ilvl w:val="0"/>
          <w:numId w:val="1"/>
        </w:numPr>
        <w:spacing w:line="480" w:lineRule="auto"/>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760208FF" w14:textId="77777777" w:rsidR="001C6980" w:rsidRDefault="001C6980" w:rsidP="0073486D">
      <w:pPr>
        <w:numPr>
          <w:ilvl w:val="0"/>
          <w:numId w:val="1"/>
        </w:numPr>
        <w:spacing w:line="480" w:lineRule="auto"/>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472002D1" w14:textId="77777777" w:rsidR="001C6980" w:rsidRDefault="001C6980" w:rsidP="0073486D">
      <w:pPr>
        <w:numPr>
          <w:ilvl w:val="0"/>
          <w:numId w:val="1"/>
        </w:numPr>
        <w:spacing w:line="480" w:lineRule="auto"/>
        <w:jc w:val="both"/>
        <w:rPr>
          <w:sz w:val="24"/>
          <w:szCs w:val="24"/>
        </w:rPr>
      </w:pPr>
      <w:r>
        <w:rPr>
          <w:sz w:val="24"/>
          <w:szCs w:val="24"/>
        </w:rPr>
        <w:t xml:space="preserve">Dung JKS, Schroeder BK, and Johnson DA. 2010. Evaluation of Verticillium wilt resistance in Mentha arvensis and M. longifolia genotypes. Plant Dis. 94:1255-1260. </w:t>
      </w:r>
    </w:p>
    <w:p w14:paraId="7F5EAB71"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6DE40BDA" w14:textId="77777777" w:rsidR="001C6980" w:rsidRPr="00A20501" w:rsidRDefault="001C6980"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0A7A97F" w14:textId="77777777" w:rsidR="001C6980" w:rsidRPr="009F403F" w:rsidRDefault="001C6980"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1B1E5E5B"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lastRenderedPageBreak/>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77168E24"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3757E7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4247ADD2" w14:textId="77777777" w:rsidR="001C6980" w:rsidRDefault="001C6980" w:rsidP="0073486D">
      <w:pPr>
        <w:numPr>
          <w:ilvl w:val="0"/>
          <w:numId w:val="1"/>
        </w:numPr>
        <w:spacing w:line="480" w:lineRule="auto"/>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52E431CC" w14:textId="77777777" w:rsidR="001C6980" w:rsidRDefault="001C6980" w:rsidP="0073486D">
      <w:pPr>
        <w:numPr>
          <w:ilvl w:val="0"/>
          <w:numId w:val="1"/>
        </w:numPr>
        <w:spacing w:line="480" w:lineRule="auto"/>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17573727" w14:textId="77777777" w:rsidR="001C6980" w:rsidRDefault="001C6980" w:rsidP="0073486D">
      <w:pPr>
        <w:numPr>
          <w:ilvl w:val="0"/>
          <w:numId w:val="1"/>
        </w:numPr>
        <w:spacing w:line="480" w:lineRule="auto"/>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07EB970F" w14:textId="77777777" w:rsidR="001C6980" w:rsidRPr="00414BAE" w:rsidRDefault="001C6980" w:rsidP="0073486D">
      <w:pPr>
        <w:numPr>
          <w:ilvl w:val="0"/>
          <w:numId w:val="1"/>
        </w:numPr>
        <w:spacing w:line="480" w:lineRule="auto"/>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w:t>
      </w:r>
      <w:hyperlink r:id="rId21" w:history="1">
        <w:r w:rsidRPr="00AB0F63">
          <w:rPr>
            <w:rStyle w:val="Hyperlink"/>
            <w:sz w:val="24"/>
            <w:szCs w:val="24"/>
            <w:highlight w:val="white"/>
          </w:rPr>
          <w:t>https://doi.org/10.1371/journal.ppat.1002137</w:t>
        </w:r>
      </w:hyperlink>
    </w:p>
    <w:p w14:paraId="740EBD4A" w14:textId="77777777" w:rsidR="001C6980" w:rsidRPr="008D0DFB" w:rsidRDefault="001C6980" w:rsidP="0073486D">
      <w:pPr>
        <w:numPr>
          <w:ilvl w:val="0"/>
          <w:numId w:val="1"/>
        </w:numPr>
        <w:spacing w:line="480" w:lineRule="auto"/>
        <w:jc w:val="both"/>
        <w:rPr>
          <w:sz w:val="24"/>
          <w:szCs w:val="24"/>
        </w:rPr>
      </w:pPr>
      <w:r w:rsidRPr="00414BAE">
        <w:rPr>
          <w:color w:val="222222"/>
          <w:sz w:val="24"/>
          <w:szCs w:val="24"/>
          <w:shd w:val="clear" w:color="auto" w:fill="FFFFFF"/>
        </w:rPr>
        <w:lastRenderedPageBreak/>
        <w:t xml:space="preserve">Kubo, Y., Takano, Y., Endo, N., Yasuda, N., Tajima, S. and </w:t>
      </w:r>
      <w:proofErr w:type="spellStart"/>
      <w:r w:rsidRPr="00414BAE">
        <w:rPr>
          <w:color w:val="222222"/>
          <w:sz w:val="24"/>
          <w:szCs w:val="24"/>
          <w:shd w:val="clear" w:color="auto" w:fill="FFFFFF"/>
        </w:rPr>
        <w:t>Furusawa</w:t>
      </w:r>
      <w:proofErr w:type="spellEnd"/>
      <w:r w:rsidRPr="00414BAE">
        <w:rPr>
          <w:color w:val="222222"/>
          <w:sz w:val="24"/>
          <w:szCs w:val="24"/>
          <w:shd w:val="clear" w:color="auto" w:fill="FFFFFF"/>
        </w:rPr>
        <w:t xml:space="preserve">, I., 1996. Cloning and structural analysis of the melanin biosynthesis gene </w:t>
      </w:r>
      <w:r w:rsidRPr="00414BAE">
        <w:rPr>
          <w:i/>
          <w:color w:val="222222"/>
          <w:sz w:val="24"/>
          <w:szCs w:val="24"/>
          <w:shd w:val="clear" w:color="auto" w:fill="FFFFFF"/>
        </w:rPr>
        <w:t>SCD1</w:t>
      </w:r>
      <w:r w:rsidRPr="00414BAE">
        <w:rPr>
          <w:color w:val="222222"/>
          <w:sz w:val="24"/>
          <w:szCs w:val="24"/>
          <w:shd w:val="clear" w:color="auto" w:fill="FFFFFF"/>
        </w:rPr>
        <w:t xml:space="preserve"> encoding </w:t>
      </w:r>
      <w:proofErr w:type="spellStart"/>
      <w:r w:rsidRPr="00414BAE">
        <w:rPr>
          <w:color w:val="222222"/>
          <w:sz w:val="24"/>
          <w:szCs w:val="24"/>
          <w:shd w:val="clear" w:color="auto" w:fill="FFFFFF"/>
        </w:rPr>
        <w:t>scytalone</w:t>
      </w:r>
      <w:proofErr w:type="spellEnd"/>
      <w:r w:rsidRPr="00414BAE">
        <w:rPr>
          <w:color w:val="222222"/>
          <w:sz w:val="24"/>
          <w:szCs w:val="24"/>
          <w:shd w:val="clear" w:color="auto" w:fill="FFFFFF"/>
        </w:rPr>
        <w:t xml:space="preserve"> dehydratase in </w:t>
      </w:r>
      <w:r w:rsidRPr="00414BAE">
        <w:rPr>
          <w:i/>
          <w:color w:val="222222"/>
          <w:sz w:val="24"/>
          <w:szCs w:val="24"/>
          <w:shd w:val="clear" w:color="auto" w:fill="FFFFFF"/>
        </w:rPr>
        <w:t xml:space="preserve">Colletotrichum </w:t>
      </w:r>
      <w:proofErr w:type="spellStart"/>
      <w:r w:rsidRPr="00414BAE">
        <w:rPr>
          <w:i/>
          <w:color w:val="222222"/>
          <w:sz w:val="24"/>
          <w:szCs w:val="24"/>
          <w:shd w:val="clear" w:color="auto" w:fill="FFFFFF"/>
        </w:rPr>
        <w:t>lagenarium</w:t>
      </w:r>
      <w:proofErr w:type="spellEnd"/>
      <w:r w:rsidRPr="00414BAE">
        <w:rPr>
          <w:color w:val="222222"/>
          <w:sz w:val="24"/>
          <w:szCs w:val="24"/>
          <w:shd w:val="clear" w:color="auto" w:fill="FFFFFF"/>
        </w:rPr>
        <w:t>. </w:t>
      </w:r>
      <w:r w:rsidRPr="00414BAE">
        <w:rPr>
          <w:iCs/>
          <w:color w:val="222222"/>
          <w:sz w:val="24"/>
          <w:szCs w:val="24"/>
          <w:shd w:val="clear" w:color="auto" w:fill="FFFFFF"/>
        </w:rPr>
        <w:t xml:space="preserve">Applied and </w:t>
      </w:r>
      <w:r>
        <w:rPr>
          <w:iCs/>
          <w:color w:val="222222"/>
          <w:sz w:val="24"/>
          <w:szCs w:val="24"/>
          <w:shd w:val="clear" w:color="auto" w:fill="FFFFFF"/>
        </w:rPr>
        <w:t>E</w:t>
      </w:r>
      <w:r w:rsidRPr="00414BAE">
        <w:rPr>
          <w:iCs/>
          <w:color w:val="222222"/>
          <w:sz w:val="24"/>
          <w:szCs w:val="24"/>
          <w:shd w:val="clear" w:color="auto" w:fill="FFFFFF"/>
        </w:rPr>
        <w:t xml:space="preserve">nvironmental </w:t>
      </w:r>
      <w:r>
        <w:rPr>
          <w:iCs/>
          <w:color w:val="222222"/>
          <w:sz w:val="24"/>
          <w:szCs w:val="24"/>
          <w:shd w:val="clear" w:color="auto" w:fill="FFFFFF"/>
        </w:rPr>
        <w:t>M</w:t>
      </w:r>
      <w:r w:rsidRPr="00414BAE">
        <w:rPr>
          <w:iCs/>
          <w:color w:val="222222"/>
          <w:sz w:val="24"/>
          <w:szCs w:val="24"/>
          <w:shd w:val="clear" w:color="auto" w:fill="FFFFFF"/>
        </w:rPr>
        <w:t>icrobiology</w:t>
      </w:r>
      <w:r>
        <w:rPr>
          <w:color w:val="222222"/>
          <w:sz w:val="24"/>
          <w:szCs w:val="24"/>
          <w:shd w:val="clear" w:color="auto" w:fill="FFFFFF"/>
        </w:rPr>
        <w:t>.</w:t>
      </w:r>
      <w:r w:rsidRPr="00414BAE">
        <w:rPr>
          <w:color w:val="222222"/>
          <w:sz w:val="24"/>
          <w:szCs w:val="24"/>
          <w:shd w:val="clear" w:color="auto" w:fill="FFFFFF"/>
        </w:rPr>
        <w:t> </w:t>
      </w:r>
      <w:r w:rsidRPr="00414BAE">
        <w:rPr>
          <w:iCs/>
          <w:color w:val="222222"/>
          <w:sz w:val="24"/>
          <w:szCs w:val="24"/>
          <w:shd w:val="clear" w:color="auto" w:fill="FFFFFF"/>
        </w:rPr>
        <w:t>62</w:t>
      </w:r>
      <w:r>
        <w:rPr>
          <w:color w:val="222222"/>
          <w:sz w:val="24"/>
          <w:szCs w:val="24"/>
          <w:shd w:val="clear" w:color="auto" w:fill="FFFFFF"/>
        </w:rPr>
        <w:t>:</w:t>
      </w:r>
      <w:r w:rsidRPr="00414BAE">
        <w:rPr>
          <w:color w:val="222222"/>
          <w:sz w:val="24"/>
          <w:szCs w:val="24"/>
          <w:shd w:val="clear" w:color="auto" w:fill="FFFFFF"/>
        </w:rPr>
        <w:t>4340-4344.</w:t>
      </w:r>
    </w:p>
    <w:p w14:paraId="7480AB7A" w14:textId="77777777" w:rsidR="001C6980" w:rsidRDefault="001C6980" w:rsidP="0073486D">
      <w:pPr>
        <w:numPr>
          <w:ilvl w:val="0"/>
          <w:numId w:val="1"/>
        </w:numPr>
        <w:spacing w:line="480" w:lineRule="auto"/>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073F613C" w14:textId="77777777" w:rsidR="001C6980" w:rsidRDefault="001C6980" w:rsidP="0073486D">
      <w:pPr>
        <w:numPr>
          <w:ilvl w:val="0"/>
          <w:numId w:val="1"/>
        </w:numPr>
        <w:spacing w:line="480" w:lineRule="auto"/>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2581DC4B" w14:textId="77777777" w:rsidR="001C6980" w:rsidRPr="00816986" w:rsidRDefault="001C6980"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01ECE425"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77F90A13" w14:textId="77777777" w:rsidR="001C6980" w:rsidRDefault="001C6980" w:rsidP="0073486D">
      <w:pPr>
        <w:numPr>
          <w:ilvl w:val="0"/>
          <w:numId w:val="1"/>
        </w:numPr>
        <w:spacing w:line="480" w:lineRule="auto"/>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2804624F" w14:textId="77777777" w:rsidR="001C6980" w:rsidRDefault="001C6980" w:rsidP="0073486D">
      <w:pPr>
        <w:numPr>
          <w:ilvl w:val="0"/>
          <w:numId w:val="1"/>
        </w:numPr>
        <w:spacing w:line="480" w:lineRule="auto"/>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4B3C2E5D" w14:textId="77777777" w:rsidR="001C6980" w:rsidRDefault="001C6980" w:rsidP="0073486D">
      <w:pPr>
        <w:numPr>
          <w:ilvl w:val="0"/>
          <w:numId w:val="1"/>
        </w:numPr>
        <w:spacing w:line="480" w:lineRule="auto"/>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5ECB926E" w14:textId="77777777" w:rsidR="001C6980" w:rsidRPr="0073486D" w:rsidRDefault="001C6980" w:rsidP="0073486D">
      <w:pPr>
        <w:numPr>
          <w:ilvl w:val="0"/>
          <w:numId w:val="1"/>
        </w:numPr>
        <w:spacing w:line="480" w:lineRule="auto"/>
        <w:jc w:val="both"/>
        <w:rPr>
          <w:sz w:val="24"/>
          <w:szCs w:val="24"/>
        </w:rPr>
      </w:pPr>
      <w:r>
        <w:rPr>
          <w:sz w:val="24"/>
          <w:szCs w:val="24"/>
          <w:highlight w:val="white"/>
        </w:rPr>
        <w:lastRenderedPageBreak/>
        <w:t>R Core Team. 2019. R: A language and environment for statistical</w:t>
      </w:r>
      <w:r>
        <w:rPr>
          <w:sz w:val="24"/>
          <w:szCs w:val="24"/>
        </w:rPr>
        <w:t xml:space="preserve"> </w:t>
      </w:r>
      <w:r w:rsidRPr="0073486D">
        <w:rPr>
          <w:sz w:val="24"/>
          <w:szCs w:val="24"/>
          <w:highlight w:val="white"/>
        </w:rPr>
        <w:t>computing. R Foundation for Statistical Computing, Vienna, Austria.</w:t>
      </w:r>
      <w:r>
        <w:rPr>
          <w:sz w:val="24"/>
          <w:szCs w:val="24"/>
        </w:rPr>
        <w:t xml:space="preserve"> </w:t>
      </w:r>
      <w:r w:rsidRPr="0073486D">
        <w:rPr>
          <w:sz w:val="24"/>
          <w:szCs w:val="24"/>
          <w:highlight w:val="white"/>
        </w:rPr>
        <w:t>URL https://www.R-project.org/.</w:t>
      </w:r>
    </w:p>
    <w:p w14:paraId="42BD6E56" w14:textId="77777777" w:rsidR="001C6980" w:rsidRPr="00816986" w:rsidRDefault="001C6980" w:rsidP="0073486D">
      <w:pPr>
        <w:numPr>
          <w:ilvl w:val="0"/>
          <w:numId w:val="1"/>
        </w:numPr>
        <w:spacing w:line="480" w:lineRule="auto"/>
        <w:jc w:val="both"/>
        <w:rPr>
          <w:sz w:val="24"/>
          <w:szCs w:val="24"/>
        </w:rPr>
      </w:pPr>
      <w:proofErr w:type="spellStart"/>
      <w:r w:rsidRPr="00816986">
        <w:rPr>
          <w:color w:val="222222"/>
          <w:sz w:val="24"/>
          <w:szCs w:val="24"/>
          <w:shd w:val="clear" w:color="auto" w:fill="FFFFFF"/>
        </w:rPr>
        <w:t>Ruijter</w:t>
      </w:r>
      <w:proofErr w:type="spellEnd"/>
      <w:r w:rsidRPr="00816986">
        <w:rPr>
          <w:color w:val="222222"/>
          <w:sz w:val="24"/>
          <w:szCs w:val="24"/>
          <w:shd w:val="clear" w:color="auto" w:fill="FFFFFF"/>
        </w:rPr>
        <w:t xml:space="preserve">, J.M., </w:t>
      </w:r>
      <w:proofErr w:type="spellStart"/>
      <w:r w:rsidRPr="00816986">
        <w:rPr>
          <w:color w:val="222222"/>
          <w:sz w:val="24"/>
          <w:szCs w:val="24"/>
          <w:shd w:val="clear" w:color="auto" w:fill="FFFFFF"/>
        </w:rPr>
        <w:t>Ramakers</w:t>
      </w:r>
      <w:proofErr w:type="spellEnd"/>
      <w:r w:rsidRPr="00816986">
        <w:rPr>
          <w:color w:val="222222"/>
          <w:sz w:val="24"/>
          <w:szCs w:val="24"/>
          <w:shd w:val="clear" w:color="auto" w:fill="FFFFFF"/>
        </w:rPr>
        <w:t xml:space="preserve">, C., </w:t>
      </w:r>
      <w:proofErr w:type="spellStart"/>
      <w:r w:rsidRPr="00816986">
        <w:rPr>
          <w:color w:val="222222"/>
          <w:sz w:val="24"/>
          <w:szCs w:val="24"/>
          <w:shd w:val="clear" w:color="auto" w:fill="FFFFFF"/>
        </w:rPr>
        <w:t>Hoogaars</w:t>
      </w:r>
      <w:proofErr w:type="spellEnd"/>
      <w:r w:rsidRPr="00816986">
        <w:rPr>
          <w:color w:val="222222"/>
          <w:sz w:val="24"/>
          <w:szCs w:val="24"/>
          <w:shd w:val="clear" w:color="auto" w:fill="FFFFFF"/>
        </w:rPr>
        <w:t xml:space="preserve">, W.M.H., </w:t>
      </w:r>
      <w:proofErr w:type="spellStart"/>
      <w:r w:rsidRPr="00816986">
        <w:rPr>
          <w:color w:val="222222"/>
          <w:sz w:val="24"/>
          <w:szCs w:val="24"/>
          <w:shd w:val="clear" w:color="auto" w:fill="FFFFFF"/>
        </w:rPr>
        <w:t>Karlen</w:t>
      </w:r>
      <w:proofErr w:type="spellEnd"/>
      <w:r w:rsidRPr="00816986">
        <w:rPr>
          <w:color w:val="222222"/>
          <w:sz w:val="24"/>
          <w:szCs w:val="24"/>
          <w:shd w:val="clear" w:color="auto" w:fill="FFFFFF"/>
        </w:rPr>
        <w:t>, Y., Bakker, O., Van den Hoff, M.J.B. and Moorman, A.F.M. 2009. Amplification efficiency: linking baseline and bias in the analysis of quantitative PCR data. </w:t>
      </w:r>
      <w:r w:rsidRPr="00816986">
        <w:rPr>
          <w:iCs/>
          <w:color w:val="222222"/>
          <w:sz w:val="24"/>
          <w:szCs w:val="24"/>
          <w:shd w:val="clear" w:color="auto" w:fill="FFFFFF"/>
        </w:rPr>
        <w:t>Nucleic acids research</w:t>
      </w:r>
      <w:r w:rsidRPr="00816986">
        <w:rPr>
          <w:color w:val="222222"/>
          <w:sz w:val="24"/>
          <w:szCs w:val="24"/>
          <w:shd w:val="clear" w:color="auto" w:fill="FFFFFF"/>
        </w:rPr>
        <w:t>. </w:t>
      </w:r>
      <w:r w:rsidRPr="00816986">
        <w:rPr>
          <w:iCs/>
          <w:color w:val="222222"/>
          <w:sz w:val="24"/>
          <w:szCs w:val="24"/>
          <w:shd w:val="clear" w:color="auto" w:fill="FFFFFF"/>
        </w:rPr>
        <w:t>37</w:t>
      </w:r>
      <w:r w:rsidRPr="00816986">
        <w:rPr>
          <w:color w:val="222222"/>
          <w:sz w:val="24"/>
          <w:szCs w:val="24"/>
          <w:shd w:val="clear" w:color="auto" w:fill="FFFFFF"/>
        </w:rPr>
        <w:t>: 45.</w:t>
      </w:r>
    </w:p>
    <w:p w14:paraId="783EB4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188E5C9F" w14:textId="77777777" w:rsidR="001C6980" w:rsidRDefault="001C6980" w:rsidP="0073486D">
      <w:pPr>
        <w:numPr>
          <w:ilvl w:val="0"/>
          <w:numId w:val="1"/>
        </w:numPr>
        <w:spacing w:line="480" w:lineRule="auto"/>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2">
        <w:r>
          <w:rPr>
            <w:color w:val="1155CC"/>
            <w:sz w:val="24"/>
            <w:szCs w:val="24"/>
            <w:highlight w:val="white"/>
            <w:u w:val="single"/>
          </w:rPr>
          <w:t>https://doi.org/10.1186/1471-2164-14-852</w:t>
        </w:r>
      </w:hyperlink>
      <w:r>
        <w:rPr>
          <w:sz w:val="24"/>
          <w:szCs w:val="24"/>
          <w:highlight w:val="white"/>
        </w:rPr>
        <w:t>.</w:t>
      </w:r>
    </w:p>
    <w:p w14:paraId="28840A04"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3">
        <w:r>
          <w:rPr>
            <w:color w:val="020202"/>
            <w:sz w:val="24"/>
            <w:szCs w:val="24"/>
            <w:highlight w:val="white"/>
          </w:rPr>
          <w:t>https://doi.org/10.3389/fpls.2015.00428</w:t>
        </w:r>
      </w:hyperlink>
      <w:r>
        <w:rPr>
          <w:sz w:val="24"/>
          <w:szCs w:val="24"/>
          <w:highlight w:val="white"/>
        </w:rPr>
        <w:t xml:space="preserve"> </w:t>
      </w:r>
    </w:p>
    <w:p w14:paraId="6C811584" w14:textId="77777777" w:rsidR="001C6980" w:rsidRDefault="001C6980" w:rsidP="0073486D">
      <w:pPr>
        <w:numPr>
          <w:ilvl w:val="0"/>
          <w:numId w:val="1"/>
        </w:numPr>
        <w:shd w:val="clear" w:color="auto" w:fill="FFFFFF"/>
        <w:spacing w:line="480" w:lineRule="auto"/>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2F234F88" w14:textId="77777777" w:rsidR="001C6980" w:rsidRDefault="001C6980" w:rsidP="0073486D">
      <w:pPr>
        <w:numPr>
          <w:ilvl w:val="0"/>
          <w:numId w:val="1"/>
        </w:numPr>
        <w:spacing w:line="480" w:lineRule="auto"/>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78AEE181" w14:textId="77777777" w:rsidR="001C6980" w:rsidRPr="009F3269" w:rsidRDefault="001C6980"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lastRenderedPageBreak/>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7E50CDEC" w14:textId="77777777" w:rsidR="001C6980" w:rsidRDefault="001C6980" w:rsidP="0073486D">
      <w:pPr>
        <w:numPr>
          <w:ilvl w:val="0"/>
          <w:numId w:val="1"/>
        </w:numPr>
        <w:spacing w:line="480" w:lineRule="auto"/>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7CF8D85B" w14:textId="77777777" w:rsidR="001C6980" w:rsidRDefault="001C6980" w:rsidP="0073486D">
      <w:pPr>
        <w:numPr>
          <w:ilvl w:val="0"/>
          <w:numId w:val="1"/>
        </w:numPr>
        <w:spacing w:line="480" w:lineRule="auto"/>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24">
        <w:r>
          <w:rPr>
            <w:color w:val="1C1D1E"/>
            <w:sz w:val="24"/>
            <w:szCs w:val="24"/>
          </w:rPr>
          <w:t xml:space="preserve"> </w:t>
        </w:r>
      </w:hyperlink>
      <w:hyperlink r:id="rId25">
        <w:r>
          <w:rPr>
            <w:color w:val="2E74B5"/>
            <w:sz w:val="24"/>
            <w:szCs w:val="24"/>
            <w:highlight w:val="white"/>
            <w:u w:val="single"/>
          </w:rPr>
          <w:t>https://doi.org/10.1111/nph.15567</w:t>
        </w:r>
      </w:hyperlink>
    </w:p>
    <w:p w14:paraId="7191248D" w14:textId="77777777" w:rsidR="001C6980" w:rsidRDefault="001C6980" w:rsidP="0073486D">
      <w:pPr>
        <w:numPr>
          <w:ilvl w:val="0"/>
          <w:numId w:val="1"/>
        </w:numPr>
        <w:spacing w:line="480" w:lineRule="auto"/>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68341B0C" w14:textId="77777777" w:rsidR="001C6980" w:rsidRDefault="00CA2934" w:rsidP="0073486D">
      <w:pPr>
        <w:numPr>
          <w:ilvl w:val="0"/>
          <w:numId w:val="1"/>
        </w:numPr>
        <w:spacing w:line="480" w:lineRule="auto"/>
        <w:jc w:val="both"/>
        <w:rPr>
          <w:sz w:val="24"/>
          <w:szCs w:val="24"/>
        </w:rPr>
      </w:pPr>
      <w:hyperlink r:id="rId26">
        <w:r w:rsidR="001C6980">
          <w:rPr>
            <w:sz w:val="24"/>
            <w:szCs w:val="24"/>
          </w:rPr>
          <w:t>Woodward</w:t>
        </w:r>
      </w:hyperlink>
      <w:hyperlink r:id="rId27">
        <w:r w:rsidR="001C6980">
          <w:rPr>
            <w:sz w:val="24"/>
            <w:szCs w:val="24"/>
            <w:highlight w:val="white"/>
          </w:rPr>
          <w:t xml:space="preserve"> JE, </w:t>
        </w:r>
      </w:hyperlink>
      <w:hyperlink r:id="rId28">
        <w:r w:rsidR="001C6980">
          <w:rPr>
            <w:sz w:val="24"/>
            <w:szCs w:val="24"/>
          </w:rPr>
          <w:t>Wheeler</w:t>
        </w:r>
      </w:hyperlink>
      <w:r w:rsidR="001C6980">
        <w:rPr>
          <w:sz w:val="24"/>
          <w:szCs w:val="24"/>
          <w:highlight w:val="white"/>
        </w:rPr>
        <w:t xml:space="preserve"> TA,</w:t>
      </w:r>
      <w:hyperlink r:id="rId29">
        <w:r w:rsidR="001C6980">
          <w:rPr>
            <w:sz w:val="24"/>
            <w:szCs w:val="24"/>
            <w:highlight w:val="white"/>
          </w:rPr>
          <w:t xml:space="preserve"> </w:t>
        </w:r>
      </w:hyperlink>
      <w:hyperlink r:id="rId30">
        <w:r w:rsidR="001C6980">
          <w:rPr>
            <w:sz w:val="24"/>
            <w:szCs w:val="24"/>
          </w:rPr>
          <w:t>Cattaneo</w:t>
        </w:r>
      </w:hyperlink>
      <w:r w:rsidR="001C6980">
        <w:rPr>
          <w:sz w:val="24"/>
          <w:szCs w:val="24"/>
          <w:highlight w:val="white"/>
        </w:rPr>
        <w:t xml:space="preserve"> MG,</w:t>
      </w:r>
      <w:hyperlink r:id="rId31">
        <w:r w:rsidR="001C6980">
          <w:rPr>
            <w:sz w:val="24"/>
            <w:szCs w:val="24"/>
            <w:highlight w:val="white"/>
          </w:rPr>
          <w:t xml:space="preserve"> </w:t>
        </w:r>
      </w:hyperlink>
      <w:hyperlink r:id="rId32">
        <w:r w:rsidR="001C6980">
          <w:rPr>
            <w:sz w:val="24"/>
            <w:szCs w:val="24"/>
          </w:rPr>
          <w:t>Russell</w:t>
        </w:r>
      </w:hyperlink>
      <w:r w:rsidR="001C6980">
        <w:rPr>
          <w:sz w:val="24"/>
          <w:szCs w:val="24"/>
          <w:highlight w:val="white"/>
        </w:rPr>
        <w:t xml:space="preserve"> SA, and</w:t>
      </w:r>
      <w:hyperlink r:id="rId33">
        <w:r w:rsidR="001C6980">
          <w:rPr>
            <w:sz w:val="24"/>
            <w:szCs w:val="24"/>
            <w:highlight w:val="white"/>
          </w:rPr>
          <w:t xml:space="preserve"> </w:t>
        </w:r>
      </w:hyperlink>
      <w:hyperlink r:id="rId34">
        <w:r w:rsidR="001C6980">
          <w:rPr>
            <w:sz w:val="24"/>
            <w:szCs w:val="24"/>
          </w:rPr>
          <w:t>Baughman</w:t>
        </w:r>
      </w:hyperlink>
      <w:r w:rsidR="001C6980">
        <w:rPr>
          <w:sz w:val="24"/>
          <w:szCs w:val="24"/>
        </w:rPr>
        <w:t xml:space="preserve"> TA. 2011. Evaluation of Soil Fumigants for Management of Verticillium Wilt of Peanut in Texas. Plant Health Progress.12. </w:t>
      </w:r>
      <w:hyperlink r:id="rId35">
        <w:r w:rsidR="001C6980">
          <w:rPr>
            <w:sz w:val="24"/>
            <w:szCs w:val="24"/>
            <w:highlight w:val="white"/>
          </w:rPr>
          <w:t>https://doi.org/10.1094/PHP-2011-0323-02-RS</w:t>
        </w:r>
      </w:hyperlink>
    </w:p>
    <w:p w14:paraId="31FE95DE" w14:textId="77777777" w:rsidR="001C6980" w:rsidRPr="00816986" w:rsidRDefault="001C6980" w:rsidP="0073486D">
      <w:pPr>
        <w:numPr>
          <w:ilvl w:val="0"/>
          <w:numId w:val="1"/>
        </w:numPr>
        <w:spacing w:line="480" w:lineRule="auto"/>
        <w:jc w:val="both"/>
        <w:rPr>
          <w:sz w:val="24"/>
          <w:szCs w:val="24"/>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816986">
        <w:rPr>
          <w:rFonts w:eastAsia="Roboto"/>
          <w:color w:val="222222"/>
          <w:sz w:val="24"/>
          <w:szCs w:val="24"/>
          <w:highlight w:val="white"/>
        </w:rPr>
        <w:t xml:space="preserve">potato. </w:t>
      </w:r>
      <w:r w:rsidRPr="00816986">
        <w:rPr>
          <w:rFonts w:eastAsia="Roboto"/>
          <w:i/>
          <w:color w:val="222222"/>
          <w:sz w:val="24"/>
          <w:szCs w:val="24"/>
          <w:highlight w:val="white"/>
        </w:rPr>
        <w:t>Nature</w:t>
      </w:r>
      <w:r w:rsidRPr="00816986">
        <w:rPr>
          <w:rFonts w:eastAsia="Roboto"/>
          <w:color w:val="222222"/>
          <w:sz w:val="24"/>
          <w:szCs w:val="24"/>
          <w:highlight w:val="white"/>
        </w:rPr>
        <w:t xml:space="preserve"> 475, 189–195. </w:t>
      </w:r>
      <w:hyperlink r:id="rId36" w:history="1">
        <w:r w:rsidRPr="00816986">
          <w:rPr>
            <w:rStyle w:val="Hyperlink"/>
            <w:rFonts w:eastAsia="Roboto"/>
            <w:sz w:val="24"/>
            <w:szCs w:val="24"/>
            <w:highlight w:val="white"/>
          </w:rPr>
          <w:t>https://doi.org/10.1038/nature10158</w:t>
        </w:r>
      </w:hyperlink>
    </w:p>
    <w:p w14:paraId="2924B1B9" w14:textId="77777777" w:rsidR="00F65440" w:rsidRDefault="00F65440" w:rsidP="00F65440">
      <w:pPr>
        <w:ind w:left="180"/>
        <w:jc w:val="both"/>
        <w:rPr>
          <w:b/>
          <w:sz w:val="24"/>
          <w:szCs w:val="24"/>
        </w:rPr>
      </w:pPr>
    </w:p>
    <w:p w14:paraId="7208BECE" w14:textId="77777777" w:rsidR="00F65440" w:rsidRDefault="00F65440" w:rsidP="00F65440">
      <w:pPr>
        <w:ind w:left="180"/>
        <w:jc w:val="both"/>
        <w:rPr>
          <w:b/>
          <w:sz w:val="24"/>
          <w:szCs w:val="24"/>
        </w:rPr>
      </w:pPr>
    </w:p>
    <w:p w14:paraId="3A1F1AB2" w14:textId="77777777" w:rsidR="00F65440" w:rsidRDefault="00F65440" w:rsidP="00F65440">
      <w:pPr>
        <w:ind w:left="180"/>
        <w:jc w:val="both"/>
        <w:rPr>
          <w:b/>
          <w:sz w:val="24"/>
          <w:szCs w:val="24"/>
        </w:rPr>
      </w:pPr>
    </w:p>
    <w:p w14:paraId="51570891" w14:textId="77777777" w:rsidR="00F65440" w:rsidRDefault="00F65440" w:rsidP="00F65440">
      <w:pPr>
        <w:ind w:left="180"/>
        <w:jc w:val="both"/>
        <w:rPr>
          <w:b/>
          <w:sz w:val="24"/>
          <w:szCs w:val="24"/>
        </w:rPr>
      </w:pPr>
    </w:p>
    <w:p w14:paraId="2E530C39" w14:textId="77777777" w:rsidR="00F65440" w:rsidRDefault="00F65440" w:rsidP="00F65440">
      <w:pPr>
        <w:ind w:left="180"/>
        <w:jc w:val="both"/>
        <w:rPr>
          <w:b/>
          <w:sz w:val="24"/>
          <w:szCs w:val="24"/>
        </w:rPr>
      </w:pPr>
    </w:p>
    <w:p w14:paraId="3EBECFD6" w14:textId="77777777" w:rsidR="00F65440" w:rsidRDefault="00F65440" w:rsidP="00F65440">
      <w:pPr>
        <w:ind w:left="180"/>
        <w:jc w:val="both"/>
        <w:rPr>
          <w:b/>
          <w:sz w:val="24"/>
          <w:szCs w:val="24"/>
        </w:rPr>
      </w:pPr>
    </w:p>
    <w:p w14:paraId="3AC8D6FB" w14:textId="77777777" w:rsidR="00F65440" w:rsidRDefault="00F65440" w:rsidP="00F65440">
      <w:pPr>
        <w:ind w:left="180"/>
        <w:jc w:val="both"/>
        <w:rPr>
          <w:b/>
          <w:sz w:val="24"/>
          <w:szCs w:val="24"/>
        </w:rPr>
      </w:pPr>
    </w:p>
    <w:p w14:paraId="0FF7AD29" w14:textId="77777777" w:rsidR="00F65440" w:rsidRDefault="00F65440" w:rsidP="00F65440">
      <w:pPr>
        <w:ind w:left="180"/>
        <w:jc w:val="both"/>
        <w:rPr>
          <w:b/>
          <w:sz w:val="24"/>
          <w:szCs w:val="24"/>
        </w:rPr>
      </w:pPr>
    </w:p>
    <w:p w14:paraId="335BC4E2" w14:textId="77777777" w:rsidR="00F65440" w:rsidRDefault="00F65440" w:rsidP="00F65440">
      <w:pPr>
        <w:ind w:left="180"/>
        <w:jc w:val="both"/>
        <w:rPr>
          <w:b/>
          <w:sz w:val="24"/>
          <w:szCs w:val="24"/>
        </w:rPr>
      </w:pPr>
    </w:p>
    <w:p w14:paraId="39566B40" w14:textId="77777777" w:rsidR="00F65440" w:rsidRDefault="00F65440" w:rsidP="00F65440">
      <w:pPr>
        <w:ind w:left="180"/>
        <w:jc w:val="both"/>
        <w:rPr>
          <w:b/>
          <w:sz w:val="24"/>
          <w:szCs w:val="24"/>
        </w:rPr>
      </w:pPr>
    </w:p>
    <w:p w14:paraId="6B1053F8" w14:textId="77777777" w:rsidR="00F65440" w:rsidRDefault="00F65440" w:rsidP="00F65440">
      <w:pPr>
        <w:ind w:left="180"/>
        <w:jc w:val="both"/>
        <w:rPr>
          <w:b/>
          <w:sz w:val="24"/>
          <w:szCs w:val="24"/>
        </w:rPr>
      </w:pPr>
    </w:p>
    <w:p w14:paraId="75E5621D" w14:textId="77777777" w:rsidR="00F65440" w:rsidRDefault="00F65440" w:rsidP="00F65440">
      <w:pPr>
        <w:ind w:left="180"/>
        <w:jc w:val="both"/>
        <w:rPr>
          <w:b/>
          <w:sz w:val="24"/>
          <w:szCs w:val="24"/>
        </w:rPr>
      </w:pPr>
    </w:p>
    <w:p w14:paraId="0846F58D" w14:textId="77777777" w:rsidR="00F65440" w:rsidRDefault="00F65440" w:rsidP="00471180">
      <w:pPr>
        <w:jc w:val="both"/>
        <w:rPr>
          <w:b/>
          <w:sz w:val="24"/>
          <w:szCs w:val="24"/>
        </w:rPr>
      </w:pPr>
    </w:p>
    <w:p w14:paraId="2A2DACB3" w14:textId="2A28A202" w:rsidR="00471180" w:rsidRDefault="00471180" w:rsidP="00F65440">
      <w:pPr>
        <w:ind w:left="180"/>
        <w:jc w:val="both"/>
        <w:rPr>
          <w:b/>
          <w:sz w:val="24"/>
          <w:szCs w:val="24"/>
        </w:rPr>
      </w:pPr>
      <w:r>
        <w:rPr>
          <w:b/>
          <w:sz w:val="24"/>
          <w:szCs w:val="24"/>
        </w:rPr>
        <w:lastRenderedPageBreak/>
        <w:t>Supplementary Figures</w:t>
      </w:r>
    </w:p>
    <w:p w14:paraId="73DBF4B9" w14:textId="77777777" w:rsidR="00471180" w:rsidRDefault="00471180" w:rsidP="00F65440">
      <w:pPr>
        <w:ind w:left="180"/>
        <w:jc w:val="both"/>
        <w:rPr>
          <w:b/>
          <w:sz w:val="24"/>
          <w:szCs w:val="24"/>
        </w:rPr>
      </w:pPr>
    </w:p>
    <w:p w14:paraId="38C564EF" w14:textId="5F04D25E" w:rsidR="00F65440" w:rsidRPr="00F65440" w:rsidRDefault="006B1658" w:rsidP="00F65440">
      <w:pPr>
        <w:ind w:left="180"/>
        <w:jc w:val="both"/>
        <w:rPr>
          <w:sz w:val="24"/>
          <w:szCs w:val="24"/>
        </w:rPr>
      </w:pPr>
      <w:r>
        <w:rPr>
          <w:b/>
          <w:sz w:val="24"/>
          <w:szCs w:val="24"/>
        </w:rPr>
        <w:t xml:space="preserve">Supplementary </w:t>
      </w:r>
      <w:r w:rsidR="00F65440" w:rsidRPr="00F65440">
        <w:rPr>
          <w:b/>
          <w:sz w:val="24"/>
          <w:szCs w:val="24"/>
        </w:rPr>
        <w:t xml:space="preserve">Figure </w:t>
      </w:r>
      <w:r>
        <w:rPr>
          <w:b/>
          <w:sz w:val="24"/>
          <w:szCs w:val="24"/>
        </w:rPr>
        <w:t>1</w:t>
      </w:r>
      <w:r w:rsidR="00F65440" w:rsidRPr="00F65440">
        <w:rPr>
          <w:b/>
          <w:sz w:val="24"/>
          <w:szCs w:val="24"/>
        </w:rPr>
        <w:t xml:space="preserve">. </w:t>
      </w:r>
      <w:r w:rsidR="00F65440" w:rsidRPr="00F65440">
        <w:rPr>
          <w:sz w:val="24"/>
          <w:szCs w:val="24"/>
        </w:rPr>
        <w:t xml:space="preserve">Gene ontology of genes detected from brown mustard (a), potato (b), peppermint (c), and </w:t>
      </w:r>
      <w:r w:rsidR="00F65440" w:rsidRPr="00F65440">
        <w:rPr>
          <w:i/>
          <w:sz w:val="24"/>
          <w:szCs w:val="24"/>
        </w:rPr>
        <w:t xml:space="preserve">Verticillium </w:t>
      </w:r>
      <w:proofErr w:type="spellStart"/>
      <w:r w:rsidR="00F65440" w:rsidRPr="00F65440">
        <w:rPr>
          <w:i/>
          <w:sz w:val="24"/>
          <w:szCs w:val="24"/>
        </w:rPr>
        <w:t>dahliae</w:t>
      </w:r>
      <w:proofErr w:type="spellEnd"/>
      <w:r w:rsidR="00F65440" w:rsidRPr="00F65440">
        <w:rPr>
          <w:i/>
          <w:sz w:val="24"/>
          <w:szCs w:val="24"/>
        </w:rPr>
        <w:t xml:space="preserve"> </w:t>
      </w:r>
      <w:r w:rsidR="00F65440" w:rsidRPr="00F65440">
        <w:rPr>
          <w:sz w:val="24"/>
          <w:szCs w:val="24"/>
        </w:rPr>
        <w:t xml:space="preserve">(d).  The number of genes is expressed as a function of their role in biological processes (red), cellular components (green), and molecular functions (blue). </w:t>
      </w:r>
    </w:p>
    <w:p w14:paraId="07BE082F" w14:textId="77777777" w:rsidR="00F65440" w:rsidRDefault="00F65440" w:rsidP="004B2F9D">
      <w:pPr>
        <w:pStyle w:val="ListParagraph"/>
        <w:ind w:left="540"/>
        <w:jc w:val="center"/>
      </w:pPr>
      <w:r>
        <w:rPr>
          <w:noProof/>
        </w:rPr>
        <w:drawing>
          <wp:inline distT="0" distB="0" distL="0" distR="0" wp14:anchorId="7324CC9E" wp14:editId="65CAAFC0">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p>
    <w:p w14:paraId="4A9FE519" w14:textId="77777777" w:rsidR="00F65440" w:rsidRDefault="00F65440" w:rsidP="00F65440"/>
    <w:p w14:paraId="408F01B7" w14:textId="5E5DC71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4EAB32B7" w14:textId="18C5784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55A98E82" w14:textId="77777777" w:rsidR="006B1658" w:rsidRDefault="006B1658" w:rsidP="0045093A">
      <w:pPr>
        <w:jc w:val="both"/>
        <w:rPr>
          <w:b/>
          <w:sz w:val="24"/>
          <w:szCs w:val="24"/>
        </w:rPr>
      </w:pPr>
    </w:p>
    <w:p w14:paraId="26CFA0EA" w14:textId="77777777" w:rsidR="006B1658" w:rsidRDefault="006B1658" w:rsidP="0045093A">
      <w:pPr>
        <w:jc w:val="both"/>
        <w:rPr>
          <w:b/>
          <w:sz w:val="24"/>
          <w:szCs w:val="24"/>
        </w:rPr>
      </w:pPr>
    </w:p>
    <w:p w14:paraId="3939C6BB" w14:textId="77777777" w:rsidR="006B1658" w:rsidRDefault="006B1658" w:rsidP="0045093A">
      <w:pPr>
        <w:jc w:val="both"/>
        <w:rPr>
          <w:b/>
          <w:sz w:val="24"/>
          <w:szCs w:val="24"/>
        </w:rPr>
      </w:pPr>
    </w:p>
    <w:p w14:paraId="1C2C104E" w14:textId="77777777" w:rsidR="00471180" w:rsidRDefault="00471180" w:rsidP="0045093A">
      <w:pPr>
        <w:jc w:val="both"/>
        <w:rPr>
          <w:b/>
          <w:sz w:val="24"/>
          <w:szCs w:val="24"/>
        </w:rPr>
      </w:pPr>
    </w:p>
    <w:p w14:paraId="1D1C1FAB" w14:textId="57074620" w:rsidR="0045093A" w:rsidRPr="00112BCE" w:rsidRDefault="0045093A" w:rsidP="0045093A">
      <w:pPr>
        <w:jc w:val="both"/>
        <w:rPr>
          <w:sz w:val="24"/>
          <w:szCs w:val="24"/>
        </w:rPr>
      </w:pPr>
      <w:r w:rsidRPr="00F71CA4">
        <w:rPr>
          <w:b/>
          <w:sz w:val="24"/>
          <w:szCs w:val="24"/>
        </w:rPr>
        <w:lastRenderedPageBreak/>
        <w:t xml:space="preserve">Supplementary Figure </w:t>
      </w:r>
      <w:r w:rsidR="006B1658">
        <w:rPr>
          <w:b/>
          <w:sz w:val="24"/>
          <w:szCs w:val="24"/>
        </w:rPr>
        <w:t>2</w:t>
      </w:r>
      <w:r w:rsidRPr="00F71CA4">
        <w:rPr>
          <w:b/>
          <w:sz w:val="24"/>
          <w:szCs w:val="24"/>
        </w:rPr>
        <w:t>.</w:t>
      </w:r>
      <w:r w:rsidRPr="00F71CA4">
        <w:rPr>
          <w:sz w:val="24"/>
          <w:szCs w:val="24"/>
        </w:rPr>
        <w:t xml:space="preserve"> Scatter plots showing the linear relationship between RT-</w:t>
      </w:r>
      <w:r>
        <w:rPr>
          <w:sz w:val="24"/>
          <w:szCs w:val="24"/>
        </w:rPr>
        <w:t>q</w:t>
      </w:r>
      <w:r w:rsidRPr="00F71CA4">
        <w:rPr>
          <w:sz w:val="24"/>
          <w:szCs w:val="24"/>
        </w:rPr>
        <w:t xml:space="preserve">PCR and RNA-seq gene expression changes in </w:t>
      </w:r>
      <w:r>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proofErr w:type="spellStart"/>
      <w:r w:rsidRPr="00200FDC">
        <w:rPr>
          <w:i/>
          <w:sz w:val="24"/>
          <w:szCs w:val="24"/>
        </w:rPr>
        <w:t>r</w:t>
      </w:r>
      <w:r w:rsidRPr="00F71CA4">
        <w:rPr>
          <w:sz w:val="24"/>
          <w:szCs w:val="24"/>
        </w:rPr>
        <w:t>-value</w:t>
      </w:r>
      <w:proofErr w:type="spellEnd"/>
      <w:r w:rsidRPr="00F71CA4">
        <w:rPr>
          <w:sz w:val="24"/>
          <w:szCs w:val="24"/>
        </w:rPr>
        <w:t xml:space="preserve"> represents the correlation coefficient for the respective host.</w:t>
      </w:r>
    </w:p>
    <w:p w14:paraId="5AF7B2B2" w14:textId="77777777" w:rsidR="0045093A" w:rsidRPr="00112BCE" w:rsidRDefault="0045093A" w:rsidP="0045093A">
      <w:pPr>
        <w:jc w:val="both"/>
        <w:rPr>
          <w:sz w:val="24"/>
          <w:szCs w:val="24"/>
        </w:rPr>
      </w:pPr>
    </w:p>
    <w:p w14:paraId="6B8F2CC1" w14:textId="77777777" w:rsidR="0045093A" w:rsidRPr="00112BCE" w:rsidRDefault="0045093A" w:rsidP="0045093A">
      <w:pPr>
        <w:rPr>
          <w:sz w:val="24"/>
          <w:szCs w:val="24"/>
        </w:rPr>
      </w:pPr>
      <w:r w:rsidRPr="000B42A7">
        <w:rPr>
          <w:noProof/>
          <w:sz w:val="24"/>
          <w:szCs w:val="24"/>
        </w:rPr>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38"/>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Pr>
        <w:rPr>
          <w:sz w:val="24"/>
          <w:szCs w:val="24"/>
        </w:rPr>
      </w:pPr>
    </w:p>
    <w:p w14:paraId="277A9025" w14:textId="77777777" w:rsidR="006B1658" w:rsidRDefault="006B1658" w:rsidP="0045093A">
      <w:pPr>
        <w:rPr>
          <w:b/>
          <w:sz w:val="24"/>
          <w:szCs w:val="24"/>
        </w:rPr>
      </w:pPr>
    </w:p>
    <w:p w14:paraId="0D3C3862" w14:textId="77777777" w:rsidR="006B1658" w:rsidRDefault="006B1658" w:rsidP="0045093A">
      <w:pPr>
        <w:rPr>
          <w:b/>
          <w:sz w:val="28"/>
          <w:szCs w:val="24"/>
        </w:rPr>
      </w:pPr>
    </w:p>
    <w:p w14:paraId="29B31924" w14:textId="77777777" w:rsidR="006B1658" w:rsidRDefault="006B1658" w:rsidP="0045093A">
      <w:pPr>
        <w:rPr>
          <w:b/>
          <w:sz w:val="28"/>
          <w:szCs w:val="24"/>
        </w:rPr>
      </w:pPr>
    </w:p>
    <w:p w14:paraId="42B97FD2" w14:textId="77777777" w:rsidR="006B1658" w:rsidRDefault="006B1658" w:rsidP="0045093A">
      <w:pPr>
        <w:rPr>
          <w:b/>
          <w:sz w:val="28"/>
          <w:szCs w:val="24"/>
        </w:rPr>
      </w:pPr>
    </w:p>
    <w:p w14:paraId="26493E74" w14:textId="77777777" w:rsidR="006B1658" w:rsidRDefault="006B1658" w:rsidP="0045093A">
      <w:pPr>
        <w:rPr>
          <w:b/>
          <w:sz w:val="28"/>
          <w:szCs w:val="24"/>
        </w:rPr>
      </w:pPr>
    </w:p>
    <w:p w14:paraId="554056FA" w14:textId="77777777" w:rsidR="006B1658" w:rsidRDefault="006B1658" w:rsidP="0045093A">
      <w:pPr>
        <w:rPr>
          <w:b/>
          <w:sz w:val="28"/>
          <w:szCs w:val="24"/>
        </w:rPr>
      </w:pPr>
    </w:p>
    <w:p w14:paraId="0E9C2C11" w14:textId="77777777" w:rsidR="006B1658" w:rsidRDefault="006B1658" w:rsidP="0045093A">
      <w:pPr>
        <w:rPr>
          <w:b/>
          <w:sz w:val="28"/>
          <w:szCs w:val="24"/>
        </w:rPr>
      </w:pPr>
    </w:p>
    <w:p w14:paraId="4F2C646C" w14:textId="77777777" w:rsidR="006B1658" w:rsidRDefault="006B1658" w:rsidP="0045093A">
      <w:pPr>
        <w:rPr>
          <w:b/>
          <w:sz w:val="28"/>
          <w:szCs w:val="24"/>
        </w:rPr>
      </w:pPr>
    </w:p>
    <w:p w14:paraId="4F89749C" w14:textId="77777777" w:rsidR="006B1658" w:rsidRDefault="006B1658" w:rsidP="0045093A">
      <w:pPr>
        <w:rPr>
          <w:b/>
          <w:sz w:val="28"/>
          <w:szCs w:val="24"/>
        </w:rPr>
      </w:pPr>
    </w:p>
    <w:p w14:paraId="58888388" w14:textId="77777777" w:rsidR="006B1658" w:rsidRDefault="006B1658" w:rsidP="0045093A">
      <w:pPr>
        <w:rPr>
          <w:b/>
          <w:sz w:val="28"/>
          <w:szCs w:val="24"/>
        </w:rPr>
      </w:pPr>
    </w:p>
    <w:p w14:paraId="2F494C0F" w14:textId="7889C647" w:rsidR="0045093A" w:rsidRPr="006B1658" w:rsidRDefault="006B1658" w:rsidP="0045093A">
      <w:pPr>
        <w:rPr>
          <w:b/>
          <w:sz w:val="28"/>
          <w:szCs w:val="24"/>
        </w:rPr>
      </w:pPr>
      <w:r w:rsidRPr="006B1658">
        <w:rPr>
          <w:b/>
          <w:sz w:val="28"/>
          <w:szCs w:val="24"/>
        </w:rPr>
        <w:lastRenderedPageBreak/>
        <w:t>Figures not cited in the text:</w:t>
      </w:r>
    </w:p>
    <w:p w14:paraId="29F79E70" w14:textId="77777777" w:rsidR="0045093A" w:rsidRPr="00112BCE" w:rsidRDefault="0045093A" w:rsidP="0045093A">
      <w:pPr>
        <w:rPr>
          <w:sz w:val="24"/>
          <w:szCs w:val="24"/>
        </w:rPr>
      </w:pPr>
    </w:p>
    <w:p w14:paraId="1B85F100" w14:textId="77777777" w:rsidR="0045093A" w:rsidRPr="00112BCE" w:rsidRDefault="0045093A" w:rsidP="0045093A">
      <w:pPr>
        <w:rPr>
          <w:sz w:val="24"/>
          <w:szCs w:val="24"/>
        </w:rPr>
      </w:pPr>
    </w:p>
    <w:p w14:paraId="074924E1" w14:textId="3D45E1C4" w:rsidR="006B1658" w:rsidRDefault="006B1658" w:rsidP="006B1658">
      <w:pPr>
        <w:jc w:val="both"/>
        <w:rPr>
          <w:sz w:val="24"/>
          <w:szCs w:val="24"/>
        </w:rPr>
      </w:pPr>
      <w:r>
        <w:rPr>
          <w:b/>
          <w:sz w:val="24"/>
          <w:szCs w:val="24"/>
        </w:rPr>
        <w:t>Additional Figure</w:t>
      </w:r>
      <w:r w:rsidR="00471180">
        <w:rPr>
          <w:b/>
          <w:sz w:val="24"/>
          <w:szCs w:val="24"/>
        </w:rPr>
        <w:t xml:space="preserve"> 1</w:t>
      </w:r>
      <w:r>
        <w:rPr>
          <w:b/>
          <w:sz w:val="24"/>
          <w:szCs w:val="24"/>
        </w:rPr>
        <w:t xml:space="preserve">.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isolates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1C18861C" w14:textId="77777777" w:rsidR="006B1658" w:rsidRDefault="006B1658" w:rsidP="006B1658">
      <w:pPr>
        <w:jc w:val="both"/>
        <w:rPr>
          <w:sz w:val="24"/>
          <w:szCs w:val="24"/>
        </w:rPr>
      </w:pPr>
    </w:p>
    <w:p w14:paraId="73DDA6C0" w14:textId="77777777" w:rsidR="006B1658" w:rsidRDefault="006B1658" w:rsidP="006B1658">
      <w:pPr>
        <w:jc w:val="center"/>
        <w:rPr>
          <w:b/>
          <w:sz w:val="24"/>
          <w:szCs w:val="24"/>
        </w:rPr>
      </w:pPr>
      <w:r>
        <w:rPr>
          <w:b/>
          <w:noProof/>
          <w:sz w:val="24"/>
          <w:szCs w:val="24"/>
        </w:rPr>
        <w:drawing>
          <wp:inline distT="0" distB="0" distL="0" distR="0" wp14:anchorId="19531800" wp14:editId="23CC8268">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sz w:val="24"/>
          <w:szCs w:val="24"/>
        </w:rPr>
        <w:drawing>
          <wp:inline distT="0" distB="0" distL="0" distR="0" wp14:anchorId="77B3916A" wp14:editId="3EDE9435">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7C7B5D52" w14:textId="77777777" w:rsidR="0045093A" w:rsidRPr="00112BCE" w:rsidRDefault="0045093A" w:rsidP="0045093A">
      <w:pPr>
        <w:rPr>
          <w:sz w:val="24"/>
          <w:szCs w:val="24"/>
        </w:rPr>
      </w:pPr>
    </w:p>
    <w:p w14:paraId="23B80834" w14:textId="77777777" w:rsidR="0045093A" w:rsidRPr="00112BCE" w:rsidRDefault="0045093A" w:rsidP="0045093A">
      <w:pPr>
        <w:rPr>
          <w:sz w:val="24"/>
          <w:szCs w:val="24"/>
        </w:rPr>
      </w:pPr>
    </w:p>
    <w:p w14:paraId="661F7EA4" w14:textId="77777777" w:rsidR="0045093A" w:rsidRDefault="0045093A" w:rsidP="0045093A">
      <w:pPr>
        <w:rPr>
          <w:sz w:val="24"/>
          <w:szCs w:val="24"/>
        </w:rPr>
      </w:pPr>
    </w:p>
    <w:p w14:paraId="614A4BEB" w14:textId="77777777" w:rsidR="0045093A" w:rsidRDefault="0045093A" w:rsidP="0045093A">
      <w:pPr>
        <w:rPr>
          <w:sz w:val="24"/>
          <w:szCs w:val="24"/>
        </w:rPr>
      </w:pPr>
    </w:p>
    <w:p w14:paraId="7A4F5740" w14:textId="77777777" w:rsidR="0045093A" w:rsidRDefault="0045093A" w:rsidP="0045093A">
      <w:pPr>
        <w:rPr>
          <w:sz w:val="24"/>
          <w:szCs w:val="24"/>
        </w:rPr>
      </w:pPr>
    </w:p>
    <w:p w14:paraId="50D32D22" w14:textId="77777777" w:rsidR="0045093A" w:rsidRDefault="0045093A" w:rsidP="0045093A">
      <w:pPr>
        <w:rPr>
          <w:b/>
          <w:sz w:val="24"/>
          <w:szCs w:val="24"/>
        </w:rPr>
      </w:pPr>
    </w:p>
    <w:p w14:paraId="13BC7B12" w14:textId="77777777" w:rsidR="00471180" w:rsidRDefault="00471180" w:rsidP="0045093A">
      <w:pPr>
        <w:rPr>
          <w:b/>
          <w:sz w:val="24"/>
          <w:szCs w:val="24"/>
        </w:rPr>
      </w:pPr>
    </w:p>
    <w:p w14:paraId="224D5ADF" w14:textId="77777777" w:rsidR="00471180" w:rsidRDefault="00471180" w:rsidP="0045093A">
      <w:pPr>
        <w:rPr>
          <w:b/>
          <w:sz w:val="24"/>
          <w:szCs w:val="24"/>
        </w:rPr>
      </w:pPr>
    </w:p>
    <w:p w14:paraId="04DB0D91" w14:textId="77777777" w:rsidR="00471180" w:rsidRDefault="00471180" w:rsidP="0045093A">
      <w:pPr>
        <w:rPr>
          <w:b/>
          <w:sz w:val="24"/>
          <w:szCs w:val="24"/>
        </w:rPr>
      </w:pPr>
    </w:p>
    <w:p w14:paraId="4F0E8E5F" w14:textId="77777777" w:rsidR="00471180" w:rsidRDefault="00471180" w:rsidP="0045093A">
      <w:pPr>
        <w:rPr>
          <w:b/>
          <w:sz w:val="24"/>
          <w:szCs w:val="24"/>
        </w:rPr>
      </w:pPr>
    </w:p>
    <w:p w14:paraId="40052180" w14:textId="77777777" w:rsidR="00471180" w:rsidRDefault="00471180" w:rsidP="0045093A">
      <w:pPr>
        <w:rPr>
          <w:b/>
          <w:sz w:val="24"/>
          <w:szCs w:val="24"/>
        </w:rPr>
      </w:pPr>
    </w:p>
    <w:p w14:paraId="6395A92C" w14:textId="77777777" w:rsidR="00471180" w:rsidRDefault="00471180" w:rsidP="0045093A">
      <w:pPr>
        <w:rPr>
          <w:b/>
          <w:sz w:val="24"/>
          <w:szCs w:val="24"/>
        </w:rPr>
      </w:pPr>
    </w:p>
    <w:p w14:paraId="507746FE" w14:textId="1FE30724" w:rsidR="0045093A" w:rsidRDefault="006B1658" w:rsidP="0045093A">
      <w:r>
        <w:rPr>
          <w:b/>
          <w:sz w:val="24"/>
          <w:szCs w:val="24"/>
        </w:rPr>
        <w:lastRenderedPageBreak/>
        <w:t>Additional</w:t>
      </w:r>
      <w:r w:rsidR="0045093A" w:rsidRPr="00F71CA4">
        <w:rPr>
          <w:b/>
          <w:sz w:val="24"/>
          <w:szCs w:val="24"/>
        </w:rPr>
        <w:t xml:space="preserve"> Figure </w:t>
      </w:r>
      <w:r w:rsidR="00471180">
        <w:rPr>
          <w:b/>
          <w:sz w:val="24"/>
          <w:szCs w:val="24"/>
        </w:rPr>
        <w:t>2</w:t>
      </w:r>
      <w:r w:rsidR="0045093A">
        <w:rPr>
          <w:b/>
          <w:sz w:val="24"/>
          <w:szCs w:val="24"/>
        </w:rPr>
        <w:t xml:space="preserve">. </w:t>
      </w:r>
      <w:r w:rsidR="0045093A">
        <w:rPr>
          <w:sz w:val="24"/>
          <w:szCs w:val="24"/>
        </w:rPr>
        <w:t>Scatter plot showing the correlation between RNA-seq and RT-qPCR gene expression changes for all hosts.</w:t>
      </w:r>
      <w:r w:rsidR="0045093A" w:rsidRPr="00200FDC">
        <w:rPr>
          <w:i/>
          <w:sz w:val="24"/>
          <w:szCs w:val="24"/>
        </w:rPr>
        <w:t xml:space="preserve"> r</w:t>
      </w:r>
      <w:r w:rsidR="0045093A">
        <w:rPr>
          <w:sz w:val="24"/>
          <w:szCs w:val="24"/>
        </w:rPr>
        <w:t xml:space="preserve"> represents the correlation coefficient between RT-qPCR and RNA-seq expression change data.</w:t>
      </w:r>
      <w:r w:rsidR="0045093A">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41"/>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1BA4D32B" w:rsidR="0045093A" w:rsidRPr="00DB4310" w:rsidRDefault="006B1658" w:rsidP="0045093A">
      <w:pPr>
        <w:jc w:val="both"/>
        <w:rPr>
          <w:sz w:val="24"/>
          <w:szCs w:val="24"/>
        </w:rPr>
      </w:pPr>
      <w:r>
        <w:rPr>
          <w:b/>
          <w:sz w:val="24"/>
          <w:szCs w:val="24"/>
        </w:rPr>
        <w:lastRenderedPageBreak/>
        <w:t>Additional</w:t>
      </w:r>
      <w:r w:rsidR="0045093A" w:rsidRPr="00DB4310">
        <w:rPr>
          <w:b/>
          <w:sz w:val="24"/>
          <w:szCs w:val="24"/>
        </w:rPr>
        <w:t xml:space="preserve"> Figure </w:t>
      </w:r>
      <w:r w:rsidR="00471180">
        <w:rPr>
          <w:b/>
          <w:sz w:val="24"/>
          <w:szCs w:val="24"/>
        </w:rPr>
        <w:t>3</w:t>
      </w:r>
      <w:r w:rsidR="0045093A" w:rsidRPr="00DB4310">
        <w:rPr>
          <w:b/>
          <w:sz w:val="24"/>
          <w:szCs w:val="24"/>
        </w:rPr>
        <w:t>.</w:t>
      </w:r>
      <w:r w:rsidR="0045093A">
        <w:rPr>
          <w:b/>
          <w:sz w:val="24"/>
          <w:szCs w:val="24"/>
        </w:rPr>
        <w:t xml:space="preserve"> </w:t>
      </w:r>
      <w:r w:rsidR="0045093A" w:rsidRPr="00DB4310">
        <w:rPr>
          <w:sz w:val="24"/>
          <w:szCs w:val="24"/>
        </w:rPr>
        <w:t xml:space="preserve">Expression changes of </w:t>
      </w:r>
      <w:r w:rsidR="0045093A" w:rsidRPr="00B7187E">
        <w:rPr>
          <w:i/>
          <w:sz w:val="24"/>
          <w:szCs w:val="24"/>
        </w:rPr>
        <w:t xml:space="preserve">Verticillium </w:t>
      </w:r>
      <w:proofErr w:type="spellStart"/>
      <w:r w:rsidR="0045093A" w:rsidRPr="00B7187E">
        <w:rPr>
          <w:i/>
          <w:sz w:val="24"/>
          <w:szCs w:val="24"/>
        </w:rPr>
        <w:t>dahliae</w:t>
      </w:r>
      <w:proofErr w:type="spellEnd"/>
      <w:r w:rsidR="0045093A" w:rsidRPr="00DB4310">
        <w:rPr>
          <w:sz w:val="24"/>
          <w:szCs w:val="24"/>
        </w:rPr>
        <w:t xml:space="preserve"> genes in </w:t>
      </w:r>
      <w:r w:rsidR="0045093A">
        <w:rPr>
          <w:sz w:val="24"/>
          <w:szCs w:val="24"/>
        </w:rPr>
        <w:t xml:space="preserve">peppermint inoculated with isolate 111 relative to peppermint inoculated with isolate 653. RT-qPCR method was utilized to derive expression changes. The delta-delta Ct method was used to calculate log2 fold change for each gene and </w:t>
      </w:r>
      <w:r w:rsidR="0045093A" w:rsidRPr="00B7187E">
        <w:rPr>
          <w:i/>
          <w:sz w:val="24"/>
          <w:szCs w:val="24"/>
        </w:rPr>
        <w:t xml:space="preserve">V. </w:t>
      </w:r>
      <w:proofErr w:type="spellStart"/>
      <w:r w:rsidR="0045093A" w:rsidRPr="00B7187E">
        <w:rPr>
          <w:i/>
          <w:sz w:val="24"/>
          <w:szCs w:val="24"/>
        </w:rPr>
        <w:t>dahliae</w:t>
      </w:r>
      <w:proofErr w:type="spellEnd"/>
      <w:r w:rsidR="0045093A">
        <w:rPr>
          <w:sz w:val="24"/>
          <w:szCs w:val="24"/>
        </w:rPr>
        <w:t xml:space="preserve"> housed keeping gene, Rho was used for normalization.   </w:t>
      </w:r>
    </w:p>
    <w:p w14:paraId="312F0387" w14:textId="77777777" w:rsidR="0045093A" w:rsidRDefault="0045093A" w:rsidP="0045093A">
      <w:pPr>
        <w:jc w:val="both"/>
        <w:rPr>
          <w:b/>
          <w:sz w:val="24"/>
          <w:szCs w:val="24"/>
        </w:rPr>
      </w:pPr>
      <w:r>
        <w:rPr>
          <w:noProof/>
        </w:rPr>
        <w:drawing>
          <wp:inline distT="0" distB="0" distL="0" distR="0" wp14:anchorId="6631B764" wp14:editId="4D25691E">
            <wp:extent cx="3995096" cy="3995096"/>
            <wp:effectExtent l="19050" t="19050" r="2476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9080" cy="4009080"/>
                    </a:xfrm>
                    <a:prstGeom prst="rect">
                      <a:avLst/>
                    </a:prstGeom>
                    <a:noFill/>
                    <a:ln>
                      <a:solidFill>
                        <a:sysClr val="windowText" lastClr="000000"/>
                      </a:solidFill>
                    </a:ln>
                  </pic:spPr>
                </pic:pic>
              </a:graphicData>
            </a:graphic>
          </wp:inline>
        </w:drawing>
      </w:r>
      <w:r w:rsidRPr="0045093A">
        <w:rPr>
          <w:b/>
          <w:sz w:val="24"/>
          <w:szCs w:val="24"/>
        </w:rPr>
        <w:t xml:space="preserve"> </w:t>
      </w:r>
    </w:p>
    <w:p w14:paraId="73A71BFF" w14:textId="77777777" w:rsidR="0045093A" w:rsidRDefault="0045093A" w:rsidP="0045093A">
      <w:pPr>
        <w:jc w:val="both"/>
        <w:rPr>
          <w:b/>
          <w:sz w:val="24"/>
          <w:szCs w:val="24"/>
        </w:rPr>
      </w:pPr>
    </w:p>
    <w:p w14:paraId="6CE9EA30" w14:textId="77777777" w:rsidR="0045093A" w:rsidRDefault="0045093A" w:rsidP="0045093A">
      <w:pPr>
        <w:jc w:val="both"/>
        <w:rPr>
          <w:b/>
          <w:sz w:val="24"/>
          <w:szCs w:val="24"/>
        </w:rPr>
      </w:pPr>
    </w:p>
    <w:p w14:paraId="5F299F83" w14:textId="77777777" w:rsidR="00DB4DC3" w:rsidRDefault="00DB4DC3" w:rsidP="0045093A">
      <w:pPr>
        <w:jc w:val="both"/>
        <w:rPr>
          <w:b/>
          <w:sz w:val="24"/>
          <w:szCs w:val="24"/>
        </w:rPr>
      </w:pPr>
    </w:p>
    <w:p w14:paraId="5DEEB498" w14:textId="77777777" w:rsidR="00DB4DC3" w:rsidRDefault="00DB4DC3" w:rsidP="0045093A">
      <w:pPr>
        <w:jc w:val="both"/>
        <w:rPr>
          <w:b/>
          <w:sz w:val="24"/>
          <w:szCs w:val="24"/>
        </w:rPr>
      </w:pPr>
    </w:p>
    <w:p w14:paraId="0966946B" w14:textId="77777777" w:rsidR="00DB4DC3" w:rsidRDefault="00DB4DC3" w:rsidP="0045093A">
      <w:pPr>
        <w:jc w:val="both"/>
        <w:rPr>
          <w:b/>
          <w:sz w:val="24"/>
          <w:szCs w:val="24"/>
        </w:rPr>
      </w:pPr>
    </w:p>
    <w:p w14:paraId="3EF64263" w14:textId="77777777" w:rsidR="00DB4DC3" w:rsidRDefault="00DB4DC3" w:rsidP="0045093A">
      <w:pPr>
        <w:jc w:val="both"/>
        <w:rPr>
          <w:b/>
          <w:sz w:val="24"/>
          <w:szCs w:val="24"/>
        </w:rPr>
      </w:pPr>
    </w:p>
    <w:p w14:paraId="0BB85BFA" w14:textId="77777777" w:rsidR="00DB4DC3" w:rsidRDefault="00DB4DC3" w:rsidP="0045093A">
      <w:pPr>
        <w:jc w:val="both"/>
        <w:rPr>
          <w:b/>
          <w:sz w:val="24"/>
          <w:szCs w:val="24"/>
        </w:rPr>
      </w:pPr>
    </w:p>
    <w:p w14:paraId="6AA37DC0" w14:textId="77777777" w:rsidR="0045093A" w:rsidRPr="009B3520" w:rsidRDefault="0045093A" w:rsidP="0045093A">
      <w:pPr>
        <w:spacing w:after="160" w:line="480" w:lineRule="auto"/>
        <w:contextualSpacing/>
        <w:jc w:val="both"/>
        <w:rPr>
          <w:rFonts w:eastAsia="Times New Roman"/>
          <w:color w:val="222222"/>
          <w:sz w:val="24"/>
          <w:szCs w:val="24"/>
          <w:shd w:val="clear" w:color="auto" w:fill="FFFFFF"/>
          <w:lang w:val="en-US"/>
        </w:rPr>
      </w:pPr>
    </w:p>
    <w:p w14:paraId="0DA65A59" w14:textId="77777777" w:rsidR="001421F5" w:rsidRPr="001421F5" w:rsidRDefault="001421F5" w:rsidP="00816986">
      <w:pPr>
        <w:ind w:left="630"/>
        <w:jc w:val="both"/>
        <w:rPr>
          <w:sz w:val="24"/>
          <w:szCs w:val="24"/>
        </w:rPr>
      </w:pPr>
    </w:p>
    <w:p w14:paraId="41E4B8BC" w14:textId="77777777" w:rsidR="00D44044" w:rsidRDefault="00D44044">
      <w:pPr>
        <w:jc w:val="both"/>
        <w:rPr>
          <w:sz w:val="24"/>
          <w:szCs w:val="24"/>
        </w:rPr>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4-15T09:43:00Z" w:initials="WDL">
    <w:p w14:paraId="21E0D298" w14:textId="48FBE344" w:rsidR="00D84346" w:rsidRPr="00357099" w:rsidRDefault="00D84346" w:rsidP="00357099">
      <w:pPr>
        <w:rPr>
          <w:rFonts w:eastAsia="Times New Roman"/>
          <w:color w:val="252525"/>
          <w:sz w:val="27"/>
          <w:szCs w:val="27"/>
          <w:shd w:val="clear" w:color="auto" w:fill="FFFFFF"/>
          <w:lang w:val="en-US"/>
        </w:rPr>
      </w:pPr>
      <w:r>
        <w:rPr>
          <w:rStyle w:val="CommentReference"/>
        </w:rPr>
        <w:annotationRef/>
      </w:r>
      <w:proofErr w:type="spellStart"/>
      <w:r>
        <w:t>Jer</w:t>
      </w:r>
      <w:proofErr w:type="spellEnd"/>
      <w:r>
        <w:t xml:space="preserve"> and </w:t>
      </w:r>
      <w:proofErr w:type="spellStart"/>
      <w:r>
        <w:t>Jeness</w:t>
      </w:r>
      <w:proofErr w:type="spellEnd"/>
      <w:r>
        <w:t xml:space="preserve">, feel free to add </w:t>
      </w:r>
      <w:proofErr w:type="spellStart"/>
      <w:r w:rsidRPr="00357099">
        <w:rPr>
          <w:rFonts w:eastAsia="Times New Roman"/>
          <w:color w:val="252525"/>
          <w:sz w:val="27"/>
          <w:szCs w:val="27"/>
          <w:shd w:val="clear" w:color="auto" w:fill="FFFFFF"/>
          <w:lang w:val="en-US"/>
        </w:rPr>
        <w:t>Khuong</w:t>
      </w:r>
      <w:proofErr w:type="spellEnd"/>
      <w:r>
        <w:rPr>
          <w:rFonts w:eastAsia="Times New Roman"/>
          <w:color w:val="252525"/>
          <w:sz w:val="27"/>
          <w:szCs w:val="27"/>
          <w:shd w:val="clear" w:color="auto" w:fill="FFFFFF"/>
          <w:lang w:val="en-US"/>
        </w:rPr>
        <w:t xml:space="preserve"> here!</w:t>
      </w:r>
    </w:p>
    <w:p w14:paraId="07AF4262" w14:textId="1078132B" w:rsidR="00D84346" w:rsidRDefault="00D84346">
      <w:pPr>
        <w:pStyle w:val="CommentText"/>
      </w:pPr>
    </w:p>
  </w:comment>
  <w:comment w:id="3" w:author="Wheeler, David Linnard" w:date="2021-04-15T09:56:00Z" w:initials="WDL">
    <w:p w14:paraId="158603D7" w14:textId="77777777" w:rsidR="00D84346" w:rsidRDefault="00D84346">
      <w:pPr>
        <w:pStyle w:val="CommentText"/>
      </w:pPr>
      <w:r>
        <w:rPr>
          <w:rStyle w:val="CommentReference"/>
        </w:rPr>
        <w:annotationRef/>
      </w:r>
      <w:r>
        <w:t>David- fill this in…</w:t>
      </w:r>
    </w:p>
    <w:p w14:paraId="0CE37D01" w14:textId="1FFF0596" w:rsidR="00D84346" w:rsidRDefault="00D84346">
      <w:pPr>
        <w:pStyle w:val="CommentText"/>
      </w:pPr>
    </w:p>
  </w:comment>
  <w:comment w:id="20" w:author="Wheeler, David Linnard" w:date="2021-03-31T09:53:00Z" w:initials="WDL">
    <w:p w14:paraId="13D6FF62" w14:textId="25E074E7" w:rsidR="00D84346" w:rsidRDefault="00D84346">
      <w:pPr>
        <w:pStyle w:val="CommentText"/>
      </w:pPr>
      <w:r>
        <w:rPr>
          <w:rStyle w:val="CommentReference"/>
        </w:rPr>
        <w:annotationRef/>
      </w:r>
      <w:proofErr w:type="spellStart"/>
      <w:r>
        <w:t>Jeness</w:t>
      </w:r>
      <w:proofErr w:type="spellEnd"/>
      <w:r>
        <w:t xml:space="preserve"> and </w:t>
      </w:r>
      <w:proofErr w:type="spellStart"/>
      <w:r>
        <w:t>Jer</w:t>
      </w:r>
      <w:proofErr w:type="spellEnd"/>
      <w:r>
        <w:t>: feel free to update this to include the range of peppermint amplicon sizes.</w:t>
      </w:r>
    </w:p>
  </w:comment>
  <w:comment w:id="21" w:author="G C Upadhaya, Sudha" w:date="2021-05-28T10:16:00Z" w:initials="SGCU">
    <w:p w14:paraId="6EC1D5B6" w14:textId="1DD04023" w:rsidR="00D84346" w:rsidRDefault="00D84346">
      <w:pPr>
        <w:pStyle w:val="CommentText"/>
      </w:pPr>
      <w:r>
        <w:rPr>
          <w:rStyle w:val="CommentReference"/>
        </w:rPr>
        <w:annotationRef/>
      </w:r>
      <w:r>
        <w:t>Hi David, do they publish excel file with multiple tabs (each tab representing DEGs for the given host)? I think that would be much efficient than having separate tables for each host.</w:t>
      </w:r>
    </w:p>
  </w:comment>
  <w:comment w:id="22" w:author="Wheeler, David Linnard" w:date="2021-06-01T09:59:00Z" w:initials="WDL">
    <w:p w14:paraId="7DA2DFCD" w14:textId="2F83DC2E" w:rsidR="004B06D2" w:rsidRDefault="004B06D2">
      <w:pPr>
        <w:pStyle w:val="CommentText"/>
      </w:pPr>
      <w:r>
        <w:rPr>
          <w:rStyle w:val="CommentReference"/>
        </w:rPr>
        <w:annotationRef/>
      </w:r>
      <w:r>
        <w:t>Hi Sudha, not sure. It likely depends on the journal. For now, just leave it. If we need to change it later, we can.</w:t>
      </w:r>
    </w:p>
  </w:comment>
  <w:comment w:id="28" w:author="Wheeler, David Linnard" w:date="2021-06-09T10:11:00Z" w:initials="WDL">
    <w:p w14:paraId="44B79F6B" w14:textId="5CAD77C5" w:rsidR="00A31330" w:rsidRDefault="00A31330">
      <w:pPr>
        <w:pStyle w:val="CommentText"/>
      </w:pPr>
      <w:r>
        <w:rPr>
          <w:rStyle w:val="CommentReference"/>
        </w:rPr>
        <w:annotationRef/>
      </w:r>
      <w:r>
        <w:t>Is there a different place that we can cite this figure?</w:t>
      </w:r>
    </w:p>
  </w:comment>
  <w:comment w:id="23" w:author="Wheeler, David Linnard" w:date="2021-06-09T10:11:00Z" w:initials="WDL">
    <w:p w14:paraId="1D1554AF" w14:textId="00BD3FDF" w:rsidR="00A31330" w:rsidRDefault="00A31330">
      <w:pPr>
        <w:pStyle w:val="CommentText"/>
      </w:pPr>
      <w:r>
        <w:rPr>
          <w:rStyle w:val="CommentReference"/>
        </w:rPr>
        <w:annotationRef/>
      </w:r>
      <w:r>
        <w:t>Sudha, we should delete this paragraph. You do a better job below.</w:t>
      </w:r>
    </w:p>
  </w:comment>
  <w:comment w:id="29" w:author="Wheeler, David Linnard" w:date="2021-06-10T10:48:00Z" w:initials="WDL">
    <w:p w14:paraId="40218C81" w14:textId="05B2AF3C" w:rsidR="00D6692B" w:rsidRDefault="00D6692B" w:rsidP="00D6692B">
      <w:pPr>
        <w:rPr>
          <w:rFonts w:ascii="Lucida Sans" w:eastAsia="Times New Roman" w:hAnsi="Lucida Sans" w:cs="Times New Roman"/>
          <w:color w:val="191919"/>
          <w:shd w:val="clear" w:color="auto" w:fill="FFFFFF"/>
          <w:lang w:val="en-US"/>
        </w:rPr>
      </w:pPr>
      <w:r>
        <w:rPr>
          <w:rStyle w:val="CommentReference"/>
        </w:rPr>
        <w:annotationRef/>
      </w:r>
      <w:r>
        <w:t>Sudha, do you think (</w:t>
      </w:r>
      <w:proofErr w:type="spellStart"/>
      <w:r>
        <w:t>i</w:t>
      </w:r>
      <w:proofErr w:type="spellEnd"/>
      <w:r>
        <w:t xml:space="preserve">) our description of GO terms should proceed our description or DEGs since GO terms are more general than DEGs, (ii) we should try </w:t>
      </w:r>
      <w:r>
        <w:rPr>
          <w:rFonts w:ascii="Lucida Sans" w:eastAsia="Times New Roman" w:hAnsi="Lucida Sans" w:cs="Times New Roman"/>
          <w:color w:val="191919"/>
          <w:shd w:val="clear" w:color="auto" w:fill="FFFFFF"/>
          <w:lang w:val="en-US"/>
        </w:rPr>
        <w:t xml:space="preserve">Global clustering analysis (as described here: </w:t>
      </w:r>
      <w:proofErr w:type="gramStart"/>
      <w:r w:rsidRPr="00D6692B">
        <w:rPr>
          <w:rFonts w:ascii="Lucida Sans" w:eastAsia="Times New Roman" w:hAnsi="Lucida Sans" w:cs="Times New Roman"/>
          <w:color w:val="191919"/>
          <w:shd w:val="clear" w:color="auto" w:fill="FFFFFF"/>
          <w:lang w:val="en-US"/>
        </w:rPr>
        <w:t>https://www.biorxiv.org/content/10.1101/2021.03.01.433437v1.full</w:t>
      </w:r>
      <w:r>
        <w:rPr>
          <w:rFonts w:ascii="Lucida Sans" w:eastAsia="Times New Roman" w:hAnsi="Lucida Sans" w:cs="Times New Roman"/>
          <w:color w:val="191919"/>
          <w:shd w:val="clear" w:color="auto" w:fill="FFFFFF"/>
          <w:lang w:val="en-US"/>
        </w:rPr>
        <w:t xml:space="preserve"> )</w:t>
      </w:r>
      <w:proofErr w:type="gramEnd"/>
      <w:r>
        <w:rPr>
          <w:rFonts w:ascii="Lucida Sans" w:eastAsia="Times New Roman" w:hAnsi="Lucida Sans" w:cs="Times New Roman"/>
          <w:color w:val="191919"/>
          <w:shd w:val="clear" w:color="auto" w:fill="FFFFFF"/>
          <w:lang w:val="en-US"/>
        </w:rPr>
        <w:t xml:space="preserve"> in figure 3b? I also highly recommend that you skim/read this paper if you have time.</w:t>
      </w:r>
    </w:p>
    <w:p w14:paraId="67DE2DAB" w14:textId="23B70AAE" w:rsidR="00D6692B" w:rsidRPr="00D6692B" w:rsidRDefault="00D6692B" w:rsidP="00D6692B">
      <w:pPr>
        <w:rPr>
          <w:rFonts w:ascii="Times New Roman" w:eastAsia="Times New Roman" w:hAnsi="Times New Roman" w:cs="Times New Roman"/>
          <w:sz w:val="24"/>
          <w:szCs w:val="24"/>
          <w:lang w:val="en-US"/>
        </w:rPr>
      </w:pPr>
    </w:p>
  </w:comment>
  <w:comment w:id="44" w:author="Wheeler, David Linnard" w:date="2021-06-07T14:10:00Z" w:initials="WDL">
    <w:p w14:paraId="55E32112" w14:textId="3317CA2D" w:rsidR="002D5873" w:rsidRDefault="002D5873">
      <w:pPr>
        <w:pStyle w:val="CommentText"/>
      </w:pPr>
      <w:r>
        <w:rPr>
          <w:rStyle w:val="CommentReference"/>
        </w:rPr>
        <w:annotationRef/>
      </w:r>
      <w:r>
        <w:t>Higher than what? When we compare things like X is higher, we need a “than Y” to finish the comparison.</w:t>
      </w:r>
    </w:p>
  </w:comment>
  <w:comment w:id="45" w:author="Wheeler, David Linnard" w:date="2021-06-09T11:57:00Z" w:initials="WDL">
    <w:p w14:paraId="298D4685" w14:textId="77777777" w:rsidR="00FD54A8" w:rsidRDefault="00FD54A8" w:rsidP="00B903B1">
      <w:pPr>
        <w:rPr>
          <w:rFonts w:ascii="Segoe UI" w:hAnsi="Segoe UI" w:cs="Segoe UI"/>
          <w:color w:val="222222"/>
          <w:sz w:val="27"/>
          <w:szCs w:val="27"/>
          <w:shd w:val="clear" w:color="auto" w:fill="FFFFFF"/>
        </w:rPr>
      </w:pPr>
      <w:r>
        <w:rPr>
          <w:rStyle w:val="CommentReference"/>
        </w:rPr>
        <w:annotationRef/>
      </w:r>
      <w:r>
        <w:t xml:space="preserve">Sudha, check out this paper: </w:t>
      </w:r>
      <w:hyperlink r:id="rId1" w:history="1">
        <w:r w:rsidR="00B903B1" w:rsidRPr="00170EB1">
          <w:rPr>
            <w:rStyle w:val="Hyperlink"/>
          </w:rPr>
          <w:t>https://www.nature.com/articles/s41598-020-66500-0</w:t>
        </w:r>
      </w:hyperlink>
      <w:r w:rsidR="00B903B1">
        <w:t xml:space="preserve"> In the 3rd paragraph of the results they say” </w:t>
      </w:r>
      <w:r w:rsidR="00B903B1">
        <w:rPr>
          <w:rFonts w:ascii="Segoe UI" w:hAnsi="Segoe UI" w:cs="Segoe UI"/>
          <w:color w:val="222222"/>
          <w:sz w:val="27"/>
          <w:szCs w:val="27"/>
          <w:shd w:val="clear" w:color="auto" w:fill="FFFFFF"/>
        </w:rPr>
        <w:t xml:space="preserve">They included biological processes such response to other organism (GO:0051707), host programmed cell death induced by symbiont (GO:0034050), salicylic acid mediated signaling pathway (GO:0009863), </w:t>
      </w:r>
      <w:proofErr w:type="spellStart"/>
      <w:r w:rsidR="00B903B1">
        <w:rPr>
          <w:rFonts w:ascii="Segoe UI" w:hAnsi="Segoe UI" w:cs="Segoe UI"/>
          <w:color w:val="222222"/>
          <w:sz w:val="27"/>
          <w:szCs w:val="27"/>
          <w:shd w:val="clear" w:color="auto" w:fill="FFFFFF"/>
        </w:rPr>
        <w:t>jasmonic</w:t>
      </w:r>
      <w:proofErr w:type="spellEnd"/>
      <w:r w:rsidR="00B903B1">
        <w:rPr>
          <w:rFonts w:ascii="Segoe UI" w:hAnsi="Segoe UI" w:cs="Segoe UI"/>
          <w:color w:val="222222"/>
          <w:sz w:val="27"/>
          <w:szCs w:val="27"/>
          <w:shd w:val="clear" w:color="auto" w:fill="FFFFFF"/>
        </w:rPr>
        <w:t xml:space="preserve"> acid mediated signaling pathway (GO:0009867), response to oxidative stress (GO:0006979), immune system process (GO:0002376), positive regulation of flavonoid biosynthetic process (GO:0009963) and others (Fig. </w:t>
      </w:r>
      <w:hyperlink r:id="rId2" w:anchor="Fig3" w:history="1">
        <w:r w:rsidR="00B903B1">
          <w:rPr>
            <w:rStyle w:val="Hyperlink"/>
            <w:rFonts w:ascii="Segoe UI" w:hAnsi="Segoe UI" w:cs="Segoe UI"/>
            <w:color w:val="006699"/>
            <w:sz w:val="27"/>
            <w:szCs w:val="27"/>
            <w:shd w:val="clear" w:color="auto" w:fill="FFFFFF"/>
          </w:rPr>
          <w:t>3</w:t>
        </w:r>
      </w:hyperlink>
      <w:r w:rsidR="00B903B1">
        <w:rPr>
          <w:rFonts w:ascii="Segoe UI" w:hAnsi="Segoe UI" w:cs="Segoe UI"/>
          <w:color w:val="222222"/>
          <w:sz w:val="27"/>
          <w:szCs w:val="27"/>
          <w:shd w:val="clear" w:color="auto" w:fill="FFFFFF"/>
        </w:rPr>
        <w:t>, Supplementary Tables </w:t>
      </w:r>
      <w:hyperlink r:id="rId3" w:anchor="MOESM6" w:history="1">
        <w:r w:rsidR="00B903B1">
          <w:rPr>
            <w:rStyle w:val="Hyperlink"/>
            <w:rFonts w:ascii="Segoe UI" w:hAnsi="Segoe UI" w:cs="Segoe UI"/>
            <w:color w:val="006699"/>
            <w:sz w:val="27"/>
            <w:szCs w:val="27"/>
            <w:shd w:val="clear" w:color="auto" w:fill="FFFFFF"/>
          </w:rPr>
          <w:t>5</w:t>
        </w:r>
      </w:hyperlink>
      <w:r w:rsidR="00B903B1">
        <w:rPr>
          <w:rFonts w:ascii="Segoe UI" w:hAnsi="Segoe UI" w:cs="Segoe UI"/>
          <w:color w:val="222222"/>
          <w:sz w:val="27"/>
          <w:szCs w:val="27"/>
          <w:shd w:val="clear" w:color="auto" w:fill="FFFFFF"/>
        </w:rPr>
        <w:t> and </w:t>
      </w:r>
      <w:hyperlink r:id="rId4" w:anchor="MOESM7" w:history="1">
        <w:r w:rsidR="00B903B1">
          <w:rPr>
            <w:rStyle w:val="Hyperlink"/>
            <w:rFonts w:ascii="Segoe UI" w:hAnsi="Segoe UI" w:cs="Segoe UI"/>
            <w:color w:val="006699"/>
            <w:sz w:val="27"/>
            <w:szCs w:val="27"/>
            <w:shd w:val="clear" w:color="auto" w:fill="FFFFFF"/>
          </w:rPr>
          <w:t>6</w:t>
        </w:r>
      </w:hyperlink>
      <w:r w:rsidR="00B903B1">
        <w:rPr>
          <w:rFonts w:ascii="Segoe UI" w:hAnsi="Segoe UI" w:cs="Segoe UI"/>
          <w:color w:val="222222"/>
          <w:sz w:val="27"/>
          <w:szCs w:val="27"/>
          <w:shd w:val="clear" w:color="auto" w:fill="FFFFFF"/>
        </w:rPr>
        <w:t> and Supplementary Figs. </w:t>
      </w:r>
      <w:hyperlink r:id="rId5" w:anchor="MOESM1" w:history="1">
        <w:r w:rsidR="00B903B1">
          <w:rPr>
            <w:rStyle w:val="Hyperlink"/>
            <w:rFonts w:ascii="Segoe UI" w:hAnsi="Segoe UI" w:cs="Segoe UI"/>
            <w:color w:val="006699"/>
            <w:sz w:val="27"/>
            <w:szCs w:val="27"/>
            <w:shd w:val="clear" w:color="auto" w:fill="FFFFFF"/>
          </w:rPr>
          <w:t>1</w:t>
        </w:r>
      </w:hyperlink>
      <w:r w:rsidR="00B903B1">
        <w:rPr>
          <w:rFonts w:ascii="Segoe UI" w:hAnsi="Segoe UI" w:cs="Segoe UI"/>
          <w:color w:val="222222"/>
          <w:sz w:val="27"/>
          <w:szCs w:val="27"/>
          <w:shd w:val="clear" w:color="auto" w:fill="FFFFFF"/>
        </w:rPr>
        <w:t> to </w:t>
      </w:r>
      <w:hyperlink r:id="rId6" w:anchor="MOESM1" w:history="1">
        <w:r w:rsidR="00B903B1">
          <w:rPr>
            <w:rStyle w:val="Hyperlink"/>
            <w:rFonts w:ascii="Segoe UI" w:hAnsi="Segoe UI" w:cs="Segoe UI"/>
            <w:color w:val="006699"/>
            <w:sz w:val="27"/>
            <w:szCs w:val="27"/>
            <w:shd w:val="clear" w:color="auto" w:fill="FFFFFF"/>
          </w:rPr>
          <w:t>6</w:t>
        </w:r>
      </w:hyperlink>
      <w:r w:rsidR="00B903B1">
        <w:rPr>
          <w:rFonts w:ascii="Segoe UI" w:hAnsi="Segoe UI" w:cs="Segoe UI"/>
          <w:color w:val="222222"/>
          <w:sz w:val="27"/>
          <w:szCs w:val="27"/>
          <w:shd w:val="clear" w:color="auto" w:fill="FFFFFF"/>
        </w:rPr>
        <w:t xml:space="preserve">).” </w:t>
      </w:r>
      <w:r w:rsidR="00B903B1">
        <w:rPr>
          <w:rFonts w:ascii="Segoe UI" w:hAnsi="Segoe UI" w:cs="Segoe UI"/>
          <w:color w:val="222222"/>
          <w:sz w:val="27"/>
          <w:szCs w:val="27"/>
          <w:shd w:val="clear" w:color="auto" w:fill="FFFFFF"/>
        </w:rPr>
        <w:br/>
        <w:t>Should we also insert this notation: (GO:X) after each term?</w:t>
      </w:r>
    </w:p>
    <w:p w14:paraId="4C501476" w14:textId="57C7DD9A" w:rsidR="00B903B1" w:rsidRDefault="00B903B1" w:rsidP="00B903B1"/>
  </w:comment>
  <w:comment w:id="54" w:author="Wheeler, David Linnard" w:date="2021-06-03T10:04:00Z" w:initials="WDL">
    <w:p w14:paraId="3BC46209" w14:textId="54EFC3DC" w:rsidR="00D05D31" w:rsidRDefault="00D05D31">
      <w:pPr>
        <w:pStyle w:val="CommentText"/>
      </w:pPr>
      <w:r>
        <w:rPr>
          <w:rStyle w:val="CommentReference"/>
        </w:rPr>
        <w:annotationRef/>
      </w:r>
      <w:r>
        <w:t>What do we mean by “significantly” here? Statistically significant?</w:t>
      </w:r>
    </w:p>
  </w:comment>
  <w:comment w:id="62" w:author="Wheeler, David Linnard" w:date="2021-06-03T10:24:00Z" w:initials="WDL">
    <w:p w14:paraId="72A0C4F3" w14:textId="7516BDFE" w:rsidR="00233E2C" w:rsidRDefault="00233E2C">
      <w:pPr>
        <w:pStyle w:val="CommentText"/>
      </w:pPr>
      <w:r>
        <w:rPr>
          <w:rStyle w:val="CommentReference"/>
        </w:rPr>
        <w:annotationRef/>
      </w:r>
      <w:r>
        <w:t xml:space="preserve">Sudha, Dennis does not think we should use “virulence” here </w:t>
      </w:r>
      <w:proofErr w:type="spellStart"/>
      <w:r>
        <w:t>bc</w:t>
      </w:r>
      <w:proofErr w:type="spellEnd"/>
      <w:r>
        <w:t xml:space="preserve"> we do not know the genes underlying the phenotypes. Aggressiveness is outdated and used by no one but us (!) but …. Sometimes we have to compromise.</w:t>
      </w:r>
    </w:p>
  </w:comment>
  <w:comment w:id="64" w:author="Wheeler, David Linnard" w:date="2021-04-27T10:41:00Z" w:initials="WDL">
    <w:p w14:paraId="0A70E951" w14:textId="2EF27394" w:rsidR="00D84346" w:rsidRDefault="00D84346">
      <w:pPr>
        <w:pStyle w:val="CommentText"/>
      </w:pPr>
      <w:r>
        <w:rPr>
          <w:rStyle w:val="CommentReference"/>
        </w:rPr>
        <w:annotationRef/>
      </w:r>
      <w:r>
        <w:t>We need to address this in the discussion.</w:t>
      </w:r>
    </w:p>
  </w:comment>
  <w:comment w:id="65" w:author="Wheeler, David Linnard" w:date="2021-04-05T10:13:00Z" w:initials="WDL">
    <w:p w14:paraId="1923021B" w14:textId="77777777" w:rsidR="00D84346" w:rsidRDefault="00D84346" w:rsidP="00414BAE">
      <w:pPr>
        <w:pStyle w:val="CommentText"/>
      </w:pPr>
      <w:r>
        <w:rPr>
          <w:rStyle w:val="CommentReference"/>
        </w:rPr>
        <w:annotationRef/>
      </w:r>
      <w:r>
        <w:t xml:space="preserve"> </w:t>
      </w:r>
      <w:proofErr w:type="spellStart"/>
      <w:r>
        <w:t>Jer</w:t>
      </w:r>
      <w:proofErr w:type="spellEnd"/>
      <w:r>
        <w:t xml:space="preserve"> and </w:t>
      </w:r>
      <w:proofErr w:type="spellStart"/>
      <w:r>
        <w:t>Jeness</w:t>
      </w:r>
      <w:proofErr w:type="spellEnd"/>
      <w:r>
        <w:t>, can you please describe the functions of some of the genes you detected in peppermint?</w:t>
      </w:r>
    </w:p>
  </w:comment>
  <w:comment w:id="66" w:author="Wheeler, David Linnard" w:date="2021-04-26T10:51:00Z" w:initials="WDL">
    <w:p w14:paraId="49378B99" w14:textId="312B620F" w:rsidR="00D84346" w:rsidRDefault="00D84346">
      <w:pPr>
        <w:pStyle w:val="CommentText"/>
      </w:pPr>
      <w:r>
        <w:rPr>
          <w:rStyle w:val="CommentReference"/>
        </w:rPr>
        <w:annotationRef/>
      </w:r>
      <w:r>
        <w:t>David- insert brief summary sentence/paragraph.</w:t>
      </w:r>
    </w:p>
  </w:comment>
  <w:comment w:id="165" w:author="Wheeler, David Linnard" w:date="2021-04-27T10:48:00Z" w:initials="WDL">
    <w:p w14:paraId="593C9EC0" w14:textId="59A188F5" w:rsidR="00D84346" w:rsidRDefault="00D84346">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AF4262" w15:done="0"/>
  <w15:commentEx w15:paraId="0CE37D01" w15:done="0"/>
  <w15:commentEx w15:paraId="13D6FF62" w15:done="0"/>
  <w15:commentEx w15:paraId="6EC1D5B6" w15:done="0"/>
  <w15:commentEx w15:paraId="7DA2DFCD" w15:paraIdParent="6EC1D5B6" w15:done="0"/>
  <w15:commentEx w15:paraId="44B79F6B" w15:done="0"/>
  <w15:commentEx w15:paraId="1D1554AF" w15:done="0"/>
  <w15:commentEx w15:paraId="67DE2DAB" w15:done="0"/>
  <w15:commentEx w15:paraId="55E32112" w15:done="0"/>
  <w15:commentEx w15:paraId="4C501476" w15:done="0"/>
  <w15:commentEx w15:paraId="3BC46209" w15:done="0"/>
  <w15:commentEx w15:paraId="72A0C4F3" w15:done="0"/>
  <w15:commentEx w15:paraId="0A70E951" w15:done="0"/>
  <w15:commentEx w15:paraId="1923021B" w15:done="0"/>
  <w15:commentEx w15:paraId="49378B99" w15:done="0"/>
  <w15:commentEx w15:paraId="593C9E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60837D" w16cex:dateUtc="2021-06-01T16:59:00Z"/>
  <w16cex:commentExtensible w16cex:durableId="246B124D" w16cex:dateUtc="2021-06-09T17:11:00Z"/>
  <w16cex:commentExtensible w16cex:durableId="246B1267" w16cex:dateUtc="2021-06-09T17:11:00Z"/>
  <w16cex:commentExtensible w16cex:durableId="246C6C80" w16cex:dateUtc="2021-06-10T17:48:00Z"/>
  <w16cex:commentExtensible w16cex:durableId="2468A749" w16cex:dateUtc="2021-06-07T21:10:00Z"/>
  <w16cex:commentExtensible w16cex:durableId="246B2B29" w16cex:dateUtc="2021-06-09T18:57:00Z"/>
  <w16cex:commentExtensible w16cex:durableId="246327AD" w16cex:dateUtc="2021-06-03T17:04:00Z"/>
  <w16cex:commentExtensible w16cex:durableId="24632C5A" w16cex:dateUtc="2021-06-03T17:24:00Z"/>
  <w16cex:commentExtensible w16cex:durableId="243268CD" w16cex:dateUtc="2021-04-27T17:41:00Z"/>
  <w16cex:commentExtensible w16cex:durableId="24156155" w16cex:dateUtc="2021-04-05T17:13:00Z"/>
  <w16cex:commentExtensible w16cex:durableId="243119B2" w16cex:dateUtc="2021-04-26T17:51:00Z"/>
  <w16cex:commentExtensible w16cex:durableId="24326A7E" w16cex:dateUtc="2021-04-27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AF4262" w16cid:durableId="2422893D"/>
  <w16cid:commentId w16cid:paraId="0CE37D01" w16cid:durableId="24228C44"/>
  <w16cid:commentId w16cid:paraId="13D6FF62" w16cid:durableId="240EC52A"/>
  <w16cid:commentId w16cid:paraId="6EC1D5B6" w16cid:durableId="245B419B"/>
  <w16cid:commentId w16cid:paraId="7DA2DFCD" w16cid:durableId="2460837D"/>
  <w16cid:commentId w16cid:paraId="44B79F6B" w16cid:durableId="246B124D"/>
  <w16cid:commentId w16cid:paraId="1D1554AF" w16cid:durableId="246B1267"/>
  <w16cid:commentId w16cid:paraId="67DE2DAB" w16cid:durableId="246C6C80"/>
  <w16cid:commentId w16cid:paraId="55E32112" w16cid:durableId="2468A749"/>
  <w16cid:commentId w16cid:paraId="4C501476" w16cid:durableId="246B2B29"/>
  <w16cid:commentId w16cid:paraId="3BC46209" w16cid:durableId="246327AD"/>
  <w16cid:commentId w16cid:paraId="72A0C4F3" w16cid:durableId="24632C5A"/>
  <w16cid:commentId w16cid:paraId="0A70E951" w16cid:durableId="243268CD"/>
  <w16cid:commentId w16cid:paraId="1923021B" w16cid:durableId="24156155"/>
  <w16cid:commentId w16cid:paraId="49378B99" w16cid:durableId="243119B2"/>
  <w16cid:commentId w16cid:paraId="593C9EC0" w16cid:durableId="24326A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BDC4FC" w14:textId="77777777" w:rsidR="00CA2934" w:rsidRDefault="00CA2934" w:rsidP="00094571">
      <w:pPr>
        <w:spacing w:line="240" w:lineRule="auto"/>
      </w:pPr>
      <w:r>
        <w:separator/>
      </w:r>
    </w:p>
  </w:endnote>
  <w:endnote w:type="continuationSeparator" w:id="0">
    <w:p w14:paraId="0448490F" w14:textId="77777777" w:rsidR="00CA2934" w:rsidRDefault="00CA2934" w:rsidP="000945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Roboto">
    <w:altName w:val="Arial"/>
    <w:panose1 w:val="020B0604020202020204"/>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Lucida Sans">
    <w:panose1 w:val="020B0602030504020204"/>
    <w:charset w:val="4D"/>
    <w:family w:val="swiss"/>
    <w:pitch w:val="variable"/>
    <w:sig w:usb0="00000003" w:usb1="00000000" w:usb2="00000000" w:usb3="00000000" w:csb0="00000001"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2C3CE1" w14:textId="77777777" w:rsidR="00CA2934" w:rsidRDefault="00CA2934" w:rsidP="00094571">
      <w:pPr>
        <w:spacing w:line="240" w:lineRule="auto"/>
      </w:pPr>
      <w:r>
        <w:separator/>
      </w:r>
    </w:p>
  </w:footnote>
  <w:footnote w:type="continuationSeparator" w:id="0">
    <w:p w14:paraId="54213478" w14:textId="77777777" w:rsidR="00CA2934" w:rsidRDefault="00CA2934" w:rsidP="000945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19F0460D"/>
    <w:multiLevelType w:val="hybridMultilevel"/>
    <w:tmpl w:val="5CB63006"/>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3"/>
  </w:num>
  <w:num w:numId="6">
    <w:abstractNumId w:val="6"/>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00D36"/>
    <w:rsid w:val="00013ABF"/>
    <w:rsid w:val="00020C9B"/>
    <w:rsid w:val="00027B18"/>
    <w:rsid w:val="00054C1B"/>
    <w:rsid w:val="000642CA"/>
    <w:rsid w:val="00071557"/>
    <w:rsid w:val="00076B54"/>
    <w:rsid w:val="00086CE2"/>
    <w:rsid w:val="00094571"/>
    <w:rsid w:val="000972B9"/>
    <w:rsid w:val="000B191D"/>
    <w:rsid w:val="000B3793"/>
    <w:rsid w:val="000B42A7"/>
    <w:rsid w:val="000C4ECD"/>
    <w:rsid w:val="000C7EA4"/>
    <w:rsid w:val="000D1CA1"/>
    <w:rsid w:val="000D2B6A"/>
    <w:rsid w:val="000E5912"/>
    <w:rsid w:val="000F5326"/>
    <w:rsid w:val="00112BCE"/>
    <w:rsid w:val="00126737"/>
    <w:rsid w:val="00127F4B"/>
    <w:rsid w:val="001421F5"/>
    <w:rsid w:val="00150AA6"/>
    <w:rsid w:val="00164C13"/>
    <w:rsid w:val="001666B1"/>
    <w:rsid w:val="00171845"/>
    <w:rsid w:val="00175E9F"/>
    <w:rsid w:val="001768F8"/>
    <w:rsid w:val="00177627"/>
    <w:rsid w:val="00180EA5"/>
    <w:rsid w:val="001825CF"/>
    <w:rsid w:val="00182DA8"/>
    <w:rsid w:val="00184059"/>
    <w:rsid w:val="00186225"/>
    <w:rsid w:val="001915C2"/>
    <w:rsid w:val="001A4804"/>
    <w:rsid w:val="001B3632"/>
    <w:rsid w:val="001C4BD7"/>
    <w:rsid w:val="001C6980"/>
    <w:rsid w:val="001D4BC4"/>
    <w:rsid w:val="001E0302"/>
    <w:rsid w:val="001E060C"/>
    <w:rsid w:val="001E4D2F"/>
    <w:rsid w:val="001F2C82"/>
    <w:rsid w:val="00200FDC"/>
    <w:rsid w:val="00204017"/>
    <w:rsid w:val="00211E11"/>
    <w:rsid w:val="0021510F"/>
    <w:rsid w:val="00217497"/>
    <w:rsid w:val="00217BBC"/>
    <w:rsid w:val="00221812"/>
    <w:rsid w:val="00222CA5"/>
    <w:rsid w:val="00231616"/>
    <w:rsid w:val="00233E2C"/>
    <w:rsid w:val="00241485"/>
    <w:rsid w:val="002546DD"/>
    <w:rsid w:val="00254E5F"/>
    <w:rsid w:val="00255A15"/>
    <w:rsid w:val="00256DBC"/>
    <w:rsid w:val="00287FC9"/>
    <w:rsid w:val="00291D83"/>
    <w:rsid w:val="00291F99"/>
    <w:rsid w:val="002A15DD"/>
    <w:rsid w:val="002A5745"/>
    <w:rsid w:val="002C2EE4"/>
    <w:rsid w:val="002D00BF"/>
    <w:rsid w:val="002D33E3"/>
    <w:rsid w:val="002D3B68"/>
    <w:rsid w:val="002D5873"/>
    <w:rsid w:val="002E500C"/>
    <w:rsid w:val="002E7BA1"/>
    <w:rsid w:val="002F1F57"/>
    <w:rsid w:val="002F357E"/>
    <w:rsid w:val="00310BDC"/>
    <w:rsid w:val="0031105B"/>
    <w:rsid w:val="00311EC0"/>
    <w:rsid w:val="00334107"/>
    <w:rsid w:val="00353988"/>
    <w:rsid w:val="00357099"/>
    <w:rsid w:val="003666B0"/>
    <w:rsid w:val="00376DF9"/>
    <w:rsid w:val="00382388"/>
    <w:rsid w:val="003827D1"/>
    <w:rsid w:val="003842E4"/>
    <w:rsid w:val="003C29D3"/>
    <w:rsid w:val="003D5628"/>
    <w:rsid w:val="003D6FC8"/>
    <w:rsid w:val="003F5941"/>
    <w:rsid w:val="00414BAE"/>
    <w:rsid w:val="0042478E"/>
    <w:rsid w:val="00443C68"/>
    <w:rsid w:val="0045093A"/>
    <w:rsid w:val="004619FB"/>
    <w:rsid w:val="00471180"/>
    <w:rsid w:val="00474EDA"/>
    <w:rsid w:val="00487F37"/>
    <w:rsid w:val="004924AA"/>
    <w:rsid w:val="00493A74"/>
    <w:rsid w:val="0049549A"/>
    <w:rsid w:val="004961B5"/>
    <w:rsid w:val="004A326B"/>
    <w:rsid w:val="004A4D15"/>
    <w:rsid w:val="004B06D2"/>
    <w:rsid w:val="004B0B3D"/>
    <w:rsid w:val="004B2F9D"/>
    <w:rsid w:val="004B52C0"/>
    <w:rsid w:val="004D65E4"/>
    <w:rsid w:val="004F1C44"/>
    <w:rsid w:val="004F3F51"/>
    <w:rsid w:val="004F57B9"/>
    <w:rsid w:val="004F6600"/>
    <w:rsid w:val="00531DCA"/>
    <w:rsid w:val="00537147"/>
    <w:rsid w:val="00547086"/>
    <w:rsid w:val="00564B23"/>
    <w:rsid w:val="00565572"/>
    <w:rsid w:val="00567591"/>
    <w:rsid w:val="0058657D"/>
    <w:rsid w:val="005A0BC5"/>
    <w:rsid w:val="005A30AC"/>
    <w:rsid w:val="005A5AB5"/>
    <w:rsid w:val="005A7434"/>
    <w:rsid w:val="005B3BB8"/>
    <w:rsid w:val="005C268D"/>
    <w:rsid w:val="005C7DAB"/>
    <w:rsid w:val="005D4337"/>
    <w:rsid w:val="005D6965"/>
    <w:rsid w:val="005E1D02"/>
    <w:rsid w:val="00601CC9"/>
    <w:rsid w:val="00603F7E"/>
    <w:rsid w:val="00604FB1"/>
    <w:rsid w:val="00634FFD"/>
    <w:rsid w:val="00640BB3"/>
    <w:rsid w:val="00645592"/>
    <w:rsid w:val="00647775"/>
    <w:rsid w:val="00655709"/>
    <w:rsid w:val="00666691"/>
    <w:rsid w:val="00682880"/>
    <w:rsid w:val="00682AF8"/>
    <w:rsid w:val="00686B68"/>
    <w:rsid w:val="006B1658"/>
    <w:rsid w:val="006F1837"/>
    <w:rsid w:val="00721C97"/>
    <w:rsid w:val="00725196"/>
    <w:rsid w:val="0073486D"/>
    <w:rsid w:val="00734ED8"/>
    <w:rsid w:val="00737FD0"/>
    <w:rsid w:val="00741205"/>
    <w:rsid w:val="00742DA3"/>
    <w:rsid w:val="00745681"/>
    <w:rsid w:val="00783F50"/>
    <w:rsid w:val="00787EB7"/>
    <w:rsid w:val="00790E04"/>
    <w:rsid w:val="007915A1"/>
    <w:rsid w:val="00795303"/>
    <w:rsid w:val="007A653F"/>
    <w:rsid w:val="007B03DB"/>
    <w:rsid w:val="007B68EB"/>
    <w:rsid w:val="007B7167"/>
    <w:rsid w:val="007C253B"/>
    <w:rsid w:val="007D6B56"/>
    <w:rsid w:val="007E12F1"/>
    <w:rsid w:val="007F7874"/>
    <w:rsid w:val="0081256B"/>
    <w:rsid w:val="0081461C"/>
    <w:rsid w:val="0081502B"/>
    <w:rsid w:val="008157D3"/>
    <w:rsid w:val="0081659D"/>
    <w:rsid w:val="00816986"/>
    <w:rsid w:val="0082611D"/>
    <w:rsid w:val="00830C3C"/>
    <w:rsid w:val="008437E2"/>
    <w:rsid w:val="00844957"/>
    <w:rsid w:val="00846978"/>
    <w:rsid w:val="0085077C"/>
    <w:rsid w:val="00853AFC"/>
    <w:rsid w:val="00861EB8"/>
    <w:rsid w:val="0086401D"/>
    <w:rsid w:val="00866E00"/>
    <w:rsid w:val="00872A63"/>
    <w:rsid w:val="008821D9"/>
    <w:rsid w:val="00897BB3"/>
    <w:rsid w:val="008A5833"/>
    <w:rsid w:val="008B1B7D"/>
    <w:rsid w:val="008B29B5"/>
    <w:rsid w:val="008C44B0"/>
    <w:rsid w:val="008C49ED"/>
    <w:rsid w:val="008D0DFB"/>
    <w:rsid w:val="008F0F7C"/>
    <w:rsid w:val="008F2590"/>
    <w:rsid w:val="009015BA"/>
    <w:rsid w:val="00902936"/>
    <w:rsid w:val="00903E5C"/>
    <w:rsid w:val="00915ACB"/>
    <w:rsid w:val="00921F21"/>
    <w:rsid w:val="00922B49"/>
    <w:rsid w:val="00923AC1"/>
    <w:rsid w:val="00924B0C"/>
    <w:rsid w:val="00925AC7"/>
    <w:rsid w:val="00927059"/>
    <w:rsid w:val="00963939"/>
    <w:rsid w:val="00970806"/>
    <w:rsid w:val="00970EA1"/>
    <w:rsid w:val="00984878"/>
    <w:rsid w:val="00990D18"/>
    <w:rsid w:val="00997FDB"/>
    <w:rsid w:val="009A00C9"/>
    <w:rsid w:val="009B1AE7"/>
    <w:rsid w:val="009B3520"/>
    <w:rsid w:val="009B4841"/>
    <w:rsid w:val="009C4E95"/>
    <w:rsid w:val="009D25B5"/>
    <w:rsid w:val="009F19EA"/>
    <w:rsid w:val="009F3269"/>
    <w:rsid w:val="009F403F"/>
    <w:rsid w:val="009F4C64"/>
    <w:rsid w:val="00A035CE"/>
    <w:rsid w:val="00A12700"/>
    <w:rsid w:val="00A20501"/>
    <w:rsid w:val="00A30AEE"/>
    <w:rsid w:val="00A31330"/>
    <w:rsid w:val="00A314C4"/>
    <w:rsid w:val="00A33237"/>
    <w:rsid w:val="00A46A5D"/>
    <w:rsid w:val="00A47A00"/>
    <w:rsid w:val="00A52A41"/>
    <w:rsid w:val="00A601EE"/>
    <w:rsid w:val="00A62C5B"/>
    <w:rsid w:val="00A704F9"/>
    <w:rsid w:val="00AA32A0"/>
    <w:rsid w:val="00AB039C"/>
    <w:rsid w:val="00AE520C"/>
    <w:rsid w:val="00AF243B"/>
    <w:rsid w:val="00B07F49"/>
    <w:rsid w:val="00B13E31"/>
    <w:rsid w:val="00B15D4D"/>
    <w:rsid w:val="00B30DBC"/>
    <w:rsid w:val="00B3146A"/>
    <w:rsid w:val="00B40B29"/>
    <w:rsid w:val="00B43835"/>
    <w:rsid w:val="00B46D3F"/>
    <w:rsid w:val="00B54CAD"/>
    <w:rsid w:val="00B574E2"/>
    <w:rsid w:val="00B62E80"/>
    <w:rsid w:val="00B666A5"/>
    <w:rsid w:val="00B7187E"/>
    <w:rsid w:val="00B841BD"/>
    <w:rsid w:val="00B85E07"/>
    <w:rsid w:val="00B903B1"/>
    <w:rsid w:val="00B9386B"/>
    <w:rsid w:val="00BB40F6"/>
    <w:rsid w:val="00BB693E"/>
    <w:rsid w:val="00BC57B1"/>
    <w:rsid w:val="00C00CE8"/>
    <w:rsid w:val="00C03521"/>
    <w:rsid w:val="00C039C2"/>
    <w:rsid w:val="00C16C9D"/>
    <w:rsid w:val="00C21599"/>
    <w:rsid w:val="00C26F51"/>
    <w:rsid w:val="00C3258C"/>
    <w:rsid w:val="00C34AC2"/>
    <w:rsid w:val="00C57BF0"/>
    <w:rsid w:val="00C62F64"/>
    <w:rsid w:val="00C735BC"/>
    <w:rsid w:val="00C76B98"/>
    <w:rsid w:val="00C8163F"/>
    <w:rsid w:val="00C869E3"/>
    <w:rsid w:val="00CA2934"/>
    <w:rsid w:val="00CA6B87"/>
    <w:rsid w:val="00CC693D"/>
    <w:rsid w:val="00CD5329"/>
    <w:rsid w:val="00CD5B51"/>
    <w:rsid w:val="00CE0C02"/>
    <w:rsid w:val="00CE3158"/>
    <w:rsid w:val="00CF553A"/>
    <w:rsid w:val="00CF5C09"/>
    <w:rsid w:val="00D03AE7"/>
    <w:rsid w:val="00D05D31"/>
    <w:rsid w:val="00D245B1"/>
    <w:rsid w:val="00D25A0D"/>
    <w:rsid w:val="00D31369"/>
    <w:rsid w:val="00D31A90"/>
    <w:rsid w:val="00D44044"/>
    <w:rsid w:val="00D51BCD"/>
    <w:rsid w:val="00D617B6"/>
    <w:rsid w:val="00D618DB"/>
    <w:rsid w:val="00D61F82"/>
    <w:rsid w:val="00D622BD"/>
    <w:rsid w:val="00D6269E"/>
    <w:rsid w:val="00D6692B"/>
    <w:rsid w:val="00D67DAA"/>
    <w:rsid w:val="00D72C50"/>
    <w:rsid w:val="00D733BB"/>
    <w:rsid w:val="00D81EFA"/>
    <w:rsid w:val="00D84346"/>
    <w:rsid w:val="00DB00E7"/>
    <w:rsid w:val="00DB4DC3"/>
    <w:rsid w:val="00DC3256"/>
    <w:rsid w:val="00DC4859"/>
    <w:rsid w:val="00DD10D0"/>
    <w:rsid w:val="00DD5503"/>
    <w:rsid w:val="00DD6232"/>
    <w:rsid w:val="00DF70E8"/>
    <w:rsid w:val="00E30AB9"/>
    <w:rsid w:val="00E41F18"/>
    <w:rsid w:val="00E4656F"/>
    <w:rsid w:val="00E673F1"/>
    <w:rsid w:val="00E820D9"/>
    <w:rsid w:val="00E85CDE"/>
    <w:rsid w:val="00E908E0"/>
    <w:rsid w:val="00E918F4"/>
    <w:rsid w:val="00E91A5E"/>
    <w:rsid w:val="00EA2783"/>
    <w:rsid w:val="00EA3EA8"/>
    <w:rsid w:val="00EB1128"/>
    <w:rsid w:val="00EB21E8"/>
    <w:rsid w:val="00EC7F8D"/>
    <w:rsid w:val="00EE522F"/>
    <w:rsid w:val="00F0319F"/>
    <w:rsid w:val="00F03411"/>
    <w:rsid w:val="00F21760"/>
    <w:rsid w:val="00F24385"/>
    <w:rsid w:val="00F32819"/>
    <w:rsid w:val="00F4032F"/>
    <w:rsid w:val="00F42629"/>
    <w:rsid w:val="00F46AF5"/>
    <w:rsid w:val="00F5008C"/>
    <w:rsid w:val="00F50A8B"/>
    <w:rsid w:val="00F60084"/>
    <w:rsid w:val="00F62633"/>
    <w:rsid w:val="00F64697"/>
    <w:rsid w:val="00F65440"/>
    <w:rsid w:val="00F71CA4"/>
    <w:rsid w:val="00F72381"/>
    <w:rsid w:val="00F81D7D"/>
    <w:rsid w:val="00F86A7E"/>
    <w:rsid w:val="00F9199F"/>
    <w:rsid w:val="00F9304B"/>
    <w:rsid w:val="00FA711E"/>
    <w:rsid w:val="00FB0E56"/>
    <w:rsid w:val="00FB3C8B"/>
    <w:rsid w:val="00FB5222"/>
    <w:rsid w:val="00FB532F"/>
    <w:rsid w:val="00FC66AE"/>
    <w:rsid w:val="00FD39A7"/>
    <w:rsid w:val="00FD54A8"/>
    <w:rsid w:val="00FD6969"/>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 w:type="paragraph" w:styleId="Header">
    <w:name w:val="header"/>
    <w:basedOn w:val="Normal"/>
    <w:link w:val="HeaderChar"/>
    <w:uiPriority w:val="99"/>
    <w:unhideWhenUsed/>
    <w:rsid w:val="00094571"/>
    <w:pPr>
      <w:tabs>
        <w:tab w:val="center" w:pos="4680"/>
        <w:tab w:val="right" w:pos="9360"/>
      </w:tabs>
      <w:spacing w:line="240" w:lineRule="auto"/>
    </w:p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spacing w:line="240" w:lineRule="auto"/>
    </w:p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 w:type="character" w:styleId="Strong">
    <w:name w:val="Strong"/>
    <w:basedOn w:val="DefaultParagraphFont"/>
    <w:uiPriority w:val="22"/>
    <w:qFormat/>
    <w:rsid w:val="00990D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09874">
      <w:bodyDiv w:val="1"/>
      <w:marLeft w:val="0"/>
      <w:marRight w:val="0"/>
      <w:marTop w:val="0"/>
      <w:marBottom w:val="0"/>
      <w:divBdr>
        <w:top w:val="none" w:sz="0" w:space="0" w:color="auto"/>
        <w:left w:val="none" w:sz="0" w:space="0" w:color="auto"/>
        <w:bottom w:val="none" w:sz="0" w:space="0" w:color="auto"/>
        <w:right w:val="none" w:sz="0" w:space="0" w:color="auto"/>
      </w:divBdr>
    </w:div>
    <w:div w:id="140274044">
      <w:bodyDiv w:val="1"/>
      <w:marLeft w:val="0"/>
      <w:marRight w:val="0"/>
      <w:marTop w:val="0"/>
      <w:marBottom w:val="0"/>
      <w:divBdr>
        <w:top w:val="none" w:sz="0" w:space="0" w:color="auto"/>
        <w:left w:val="none" w:sz="0" w:space="0" w:color="auto"/>
        <w:bottom w:val="none" w:sz="0" w:space="0" w:color="auto"/>
        <w:right w:val="none" w:sz="0" w:space="0" w:color="auto"/>
      </w:divBdr>
    </w:div>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402362639">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1871529797">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98-020-66500-0" TargetMode="External"/><Relationship Id="rId2" Type="http://schemas.openxmlformats.org/officeDocument/2006/relationships/hyperlink" Target="https://www.nature.com/articles/s41598-020-66500-0" TargetMode="External"/><Relationship Id="rId1" Type="http://schemas.openxmlformats.org/officeDocument/2006/relationships/hyperlink" Target="https://www.nature.com/articles/s41598-020-66500-0" TargetMode="External"/><Relationship Id="rId6" Type="http://schemas.openxmlformats.org/officeDocument/2006/relationships/hyperlink" Target="https://www.nature.com/articles/s41598-020-66500-0" TargetMode="External"/><Relationship Id="rId5" Type="http://schemas.openxmlformats.org/officeDocument/2006/relationships/hyperlink" Target="https://www.nature.com/articles/s41598-020-66500-0" TargetMode="External"/><Relationship Id="rId4" Type="http://schemas.openxmlformats.org/officeDocument/2006/relationships/hyperlink" Target="https://www.nature.com/articles/s41598-020-66500-0"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apsjournals.apsnet.org/doi/10.1094/PHP-2011-0323-02-RS" TargetMode="External"/><Relationship Id="rId39" Type="http://schemas.openxmlformats.org/officeDocument/2006/relationships/image" Target="media/image11.png"/><Relationship Id="rId21" Type="http://schemas.openxmlformats.org/officeDocument/2006/relationships/hyperlink" Target="https://doi.org/10.1371/journal.ppat.1002137" TargetMode="External"/><Relationship Id="rId34" Type="http://schemas.openxmlformats.org/officeDocument/2006/relationships/hyperlink" Target="https://apsjournals.apsnet.org/doi/10.1094/PHP-2011-0323-02-RS" TargetMode="External"/><Relationship Id="rId42" Type="http://schemas.openxmlformats.org/officeDocument/2006/relationships/image" Target="media/image1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sjournals.apsnet.org/doi/10.1094/PHP-2011-0323-02-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1111/nph.15567" TargetMode="External"/><Relationship Id="rId32" Type="http://schemas.openxmlformats.org/officeDocument/2006/relationships/hyperlink" Target="https://apsjournals.apsnet.org/doi/10.1094/PHP-2011-0323-02-RS"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hyperlink" Target="https://doi.org/10.3389/fpls.2015.00428"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38/nature10158" TargetMode="External"/><Relationship Id="rId10" Type="http://schemas.microsoft.com/office/2016/09/relationships/commentsIds" Target="commentsIds.xml"/><Relationship Id="rId19" Type="http://schemas.openxmlformats.org/officeDocument/2006/relationships/image" Target="media/image8.tiff"/><Relationship Id="rId31" Type="http://schemas.openxmlformats.org/officeDocument/2006/relationships/hyperlink" Target="https://apsjournals.apsnet.org/doi/10.1094/PHP-2011-0323-02-RS"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1186/1471-2164-14-852"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doi.org/10.1094/PHP-2011-0323-02-R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openxmlformats.org/officeDocument/2006/relationships/image" Target="media/image10.png"/><Relationship Id="rId20" Type="http://schemas.openxmlformats.org/officeDocument/2006/relationships/hyperlink" Target="https://www.apsnet.org/edcenter/intropp/lessons/fungi/ascomycetes/Pages/VerticilliumWilt.aspx" TargetMode="External"/><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4290A-ECBE-4F97-9194-18BC9A936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6799</Words>
  <Characters>38755</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2</cp:revision>
  <dcterms:created xsi:type="dcterms:W3CDTF">2021-06-10T17:59:00Z</dcterms:created>
  <dcterms:modified xsi:type="dcterms:W3CDTF">2021-06-10T17:59:00Z</dcterms:modified>
</cp:coreProperties>
</file>