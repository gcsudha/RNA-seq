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rPr>
                <w:sz w:val="24"/>
                <w:szCs w:val="24"/>
              </w:rPr>
            </w:pPr>
            <w:r>
              <w:rPr>
                <w:sz w:val="24"/>
                <w:szCs w:val="24"/>
              </w:rP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rPr>
                <w:sz w:val="24"/>
                <w:szCs w:val="24"/>
              </w:rPr>
            </w:pPr>
            <w:r>
              <w:rPr>
                <w:sz w:val="24"/>
                <w:szCs w:val="24"/>
              </w:rPr>
              <w:t>Su</w:t>
            </w:r>
            <w:r w:rsidR="00471180">
              <w:rPr>
                <w:sz w:val="24"/>
                <w:szCs w:val="24"/>
              </w:rPr>
              <w:t>pplementary</w:t>
            </w:r>
            <w:r>
              <w:rPr>
                <w:sz w:val="24"/>
                <w:szCs w:val="24"/>
              </w:rP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0296F120" w:rsidR="00D44044" w:rsidRDefault="0021510F">
            <w:pPr>
              <w:ind w:left="360"/>
              <w:jc w:val="center"/>
              <w:rPr>
                <w:sz w:val="24"/>
                <w:szCs w:val="24"/>
              </w:rPr>
            </w:pPr>
            <w:r>
              <w:rPr>
                <w:sz w:val="24"/>
                <w:szCs w:val="24"/>
              </w:rPr>
              <w:t xml:space="preserve"> </w:t>
            </w:r>
            <w:r w:rsidR="00471180">
              <w:rPr>
                <w:sz w:val="24"/>
                <w:szCs w:val="24"/>
              </w:rPr>
              <w:t>2</w:t>
            </w:r>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rPr>
                <w:sz w:val="24"/>
                <w:szCs w:val="24"/>
              </w:rPr>
            </w:pPr>
            <w:r>
              <w:rPr>
                <w:sz w:val="24"/>
                <w:szCs w:val="24"/>
              </w:rPr>
              <w:lastRenderedPageBreak/>
              <w:t xml:space="preserve">Supplementary </w:t>
            </w:r>
            <w:r w:rsidR="00C735BC">
              <w:rPr>
                <w:sz w:val="24"/>
                <w:szCs w:val="24"/>
              </w:rPr>
              <w:t>t</w:t>
            </w:r>
            <w:r>
              <w:rPr>
                <w:sz w:val="24"/>
                <w:szCs w:val="24"/>
              </w:rP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rPr>
                <w:sz w:val="24"/>
                <w:szCs w:val="24"/>
              </w:rPr>
            </w:pPr>
            <w:r>
              <w:rPr>
                <w:sz w:val="24"/>
                <w:szCs w:val="24"/>
              </w:rP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rPr>
                <w:sz w:val="24"/>
                <w:szCs w:val="24"/>
              </w:rPr>
            </w:pPr>
            <w:r>
              <w:rPr>
                <w:sz w:val="24"/>
                <w:szCs w:val="24"/>
              </w:rP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rPr>
                <w:sz w:val="24"/>
                <w:szCs w:val="24"/>
              </w:rPr>
            </w:pPr>
            <w:r>
              <w:rPr>
                <w:sz w:val="24"/>
                <w:szCs w:val="24"/>
              </w:rP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w:t>
      </w:r>
      <w:r w:rsidR="00F86A7E">
        <w:rPr>
          <w:rFonts w:eastAsia="Times New Roman"/>
          <w:color w:val="222222"/>
          <w:sz w:val="24"/>
          <w:szCs w:val="24"/>
          <w:shd w:val="clear" w:color="auto" w:fill="FFFFFF"/>
          <w:lang w:val="en-US"/>
        </w:rPr>
        <w:lastRenderedPageBreak/>
        <w:t xml:space="preserve">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highlight w:val="white"/>
        </w:rPr>
        <w:lastRenderedPageBreak/>
        <w:t>(</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rPr>
          <w:sz w:val="24"/>
          <w:szCs w:val="24"/>
        </w:rPr>
      </w:pPr>
      <w:r>
        <w:rPr>
          <w:sz w:val="24"/>
          <w:szCs w:val="24"/>
        </w:rPr>
        <w:lastRenderedPageBreak/>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7A132E57" w14:textId="5D8505A2" w:rsidR="00D44044" w:rsidRPr="005A7434" w:rsidRDefault="0021510F" w:rsidP="00B841BD">
      <w:pPr>
        <w:spacing w:line="480" w:lineRule="auto"/>
        <w:jc w:val="both"/>
        <w:rPr>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3DCA7C92" w:rsidR="00D44044" w:rsidRDefault="0021510F" w:rsidP="00D84346">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w:t>
      </w:r>
      <w:r>
        <w:rPr>
          <w:sz w:val="24"/>
          <w:szCs w:val="24"/>
        </w:rPr>
        <w:lastRenderedPageBreak/>
        <w:t xml:space="preserve">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lastRenderedPageBreak/>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sz w:val="24"/>
          <w:szCs w:val="24"/>
        </w:rPr>
      </w:pPr>
      <w:r>
        <w:rPr>
          <w:b/>
          <w:sz w:val="24"/>
          <w:szCs w:val="24"/>
        </w:rPr>
        <w:lastRenderedPageBreak/>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w:t>
      </w:r>
      <w:r w:rsidRPr="00E918F4">
        <w:rPr>
          <w:rFonts w:ascii="Arial" w:hAnsi="Arial" w:cs="Arial"/>
        </w:rPr>
        <w:lastRenderedPageBreak/>
        <w:t xml:space="preserve">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4A7F14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 xml:space="preserve">Table </w:t>
      </w:r>
      <w:r w:rsidR="00D84346">
        <w:rPr>
          <w:b/>
          <w:sz w:val="24"/>
          <w:szCs w:val="24"/>
        </w:rPr>
        <w:t>2</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49DF00A3"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 xml:space="preserve">Table </w:t>
      </w:r>
      <w:r w:rsidR="00D84346">
        <w:rPr>
          <w:b/>
          <w:sz w:val="24"/>
          <w:szCs w:val="24"/>
        </w:rPr>
        <w:t>3</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lastRenderedPageBreak/>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are provided as supplementary files </w:t>
      </w:r>
      <w:commentRangeStart w:id="3"/>
      <w:commentRangeStart w:id="4"/>
      <w:r>
        <w:rPr>
          <w:sz w:val="24"/>
          <w:szCs w:val="24"/>
          <w:highlight w:val="white"/>
        </w:rPr>
        <w:t>(</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commentRangeEnd w:id="3"/>
      <w:r w:rsidR="00231616">
        <w:rPr>
          <w:rStyle w:val="CommentReference"/>
        </w:rPr>
        <w:commentReference w:id="3"/>
      </w:r>
      <w:commentRangeEnd w:id="4"/>
      <w:r w:rsidR="004B06D2">
        <w:rPr>
          <w:rStyle w:val="CommentReference"/>
        </w:rPr>
        <w:commentReference w:id="4"/>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w:t>
      </w:r>
      <w:r>
        <w:rPr>
          <w:sz w:val="24"/>
          <w:szCs w:val="24"/>
          <w:highlight w:val="white"/>
        </w:rPr>
        <w:lastRenderedPageBreak/>
        <w:t xml:space="preserve">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7F0CC523"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w:t>
      </w:r>
      <w:r>
        <w:rPr>
          <w:sz w:val="24"/>
          <w:szCs w:val="24"/>
          <w:highlight w:val="white"/>
        </w:rPr>
        <w:lastRenderedPageBreak/>
        <w:t xml:space="preserve">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257749B"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60211B13" w14:textId="3FC3EDB0" w:rsidR="00990D18" w:rsidRDefault="00990D18" w:rsidP="00741205">
      <w:pPr>
        <w:spacing w:line="480" w:lineRule="auto"/>
        <w:ind w:firstLine="720"/>
        <w:rPr>
          <w:sz w:val="24"/>
          <w:szCs w:val="24"/>
          <w:highlight w:val="white"/>
        </w:rPr>
      </w:pPr>
      <w:r>
        <w:rPr>
          <w:sz w:val="24"/>
          <w:szCs w:val="24"/>
          <w:highlight w:val="white"/>
        </w:rPr>
        <w:t xml:space="preserve">The </w:t>
      </w:r>
      <w:r w:rsidR="00853AFC">
        <w:rPr>
          <w:sz w:val="24"/>
          <w:szCs w:val="24"/>
          <w:highlight w:val="white"/>
        </w:rPr>
        <w:t>GO terms</w:t>
      </w:r>
      <w:r>
        <w:rPr>
          <w:sz w:val="24"/>
          <w:szCs w:val="24"/>
          <w:highlight w:val="white"/>
        </w:rPr>
        <w:t xml:space="preserve"> assigned to </w:t>
      </w:r>
      <w:r w:rsidR="00CD5B51">
        <w:rPr>
          <w:sz w:val="24"/>
          <w:szCs w:val="24"/>
          <w:highlight w:val="white"/>
        </w:rPr>
        <w:t xml:space="preserve">expressed </w:t>
      </w:r>
      <w:r>
        <w:rPr>
          <w:sz w:val="24"/>
          <w:szCs w:val="24"/>
          <w:highlight w:val="white"/>
        </w:rPr>
        <w:t xml:space="preserve">genes were mostly similar across </w:t>
      </w:r>
      <w:r w:rsidR="00853AFC">
        <w:rPr>
          <w:sz w:val="24"/>
          <w:szCs w:val="24"/>
          <w:highlight w:val="white"/>
        </w:rPr>
        <w:t xml:space="preserve">plant </w:t>
      </w:r>
      <w:r>
        <w:rPr>
          <w:sz w:val="24"/>
          <w:szCs w:val="24"/>
          <w:highlight w:val="white"/>
        </w:rPr>
        <w:t xml:space="preserve">hosts and </w:t>
      </w:r>
      <w:r>
        <w:rPr>
          <w:i/>
          <w:sz w:val="24"/>
          <w:szCs w:val="24"/>
          <w:highlight w:val="white"/>
        </w:rPr>
        <w:t xml:space="preserve">V. </w:t>
      </w:r>
      <w:proofErr w:type="spellStart"/>
      <w:r>
        <w:rPr>
          <w:i/>
          <w:sz w:val="24"/>
          <w:szCs w:val="24"/>
          <w:highlight w:val="white"/>
        </w:rPr>
        <w:t>dahliae</w:t>
      </w:r>
      <w:proofErr w:type="spellEnd"/>
      <w:r w:rsidR="004B06D2">
        <w:rPr>
          <w:i/>
          <w:sz w:val="24"/>
          <w:szCs w:val="24"/>
          <w:highlight w:val="white"/>
        </w:rPr>
        <w:t xml:space="preserve"> </w:t>
      </w:r>
      <w:r>
        <w:rPr>
          <w:sz w:val="24"/>
          <w:szCs w:val="24"/>
          <w:highlight w:val="white"/>
        </w:rPr>
        <w:t>(</w:t>
      </w:r>
      <w:r w:rsidR="006B1658" w:rsidRPr="006B1658">
        <w:rPr>
          <w:b/>
          <w:sz w:val="24"/>
          <w:szCs w:val="24"/>
          <w:highlight w:val="white"/>
        </w:rPr>
        <w:t>Supplementary F</w:t>
      </w:r>
      <w:r w:rsidRPr="006B1658">
        <w:rPr>
          <w:b/>
          <w:sz w:val="24"/>
          <w:szCs w:val="24"/>
          <w:highlight w:val="white"/>
        </w:rPr>
        <w:t xml:space="preserve">igure </w:t>
      </w:r>
      <w:r w:rsidR="006B1658">
        <w:rPr>
          <w:b/>
          <w:sz w:val="24"/>
          <w:szCs w:val="24"/>
          <w:highlight w:val="white"/>
        </w:rPr>
        <w:t>1</w:t>
      </w:r>
      <w:r>
        <w:rPr>
          <w:sz w:val="24"/>
          <w:szCs w:val="24"/>
          <w:highlight w:val="white"/>
        </w:rPr>
        <w:t xml:space="preserve">). Most </w:t>
      </w:r>
      <w:r w:rsidR="00853AFC">
        <w:rPr>
          <w:sz w:val="24"/>
          <w:szCs w:val="24"/>
          <w:highlight w:val="white"/>
        </w:rPr>
        <w:t xml:space="preserve">expressed </w:t>
      </w:r>
      <w:r>
        <w:rPr>
          <w:sz w:val="24"/>
          <w:szCs w:val="24"/>
          <w:highlight w:val="white"/>
        </w:rPr>
        <w:t>genes were involved in cellular and metabolic processes, binding and catalytic activity. The functional roles of the genes detected herein were mostly associated with defense responses in the hosts and pathogenicity in the fungus.</w:t>
      </w:r>
    </w:p>
    <w:p w14:paraId="57156171" w14:textId="5A825F70" w:rsidR="00924B0C" w:rsidRDefault="00990D18" w:rsidP="0073486D">
      <w:pPr>
        <w:spacing w:line="480" w:lineRule="auto"/>
        <w:ind w:firstLine="720"/>
        <w:jc w:val="both"/>
        <w:rPr>
          <w:sz w:val="24"/>
          <w:szCs w:val="24"/>
        </w:rPr>
      </w:pPr>
      <w:r w:rsidRPr="00DD5525">
        <w:rPr>
          <w:sz w:val="24"/>
          <w:szCs w:val="24"/>
        </w:rPr>
        <w:t xml:space="preserve">The significant GO terms representing three main GO categories: biological process, molecular function, and cellular component were identified </w:t>
      </w:r>
      <w:r w:rsidR="00CD5329">
        <w:rPr>
          <w:sz w:val="24"/>
          <w:szCs w:val="24"/>
        </w:rPr>
        <w:t xml:space="preserve">for DEGs </w:t>
      </w:r>
      <w:r w:rsidRPr="00DD5525">
        <w:rPr>
          <w:sz w:val="24"/>
          <w:szCs w:val="24"/>
        </w:rPr>
        <w:t>using the gene ontology (GO) database in Blast2GO. Total 322, 235, and 156 significantly enriched GO terms were identified for potato, brown mustard, and peppermint, respectively. A higher proportion of GO terms belonged to the biological process followed by molecular function and cellular component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 xml:space="preserve">). </w:t>
      </w:r>
      <w:r w:rsidRPr="00DD5525">
        <w:rPr>
          <w:rStyle w:val="Strong"/>
          <w:b w:val="0"/>
          <w:color w:val="0E101A"/>
          <w:sz w:val="24"/>
          <w:szCs w:val="24"/>
        </w:rPr>
        <w:t>However,</w:t>
      </w:r>
      <w:r w:rsidRPr="00DD5525">
        <w:rPr>
          <w:rStyle w:val="Strong"/>
          <w:color w:val="0E101A"/>
          <w:sz w:val="24"/>
          <w:szCs w:val="24"/>
        </w:rPr>
        <w:t> </w:t>
      </w:r>
      <w:r w:rsidRPr="00DD5525">
        <w:rPr>
          <w:sz w:val="24"/>
          <w:szCs w:val="24"/>
        </w:rPr>
        <w:t xml:space="preserve">no significantly </w:t>
      </w:r>
      <w:r w:rsidRPr="00DD5525">
        <w:rPr>
          <w:sz w:val="24"/>
          <w:szCs w:val="24"/>
        </w:rPr>
        <w:lastRenderedPageBreak/>
        <w:t>enriched GO terms were identified for </w:t>
      </w:r>
      <w:r w:rsidRPr="00DD5525">
        <w:rPr>
          <w:rStyle w:val="Emphasis"/>
          <w:color w:val="0E101A"/>
          <w:sz w:val="24"/>
          <w:szCs w:val="24"/>
        </w:rPr>
        <w:t xml:space="preserve">Verticillium </w:t>
      </w:r>
      <w:proofErr w:type="spellStart"/>
      <w:r w:rsidRPr="00DD5525">
        <w:rPr>
          <w:rStyle w:val="Emphasis"/>
          <w:color w:val="0E101A"/>
          <w:sz w:val="24"/>
          <w:szCs w:val="24"/>
        </w:rPr>
        <w:t>dahliae</w:t>
      </w:r>
      <w:proofErr w:type="spellEnd"/>
      <w:r w:rsidRPr="00DD5525">
        <w:rPr>
          <w:sz w:val="24"/>
          <w:szCs w:val="24"/>
        </w:rPr>
        <w:t>. The top 15 GO terms for each host</w:t>
      </w:r>
      <w:r>
        <w:rPr>
          <w:sz w:val="24"/>
          <w:szCs w:val="24"/>
        </w:rPr>
        <w:t xml:space="preserve"> </w:t>
      </w:r>
      <w:r w:rsidRPr="00DD5525">
        <w:rPr>
          <w:sz w:val="24"/>
          <w:szCs w:val="24"/>
        </w:rPr>
        <w:t>are presented in </w:t>
      </w:r>
      <w:r w:rsidRPr="00DD5525">
        <w:rPr>
          <w:rStyle w:val="Strong"/>
          <w:color w:val="0E101A"/>
          <w:sz w:val="24"/>
          <w:szCs w:val="24"/>
        </w:rPr>
        <w:t xml:space="preserve">Figure </w:t>
      </w:r>
      <w:r w:rsidR="006B1658">
        <w:rPr>
          <w:rStyle w:val="Strong"/>
          <w:color w:val="0E101A"/>
          <w:sz w:val="24"/>
          <w:szCs w:val="24"/>
        </w:rPr>
        <w:t>5</w:t>
      </w:r>
      <w:r w:rsidRPr="00DD5525">
        <w:rPr>
          <w:sz w:val="24"/>
          <w:szCs w:val="24"/>
        </w:rPr>
        <w:t>. Five GO terms under sub-group metabolic process and three under sub-group catalytic activity were common in all three hosts. In potato higher number of significantly enriched GO terms related to stimulus response were identified compared to brown mustard and</w:t>
      </w:r>
      <w:r>
        <w:rPr>
          <w:sz w:val="24"/>
          <w:szCs w:val="24"/>
        </w:rPr>
        <w:t xml:space="preserve"> </w:t>
      </w:r>
      <w:r w:rsidRPr="00DD5525">
        <w:rPr>
          <w:sz w:val="24"/>
          <w:szCs w:val="24"/>
        </w:rPr>
        <w:t>peppermint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w:t>
      </w:r>
      <w:r w:rsidRPr="00DD5525">
        <w:rPr>
          <w:sz w:val="24"/>
          <w:szCs w:val="24"/>
        </w:rPr>
        <w:t xml:space="preserve"> The GO terms related to stimulus response in potato included response to stress, response to biotic stimulus, response to fungus, immune response, defense response, response to reactive oxygen species, chitin catabolic process, and chitin metabolic process. However, in brown mustard, </w:t>
      </w:r>
      <w:r w:rsidR="00E820D9">
        <w:rPr>
          <w:sz w:val="24"/>
          <w:szCs w:val="24"/>
        </w:rPr>
        <w:t xml:space="preserve">two </w:t>
      </w:r>
      <w:r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Pr="00DD5525">
        <w:rPr>
          <w:sz w:val="24"/>
          <w:szCs w:val="24"/>
        </w:rPr>
        <w:t xml:space="preserve"> </w:t>
      </w:r>
      <w:r w:rsidR="00CD5329">
        <w:rPr>
          <w:sz w:val="24"/>
          <w:szCs w:val="24"/>
        </w:rPr>
        <w:t>were</w:t>
      </w:r>
      <w:r w:rsidRPr="00DD5525">
        <w:rPr>
          <w:sz w:val="24"/>
          <w:szCs w:val="24"/>
        </w:rPr>
        <w:t xml:space="preserve"> </w:t>
      </w:r>
      <w:r w:rsidR="00E820D9">
        <w:rPr>
          <w:sz w:val="24"/>
          <w:szCs w:val="24"/>
        </w:rPr>
        <w:t xml:space="preserve">detected namely, </w:t>
      </w:r>
      <w:r w:rsidRPr="00DD5525">
        <w:rPr>
          <w:sz w:val="24"/>
          <w:szCs w:val="24"/>
        </w:rPr>
        <w:t>response to stress and response to oxygen-containing compounds</w:t>
      </w:r>
      <w:r w:rsidR="00CD5329">
        <w:rPr>
          <w:sz w:val="24"/>
          <w:szCs w:val="24"/>
        </w:rPr>
        <w:t>.</w:t>
      </w:r>
      <w:r w:rsidR="00DD5503">
        <w:rPr>
          <w:sz w:val="24"/>
          <w:szCs w:val="24"/>
        </w:rPr>
        <w:t xml:space="preserve"> I</w:t>
      </w:r>
      <w:r w:rsidRPr="00DD5525">
        <w:rPr>
          <w:sz w:val="24"/>
          <w:szCs w:val="24"/>
        </w:rPr>
        <w:t>n peppermint, only one GO term, stimulus response, was significantly enriched.</w:t>
      </w:r>
    </w:p>
    <w:p w14:paraId="0D4BB2A7" w14:textId="6E04EEB2" w:rsidR="00741205" w:rsidRDefault="00990D18" w:rsidP="00741205">
      <w:pPr>
        <w:spacing w:line="480" w:lineRule="auto"/>
        <w:ind w:firstLine="720"/>
        <w:rPr>
          <w:rFonts w:eastAsia="Times New Roman"/>
          <w:color w:val="0E101A"/>
          <w:sz w:val="24"/>
          <w:szCs w:val="24"/>
        </w:rPr>
      </w:pPr>
      <w:r w:rsidRPr="00830DD7">
        <w:rPr>
          <w:rFonts w:eastAsia="Times New Roman"/>
          <w:color w:val="0E101A"/>
          <w:sz w:val="24"/>
          <w:szCs w:val="24"/>
        </w:rPr>
        <w:t>A separate GO enrichment analysis was performed to elucidate the biological differences in each host during infection with two different </w:t>
      </w:r>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r w:rsidRPr="00830DD7">
        <w:rPr>
          <w:rFonts w:eastAsia="Times New Roman"/>
          <w:color w:val="0E101A"/>
          <w:sz w:val="24"/>
          <w:szCs w:val="24"/>
        </w:rPr>
        <w:t>representing different virulence</w:t>
      </w:r>
      <w:r w:rsidRPr="00DD5525">
        <w:rPr>
          <w:rFonts w:eastAsia="Times New Roman"/>
          <w:color w:val="0E101A"/>
          <w:sz w:val="24"/>
          <w:szCs w:val="24"/>
        </w:rPr>
        <w:t xml:space="preserve"> </w:t>
      </w:r>
      <w:r w:rsidRPr="00830DD7">
        <w:rPr>
          <w:rFonts w:eastAsia="Times New Roman"/>
          <w:color w:val="0E101A"/>
          <w:sz w:val="24"/>
          <w:szCs w:val="24"/>
        </w:rPr>
        <w:t xml:space="preserve">spectrum (111 and 653). </w:t>
      </w:r>
      <w:r w:rsidR="004B06D2">
        <w:rPr>
          <w:rFonts w:eastAsia="Times New Roman"/>
          <w:color w:val="0E101A"/>
          <w:sz w:val="24"/>
          <w:szCs w:val="24"/>
        </w:rPr>
        <w:t xml:space="preserve">Different </w:t>
      </w:r>
      <w:r w:rsidR="00D31A90">
        <w:rPr>
          <w:rFonts w:eastAsia="Times New Roman"/>
          <w:color w:val="0E101A"/>
          <w:sz w:val="24"/>
          <w:szCs w:val="24"/>
        </w:rPr>
        <w:t xml:space="preserve">types of significantly enriched GO terms were observed </w:t>
      </w:r>
      <w:r w:rsidR="004B06D2">
        <w:rPr>
          <w:rFonts w:eastAsia="Times New Roman"/>
          <w:color w:val="0E101A"/>
          <w:sz w:val="24"/>
          <w:szCs w:val="24"/>
        </w:rPr>
        <w:t xml:space="preserve">with different frequencies </w:t>
      </w:r>
      <w:r w:rsidR="00D31A90">
        <w:rPr>
          <w:rFonts w:eastAsia="Times New Roman"/>
          <w:color w:val="0E101A"/>
          <w:sz w:val="24"/>
          <w:szCs w:val="24"/>
        </w:rPr>
        <w:t xml:space="preserve">for </w:t>
      </w:r>
      <w:r w:rsidR="00B574E2">
        <w:rPr>
          <w:rFonts w:eastAsia="Times New Roman"/>
          <w:color w:val="0E101A"/>
          <w:sz w:val="24"/>
          <w:szCs w:val="24"/>
        </w:rPr>
        <w:t>each</w:t>
      </w:r>
      <w:r w:rsidR="00D31A90">
        <w:rPr>
          <w:rFonts w:eastAsia="Times New Roman"/>
          <w:color w:val="0E101A"/>
          <w:sz w:val="24"/>
          <w:szCs w:val="24"/>
        </w:rPr>
        <w:t xml:space="preserve"> host and comparison (</w:t>
      </w:r>
      <w:r w:rsidR="00D31A90" w:rsidRPr="004B06D2">
        <w:rPr>
          <w:rFonts w:eastAsia="Times New Roman"/>
          <w:b/>
          <w:color w:val="0E101A"/>
          <w:sz w:val="24"/>
          <w:szCs w:val="24"/>
        </w:rPr>
        <w:t>Supplementary Table 7</w:t>
      </w:r>
      <w:r w:rsidR="00D31A90">
        <w:rPr>
          <w:rFonts w:eastAsia="Times New Roman"/>
          <w:color w:val="0E101A"/>
          <w:sz w:val="24"/>
          <w:szCs w:val="24"/>
        </w:rPr>
        <w:t>).</w:t>
      </w:r>
      <w:r w:rsidRPr="00830DD7">
        <w:rPr>
          <w:rFonts w:eastAsia="Times New Roman"/>
          <w:color w:val="0E101A"/>
          <w:sz w:val="24"/>
          <w:szCs w:val="24"/>
        </w:rPr>
        <w:t>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w:t>
      </w:r>
      <w:r w:rsidR="00897BB3">
        <w:rPr>
          <w:rFonts w:eastAsia="Times New Roman"/>
          <w:color w:val="0E101A"/>
          <w:sz w:val="24"/>
          <w:szCs w:val="24"/>
        </w:rPr>
        <w:lastRenderedPageBreak/>
        <w:t xml:space="preserve">peppermint) vs. control had no significantly enriched GO terms </w:t>
      </w:r>
      <w:r w:rsidR="00897BB3" w:rsidRPr="006B1658">
        <w:rPr>
          <w:rFonts w:eastAsia="Times New Roman"/>
          <w:b/>
          <w:color w:val="0E101A"/>
          <w:sz w:val="24"/>
          <w:szCs w:val="24"/>
        </w:rPr>
        <w:t>(</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w:t>
      </w:r>
    </w:p>
    <w:p w14:paraId="6EE91BD8" w14:textId="77777777" w:rsidR="00D245B1" w:rsidRDefault="00D245B1" w:rsidP="00741205">
      <w:pPr>
        <w:spacing w:line="480" w:lineRule="auto"/>
        <w:ind w:firstLine="720"/>
        <w:rPr>
          <w:rFonts w:eastAsia="Times New Roman"/>
          <w:color w:val="0E101A"/>
          <w:sz w:val="24"/>
          <w:szCs w:val="24"/>
        </w:rPr>
      </w:pPr>
    </w:p>
    <w:p w14:paraId="277CD14F" w14:textId="250D60EA" w:rsidR="00567591" w:rsidRDefault="00567591" w:rsidP="00741205">
      <w:pPr>
        <w:spacing w:line="480" w:lineRule="auto"/>
        <w:rPr>
          <w:b/>
          <w:sz w:val="24"/>
          <w:szCs w:val="24"/>
        </w:rPr>
      </w:pPr>
      <w:r>
        <w:rPr>
          <w:b/>
          <w:sz w:val="24"/>
          <w:szCs w:val="24"/>
        </w:rPr>
        <w:t>Validation trial</w:t>
      </w:r>
    </w:p>
    <w:p w14:paraId="7A768209" w14:textId="21A30E42"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 xml:space="preserve">(Supplementary Figure </w:t>
      </w:r>
      <w:r w:rsidR="006B1658">
        <w:rPr>
          <w:b/>
          <w:color w:val="0E101A"/>
          <w:sz w:val="24"/>
          <w:szCs w:val="24"/>
        </w:rPr>
        <w:t>2</w:t>
      </w:r>
      <w:r w:rsidRPr="009C4E95">
        <w:rPr>
          <w:b/>
          <w:color w:val="0E101A"/>
          <w:sz w:val="24"/>
          <w:szCs w:val="24"/>
        </w:rPr>
        <w:t>).</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lastRenderedPageBreak/>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5"/>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5"/>
      <w:r w:rsidR="00970806">
        <w:rPr>
          <w:rStyle w:val="CommentReference"/>
        </w:rPr>
        <w:commentReference w:id="5"/>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w:t>
      </w:r>
      <w:r w:rsidR="00C62F64">
        <w:rPr>
          <w:color w:val="0E101A"/>
          <w:sz w:val="24"/>
          <w:szCs w:val="24"/>
        </w:rPr>
        <w:lastRenderedPageBreak/>
        <w:t xml:space="preserve">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6"/>
      <w:r>
        <w:rPr>
          <w:color w:val="0E101A"/>
          <w:sz w:val="24"/>
          <w:szCs w:val="24"/>
        </w:rPr>
        <w:t>For peppermint…</w:t>
      </w:r>
      <w:commentRangeEnd w:id="6"/>
      <w:r>
        <w:rPr>
          <w:rStyle w:val="CommentReference"/>
        </w:rPr>
        <w:commentReference w:id="6"/>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r w:rsidR="00741205">
        <w:rPr>
          <w:color w:val="0E101A"/>
          <w:sz w:val="24"/>
          <w:szCs w:val="24"/>
        </w:rPr>
        <w:t xml:space="preserve">is </w:t>
      </w:r>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7"/>
      <w:r>
        <w:rPr>
          <w:iCs/>
          <w:color w:val="0E101A"/>
          <w:sz w:val="24"/>
          <w:szCs w:val="24"/>
        </w:rPr>
        <w:t>peppermint</w:t>
      </w:r>
      <w:commentRangeEnd w:id="7"/>
      <w:r w:rsidR="00291F99">
        <w:rPr>
          <w:rStyle w:val="CommentReference"/>
        </w:rPr>
        <w:commentReference w:id="7"/>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6DD66E00" w14:textId="28CB9C64" w:rsidR="00291F99" w:rsidRPr="00A46A5D" w:rsidRDefault="00291F99">
      <w:pPr>
        <w:rPr>
          <w:bCs/>
          <w:sz w:val="24"/>
          <w:szCs w:val="24"/>
          <w:rPrChange w:id="8" w:author="Wheeler, David Linnard" w:date="2021-06-01T11:23:00Z">
            <w:rPr>
              <w:b/>
              <w:sz w:val="28"/>
              <w:szCs w:val="28"/>
            </w:rPr>
          </w:rPrChange>
        </w:rPr>
      </w:pPr>
      <w:r>
        <w:rPr>
          <w:b/>
          <w:sz w:val="28"/>
          <w:szCs w:val="28"/>
        </w:rPr>
        <w:tab/>
      </w:r>
      <w:ins w:id="9" w:author="Wheeler, David Linnard" w:date="2021-06-01T11:12:00Z">
        <w:r w:rsidR="00FB0E56">
          <w:rPr>
            <w:bCs/>
            <w:sz w:val="24"/>
            <w:szCs w:val="24"/>
          </w:rPr>
          <w:t>This research documents the t</w:t>
        </w:r>
      </w:ins>
      <w:ins w:id="10" w:author="Wheeler, David Linnard" w:date="2021-06-01T11:10:00Z">
        <w:r w:rsidR="00FB0E56">
          <w:rPr>
            <w:bCs/>
            <w:sz w:val="24"/>
            <w:szCs w:val="24"/>
          </w:rPr>
          <w:t xml:space="preserve">ranscriptomes </w:t>
        </w:r>
      </w:ins>
      <w:ins w:id="11" w:author="Wheeler, David Linnard" w:date="2021-06-01T11:20:00Z">
        <w:r w:rsidR="00A46A5D">
          <w:rPr>
            <w:bCs/>
            <w:sz w:val="24"/>
            <w:szCs w:val="24"/>
          </w:rPr>
          <w:t>of</w:t>
        </w:r>
      </w:ins>
      <w:ins w:id="12" w:author="Wheeler, David Linnard" w:date="2021-06-01T11:15:00Z">
        <w:r w:rsidR="00FB0E56">
          <w:rPr>
            <w:bCs/>
            <w:sz w:val="24"/>
            <w:szCs w:val="24"/>
          </w:rPr>
          <w:t xml:space="preserve"> </w:t>
        </w:r>
      </w:ins>
      <w:ins w:id="13" w:author="Wheeler, David Linnard" w:date="2021-06-01T11:10:00Z">
        <w:r w:rsidR="00FB0E56">
          <w:rPr>
            <w:bCs/>
            <w:sz w:val="24"/>
            <w:szCs w:val="24"/>
          </w:rPr>
          <w:t xml:space="preserve">symptomatic and asymptomatic hosts </w:t>
        </w:r>
      </w:ins>
      <w:ins w:id="14" w:author="Wheeler, David Linnard" w:date="2021-06-01T11:15:00Z">
        <w:r w:rsidR="00FB0E56">
          <w:rPr>
            <w:bCs/>
            <w:sz w:val="24"/>
            <w:szCs w:val="24"/>
          </w:rPr>
          <w:t xml:space="preserve">during infection with </w:t>
        </w:r>
      </w:ins>
      <w:ins w:id="15" w:author="Wheeler, David Linnard" w:date="2021-06-01T11:10:00Z">
        <w:r w:rsidR="00FB0E56">
          <w:rPr>
            <w:bCs/>
            <w:sz w:val="24"/>
            <w:szCs w:val="24"/>
          </w:rPr>
          <w:t xml:space="preserve">multiple isolates of </w:t>
        </w:r>
        <w:r w:rsidR="00FB0E56">
          <w:rPr>
            <w:bCs/>
            <w:i/>
            <w:iCs/>
            <w:sz w:val="24"/>
            <w:szCs w:val="24"/>
          </w:rPr>
          <w:t xml:space="preserve">V. </w:t>
        </w:r>
        <w:proofErr w:type="spellStart"/>
        <w:r w:rsidR="00FB0E56">
          <w:rPr>
            <w:bCs/>
            <w:i/>
            <w:iCs/>
            <w:sz w:val="24"/>
            <w:szCs w:val="24"/>
          </w:rPr>
          <w:t>d</w:t>
        </w:r>
      </w:ins>
      <w:ins w:id="16" w:author="Wheeler, David Linnard" w:date="2021-06-01T11:11:00Z">
        <w:r w:rsidR="00FB0E56">
          <w:rPr>
            <w:bCs/>
            <w:i/>
            <w:iCs/>
            <w:sz w:val="24"/>
            <w:szCs w:val="24"/>
          </w:rPr>
          <w:t>ahliae</w:t>
        </w:r>
        <w:proofErr w:type="spellEnd"/>
        <w:r w:rsidR="00FB0E56">
          <w:rPr>
            <w:bCs/>
            <w:i/>
            <w:iCs/>
            <w:sz w:val="24"/>
            <w:szCs w:val="24"/>
          </w:rPr>
          <w:t xml:space="preserve"> </w:t>
        </w:r>
      </w:ins>
      <w:ins w:id="17" w:author="Wheeler, David Linnard" w:date="2021-06-01T11:15:00Z">
        <w:r w:rsidR="00FB0E56">
          <w:rPr>
            <w:bCs/>
            <w:sz w:val="24"/>
            <w:szCs w:val="24"/>
          </w:rPr>
          <w:t>that vary in aggressiveness.</w:t>
        </w:r>
      </w:ins>
      <w:ins w:id="18" w:author="Wheeler, David Linnard" w:date="2021-06-01T11:12:00Z">
        <w:r w:rsidR="00FB0E56">
          <w:rPr>
            <w:bCs/>
            <w:sz w:val="24"/>
            <w:szCs w:val="24"/>
          </w:rPr>
          <w:t xml:space="preserve">  </w:t>
        </w:r>
      </w:ins>
      <w:ins w:id="19" w:author="Wheeler, David Linnard" w:date="2021-06-01T11:21:00Z">
        <w:r w:rsidR="00A46A5D">
          <w:rPr>
            <w:bCs/>
            <w:sz w:val="24"/>
            <w:szCs w:val="24"/>
          </w:rPr>
          <w:t>To the best of the author</w:t>
        </w:r>
      </w:ins>
      <w:ins w:id="20" w:author="Wheeler, David Linnard" w:date="2021-06-01T11:22:00Z">
        <w:r w:rsidR="00A46A5D">
          <w:rPr>
            <w:bCs/>
            <w:sz w:val="24"/>
            <w:szCs w:val="24"/>
          </w:rPr>
          <w:t>s’ knowledge, t</w:t>
        </w:r>
      </w:ins>
      <w:ins w:id="21" w:author="Wheeler, David Linnard" w:date="2021-06-01T11:20:00Z">
        <w:r w:rsidR="00A46A5D">
          <w:rPr>
            <w:bCs/>
            <w:sz w:val="24"/>
            <w:szCs w:val="24"/>
          </w:rPr>
          <w:t xml:space="preserve">his is the first study to describe the </w:t>
        </w:r>
      </w:ins>
      <w:ins w:id="22" w:author="Wheeler, David Linnard" w:date="2021-06-01T11:21:00Z">
        <w:r w:rsidR="00A46A5D">
          <w:rPr>
            <w:bCs/>
            <w:sz w:val="24"/>
            <w:szCs w:val="24"/>
          </w:rPr>
          <w:t xml:space="preserve">transcriptional responses of both symptomatic and asymptomatic hosts to </w:t>
        </w:r>
        <w:r w:rsidR="00A46A5D">
          <w:rPr>
            <w:bCs/>
            <w:i/>
            <w:iCs/>
            <w:sz w:val="24"/>
            <w:szCs w:val="24"/>
          </w:rPr>
          <w:t xml:space="preserve">V. </w:t>
        </w:r>
        <w:proofErr w:type="spellStart"/>
        <w:r w:rsidR="00A46A5D">
          <w:rPr>
            <w:bCs/>
            <w:i/>
            <w:iCs/>
            <w:sz w:val="24"/>
            <w:szCs w:val="24"/>
          </w:rPr>
          <w:t>dahliae</w:t>
        </w:r>
        <w:proofErr w:type="spellEnd"/>
        <w:r w:rsidR="00A46A5D">
          <w:rPr>
            <w:bCs/>
            <w:sz w:val="24"/>
            <w:szCs w:val="24"/>
          </w:rPr>
          <w:t xml:space="preserve">. Similarly, this is the first </w:t>
        </w:r>
      </w:ins>
      <w:ins w:id="23" w:author="Wheeler, David Linnard" w:date="2021-06-01T11:22:00Z">
        <w:r w:rsidR="00A46A5D">
          <w:rPr>
            <w:bCs/>
            <w:sz w:val="24"/>
            <w:szCs w:val="24"/>
          </w:rPr>
          <w:t xml:space="preserve">such study to describe transcriptional profiles of </w:t>
        </w:r>
        <w:r w:rsidR="00A46A5D">
          <w:rPr>
            <w:bCs/>
            <w:i/>
            <w:iCs/>
            <w:sz w:val="24"/>
            <w:szCs w:val="24"/>
          </w:rPr>
          <w:t>V</w:t>
        </w:r>
      </w:ins>
      <w:ins w:id="24" w:author="Wheeler, David Linnard" w:date="2021-06-01T11:23:00Z">
        <w:r w:rsidR="00A46A5D">
          <w:rPr>
            <w:bCs/>
            <w:i/>
            <w:iCs/>
            <w:sz w:val="24"/>
            <w:szCs w:val="24"/>
          </w:rPr>
          <w:t xml:space="preserve">. </w:t>
        </w:r>
        <w:proofErr w:type="spellStart"/>
        <w:r w:rsidR="00A46A5D">
          <w:rPr>
            <w:bCs/>
            <w:i/>
            <w:iCs/>
            <w:sz w:val="24"/>
            <w:szCs w:val="24"/>
          </w:rPr>
          <w:t>dahliae</w:t>
        </w:r>
        <w:proofErr w:type="spellEnd"/>
        <w:r w:rsidR="00A46A5D">
          <w:rPr>
            <w:bCs/>
            <w:i/>
            <w:iCs/>
            <w:sz w:val="24"/>
            <w:szCs w:val="24"/>
          </w:rPr>
          <w:t xml:space="preserve"> </w:t>
        </w:r>
        <w:r w:rsidR="00A46A5D">
          <w:rPr>
            <w:bCs/>
            <w:sz w:val="24"/>
            <w:szCs w:val="24"/>
          </w:rPr>
          <w:t xml:space="preserve">isolates that aggressive to one host but not to another. </w:t>
        </w:r>
      </w:ins>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442FB68D" w14:textId="0E6389AA" w:rsidR="00C16C9D" w:rsidRPr="004B06D2" w:rsidRDefault="00C16C9D" w:rsidP="00741205">
      <w:pPr>
        <w:pStyle w:val="ListParagraph"/>
        <w:numPr>
          <w:ilvl w:val="0"/>
          <w:numId w:val="4"/>
        </w:numPr>
        <w:rPr>
          <w:rFonts w:ascii="Arial" w:hAnsi="Arial" w:cs="Arial"/>
          <w:b/>
          <w:sz w:val="24"/>
          <w:szCs w:val="24"/>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789B4B59" w14:textId="77777777" w:rsidR="00D44044" w:rsidRDefault="0021510F">
      <w:pPr>
        <w:rPr>
          <w:sz w:val="28"/>
          <w:szCs w:val="28"/>
        </w:rPr>
      </w:pPr>
      <w:r>
        <w:rPr>
          <w:sz w:val="28"/>
          <w:szCs w:val="28"/>
        </w:rPr>
        <w:lastRenderedPageBreak/>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sz w:val="24"/>
          <w:szCs w:val="24"/>
        </w:rPr>
      </w:pPr>
    </w:p>
    <w:p w14:paraId="455CF282" w14:textId="240743F2" w:rsidR="009B1AE7" w:rsidRPr="00B841BD" w:rsidRDefault="009B1AE7" w:rsidP="00745681">
      <w:pPr>
        <w:jc w:val="both"/>
        <w:rPr>
          <w:sz w:val="24"/>
          <w:szCs w:val="24"/>
        </w:rPr>
      </w:pPr>
      <w:r w:rsidRPr="00B841BD">
        <w:rPr>
          <w:b/>
          <w:sz w:val="24"/>
          <w:szCs w:val="24"/>
        </w:rPr>
        <w:t xml:space="preserve">Table </w:t>
      </w:r>
      <w:r w:rsidR="00D84346">
        <w:rPr>
          <w:b/>
          <w:sz w:val="24"/>
          <w:szCs w:val="24"/>
        </w:rPr>
        <w:t>1</w:t>
      </w:r>
      <w:r w:rsidRPr="00B841BD">
        <w:rPr>
          <w:b/>
          <w:sz w:val="24"/>
          <w:szCs w:val="24"/>
        </w:rPr>
        <w:t xml:space="preserve">. </w:t>
      </w:r>
      <w:r w:rsidRPr="00B841BD">
        <w:rPr>
          <w:sz w:val="24"/>
          <w:szCs w:val="24"/>
        </w:rPr>
        <w:t xml:space="preserve">List of primer sequence </w:t>
      </w:r>
      <w:r w:rsidR="00D25A0D" w:rsidRPr="00B841BD">
        <w:rPr>
          <w:sz w:val="24"/>
          <w:szCs w:val="24"/>
        </w:rPr>
        <w:t xml:space="preserve">and putative functions </w:t>
      </w:r>
      <w:r w:rsidRPr="00B841BD">
        <w:rPr>
          <w:sz w:val="24"/>
          <w:szCs w:val="24"/>
        </w:rPr>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Putative </w:t>
            </w:r>
            <w:r w:rsidR="00BB693E" w:rsidRPr="00B841BD">
              <w:rPr>
                <w:rFonts w:ascii="Arial" w:hAnsi="Arial" w:cs="Arial"/>
                <w:color w:val="000000"/>
                <w:sz w:val="24"/>
                <w:szCs w:val="24"/>
              </w:rPr>
              <w:t>biological</w:t>
            </w:r>
            <w:r w:rsidRPr="00B841BD">
              <w:rPr>
                <w:rFonts w:ascii="Arial" w:hAnsi="Arial" w:cs="Arial"/>
                <w:color w:val="000000"/>
                <w:sz w:val="24"/>
                <w:szCs w:val="24"/>
              </w:rPr>
              <w:t xml:space="preserve">/ </w:t>
            </w:r>
            <w:r w:rsidR="00BB693E" w:rsidRPr="00B841BD">
              <w:rPr>
                <w:rFonts w:ascii="Arial" w:hAnsi="Arial" w:cs="Arial"/>
                <w:color w:val="000000"/>
                <w:sz w:val="24"/>
                <w:szCs w:val="24"/>
              </w:rPr>
              <w:t>molecular</w:t>
            </w:r>
            <w:r w:rsidRPr="00B841BD">
              <w:rPr>
                <w:rFonts w:ascii="Arial" w:hAnsi="Arial" w:cs="Arial"/>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sz w:val="24"/>
                <w:szCs w:val="24"/>
                <w:vertAlign w:val="superscript"/>
              </w:rPr>
            </w:pPr>
            <w:r w:rsidRPr="00B841BD">
              <w:rPr>
                <w:rFonts w:ascii="Arial" w:hAnsi="Arial" w:cs="Arial"/>
                <w:color w:val="000000"/>
                <w:sz w:val="24"/>
                <w:szCs w:val="24"/>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lastRenderedPageBreak/>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color w:val="000000"/>
                <w:sz w:val="24"/>
                <w:szCs w:val="24"/>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sz w:val="24"/>
                <w:szCs w:val="24"/>
              </w:rPr>
            </w:pPr>
            <w:commentRangeStart w:id="25"/>
            <w:r w:rsidRPr="00B841BD">
              <w:rPr>
                <w:rFonts w:ascii="Arial" w:hAnsi="Arial" w:cs="Arial"/>
                <w:color w:val="000000"/>
                <w:sz w:val="24"/>
                <w:szCs w:val="24"/>
              </w:rPr>
              <w:t>peppermint</w:t>
            </w:r>
            <w:commentRangeEnd w:id="25"/>
            <w:r w:rsidRPr="00B841BD">
              <w:rPr>
                <w:rStyle w:val="CommentReference"/>
                <w:rFonts w:ascii="Arial" w:eastAsia="Arial" w:hAnsi="Arial" w:cs="Arial"/>
                <w:sz w:val="24"/>
                <w:szCs w:val="24"/>
                <w:lang w:val="en"/>
              </w:rPr>
              <w:commentReference w:id="25"/>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Hydrolase </w:t>
            </w:r>
            <w:r w:rsidR="000C7EA4" w:rsidRPr="00B841BD">
              <w:rPr>
                <w:rFonts w:ascii="Arial" w:hAnsi="Arial" w:cs="Arial"/>
                <w:color w:val="000000"/>
                <w:sz w:val="24"/>
                <w:szCs w:val="24"/>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rPr>
          <w:sz w:val="24"/>
          <w:szCs w:val="24"/>
        </w:rPr>
      </w:pPr>
      <w:r>
        <w:rPr>
          <w:b/>
          <w:sz w:val="24"/>
          <w:szCs w:val="24"/>
        </w:rPr>
        <w:lastRenderedPageBreak/>
        <w:t xml:space="preserve">Table 2.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sz w:val="24"/>
          <w:szCs w:val="24"/>
        </w:rPr>
      </w:pPr>
      <w:r>
        <w:rPr>
          <w:b/>
          <w:sz w:val="24"/>
          <w:szCs w:val="24"/>
        </w:rPr>
        <w:t xml:space="preserve"> </w:t>
      </w:r>
    </w:p>
    <w:p w14:paraId="3958D775" w14:textId="77777777" w:rsidR="00D84346" w:rsidRDefault="00D84346" w:rsidP="00D84346">
      <w:pPr>
        <w:jc w:val="both"/>
        <w:rPr>
          <w:b/>
          <w:sz w:val="24"/>
          <w:szCs w:val="24"/>
        </w:rPr>
      </w:pPr>
    </w:p>
    <w:p w14:paraId="204E7B66" w14:textId="77777777" w:rsidR="00D84346" w:rsidRDefault="00D84346" w:rsidP="00D84346">
      <w:pPr>
        <w:jc w:val="both"/>
        <w:rPr>
          <w:b/>
          <w:sz w:val="24"/>
          <w:szCs w:val="24"/>
        </w:rPr>
      </w:pPr>
    </w:p>
    <w:p w14:paraId="7DE0AE00" w14:textId="0BF32BF8" w:rsidR="00D84346" w:rsidRDefault="00D84346" w:rsidP="00D84346">
      <w:pPr>
        <w:jc w:val="both"/>
        <w:rPr>
          <w:sz w:val="24"/>
          <w:szCs w:val="24"/>
        </w:rPr>
      </w:pPr>
      <w:r>
        <w:rPr>
          <w:b/>
          <w:sz w:val="24"/>
          <w:szCs w:val="24"/>
        </w:rPr>
        <w:t xml:space="preserve">Table 3.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lastRenderedPageBreak/>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4</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s </w:t>
      </w:r>
      <w:r w:rsidRPr="00872A63">
        <w:rPr>
          <w:rFonts w:eastAsia="Times New Roman"/>
          <w:color w:val="000000" w:themeColor="text1"/>
          <w:sz w:val="24"/>
          <w:szCs w:val="24"/>
          <w:shd w:val="clear" w:color="auto" w:fill="FFFFFF"/>
          <w:lang w:val="en-US"/>
        </w:rPr>
        <w:t>653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191AEBF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38DAD877"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47DAEB8E"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348B8AEA"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685D1529"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03D47CD2"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9C5388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sz w:val="24"/>
          <w:szCs w:val="24"/>
        </w:rPr>
      </w:pPr>
      <w:r>
        <w:rPr>
          <w:b/>
          <w:sz w:val="24"/>
          <w:szCs w:val="24"/>
        </w:rPr>
        <w:t xml:space="preserve"> </w:t>
      </w:r>
    </w:p>
    <w:p w14:paraId="03CBE600" w14:textId="77777777" w:rsidR="00D44044" w:rsidRDefault="00D44044">
      <w:pPr>
        <w:rPr>
          <w:b/>
          <w:sz w:val="24"/>
          <w:szCs w:val="24"/>
        </w:rPr>
      </w:pPr>
    </w:p>
    <w:p w14:paraId="40434825" w14:textId="11180A8F" w:rsidR="00D44044" w:rsidRDefault="002F357E">
      <w:pPr>
        <w:rPr>
          <w:b/>
          <w:sz w:val="24"/>
          <w:szCs w:val="24"/>
        </w:rPr>
      </w:pPr>
      <w:r>
        <w:rPr>
          <w:noProof/>
        </w:rPr>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sz w:val="24"/>
        </w:rPr>
        <w:lastRenderedPageBreak/>
        <w:t xml:space="preserve">Figure </w:t>
      </w:r>
      <w:r w:rsidR="00F65440">
        <w:rPr>
          <w:b/>
          <w:sz w:val="24"/>
        </w:rPr>
        <w:t>5</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1A3FE4ED" w14:textId="57F67D94" w:rsidR="00BB693E" w:rsidRDefault="00D618DB" w:rsidP="00F65440">
      <w:pPr>
        <w:jc w:val="center"/>
      </w:pPr>
      <w:r>
        <w:rPr>
          <w:noProof/>
        </w:rPr>
        <w:drawing>
          <wp:inline distT="0" distB="0" distL="0" distR="0" wp14:anchorId="263C6A9D" wp14:editId="0845921C">
            <wp:extent cx="4201064" cy="4899804"/>
            <wp:effectExtent l="12700" t="12700" r="15875" b="15240"/>
            <wp:docPr id="41" name="Picture 16">
              <a:extLst xmlns:a="http://schemas.openxmlformats.org/drawingml/2006/main">
                <a:ext uri="{FF2B5EF4-FFF2-40B4-BE49-F238E27FC236}">
                  <a16:creationId xmlns:a16="http://schemas.microsoft.com/office/drawing/2014/main" id="{8C2D79AD-D892-418A-BF65-29F0F087F546}"/>
                </a:ext>
              </a:extLst>
            </wp:docPr>
            <wp:cNvGraphicFramePr/>
            <a:graphic xmlns:a="http://schemas.openxmlformats.org/drawingml/2006/main">
              <a:graphicData uri="http://schemas.openxmlformats.org/drawingml/2006/picture">
                <pic:pic xmlns:pic="http://schemas.openxmlformats.org/drawingml/2006/picture">
                  <pic:nvPicPr>
                    <pic:cNvPr id="41" name="Picture 16">
                      <a:extLst>
                        <a:ext uri="{FF2B5EF4-FFF2-40B4-BE49-F238E27FC236}">
                          <a16:creationId xmlns:a16="http://schemas.microsoft.com/office/drawing/2014/main" id="{8C2D79AD-D892-418A-BF65-29F0F087F546}"/>
                        </a:ext>
                      </a:extLst>
                    </pic:cNvPr>
                    <pic:cNvPicPr/>
                  </pic:nvPicPr>
                  <pic:blipFill>
                    <a:blip r:embed="rId18"/>
                    <a:stretch>
                      <a:fillRect/>
                    </a:stretch>
                  </pic:blipFill>
                  <pic:spPr>
                    <a:xfrm>
                      <a:off x="0" y="0"/>
                      <a:ext cx="4214311" cy="4915254"/>
                    </a:xfrm>
                    <a:prstGeom prst="rect">
                      <a:avLst/>
                    </a:prstGeom>
                    <a:ln>
                      <a:solidFill>
                        <a:schemeClr val="tx1"/>
                      </a:solidFill>
                    </a:ln>
                  </pic:spPr>
                </pic:pic>
              </a:graphicData>
            </a:graphic>
          </wp:inline>
        </w:drawing>
      </w:r>
    </w:p>
    <w:p w14:paraId="072979C2" w14:textId="5D30C9B6" w:rsidR="00BB693E" w:rsidRDefault="00BB693E"/>
    <w:p w14:paraId="33B73AD6" w14:textId="1758F6EA" w:rsidR="00BB693E" w:rsidRDefault="00BB693E"/>
    <w:p w14:paraId="4B053A4F" w14:textId="229AD798" w:rsidR="00BB693E" w:rsidRDefault="00BB693E"/>
    <w:p w14:paraId="294DB577" w14:textId="25376881" w:rsidR="00BB693E" w:rsidRDefault="00BB693E"/>
    <w:p w14:paraId="59B0E146" w14:textId="71BF0E0C" w:rsidR="00BB693E" w:rsidRDefault="00BB693E"/>
    <w:p w14:paraId="498AD779" w14:textId="6E791332" w:rsidR="00BB693E" w:rsidRDefault="00BB693E"/>
    <w:p w14:paraId="35E267FD" w14:textId="49BC3472" w:rsidR="00BB693E" w:rsidRDefault="00BB693E"/>
    <w:p w14:paraId="5434C398" w14:textId="07407151" w:rsidR="00BB693E" w:rsidRDefault="00BB693E"/>
    <w:p w14:paraId="4E47F4C3" w14:textId="3985A97E" w:rsidR="00BB693E" w:rsidRDefault="00BB693E"/>
    <w:p w14:paraId="57C419A5" w14:textId="1918A4BD" w:rsidR="00BB693E" w:rsidRDefault="00BB693E"/>
    <w:p w14:paraId="6174994F" w14:textId="512A63CF" w:rsidR="00BB693E" w:rsidRDefault="00BB693E"/>
    <w:p w14:paraId="6243DC8E" w14:textId="6071240D" w:rsidR="00BB693E" w:rsidRDefault="00BB693E"/>
    <w:p w14:paraId="0D939C84" w14:textId="77777777" w:rsidR="00D618DB" w:rsidRDefault="00D618DB" w:rsidP="000972B9"/>
    <w:p w14:paraId="18F52A3C" w14:textId="1000E666" w:rsidR="0045093A" w:rsidRDefault="007B03DB" w:rsidP="000972B9">
      <w:pPr>
        <w:rPr>
          <w:bCs/>
          <w:sz w:val="24"/>
          <w:szCs w:val="24"/>
        </w:r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1"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2">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3">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4">
        <w:r>
          <w:rPr>
            <w:color w:val="1C1D1E"/>
            <w:sz w:val="24"/>
            <w:szCs w:val="24"/>
          </w:rPr>
          <w:t xml:space="preserve"> </w:t>
        </w:r>
      </w:hyperlink>
      <w:hyperlink r:id="rId25">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734ED8" w:rsidP="0073486D">
      <w:pPr>
        <w:numPr>
          <w:ilvl w:val="0"/>
          <w:numId w:val="1"/>
        </w:numPr>
        <w:spacing w:line="480" w:lineRule="auto"/>
        <w:jc w:val="both"/>
        <w:rPr>
          <w:sz w:val="24"/>
          <w:szCs w:val="24"/>
        </w:rPr>
      </w:pPr>
      <w:hyperlink r:id="rId26">
        <w:r w:rsidR="001C6980">
          <w:rPr>
            <w:sz w:val="24"/>
            <w:szCs w:val="24"/>
          </w:rPr>
          <w:t>Woodward</w:t>
        </w:r>
      </w:hyperlink>
      <w:hyperlink r:id="rId27">
        <w:r w:rsidR="001C6980">
          <w:rPr>
            <w:sz w:val="24"/>
            <w:szCs w:val="24"/>
            <w:highlight w:val="white"/>
          </w:rPr>
          <w:t xml:space="preserve"> JE, </w:t>
        </w:r>
      </w:hyperlink>
      <w:hyperlink r:id="rId28">
        <w:r w:rsidR="001C6980">
          <w:rPr>
            <w:sz w:val="24"/>
            <w:szCs w:val="24"/>
          </w:rPr>
          <w:t>Wheeler</w:t>
        </w:r>
      </w:hyperlink>
      <w:r w:rsidR="001C6980">
        <w:rPr>
          <w:sz w:val="24"/>
          <w:szCs w:val="24"/>
          <w:highlight w:val="white"/>
        </w:rPr>
        <w:t xml:space="preserve"> TA,</w:t>
      </w:r>
      <w:hyperlink r:id="rId29">
        <w:r w:rsidR="001C6980">
          <w:rPr>
            <w:sz w:val="24"/>
            <w:szCs w:val="24"/>
            <w:highlight w:val="white"/>
          </w:rPr>
          <w:t xml:space="preserve"> </w:t>
        </w:r>
      </w:hyperlink>
      <w:hyperlink r:id="rId30">
        <w:r w:rsidR="001C6980">
          <w:rPr>
            <w:sz w:val="24"/>
            <w:szCs w:val="24"/>
          </w:rPr>
          <w:t>Cattaneo</w:t>
        </w:r>
      </w:hyperlink>
      <w:r w:rsidR="001C6980">
        <w:rPr>
          <w:sz w:val="24"/>
          <w:szCs w:val="24"/>
          <w:highlight w:val="white"/>
        </w:rPr>
        <w:t xml:space="preserve"> MG,</w:t>
      </w:r>
      <w:hyperlink r:id="rId31">
        <w:r w:rsidR="001C6980">
          <w:rPr>
            <w:sz w:val="24"/>
            <w:szCs w:val="24"/>
            <w:highlight w:val="white"/>
          </w:rPr>
          <w:t xml:space="preserve"> </w:t>
        </w:r>
      </w:hyperlink>
      <w:hyperlink r:id="rId32">
        <w:r w:rsidR="001C6980">
          <w:rPr>
            <w:sz w:val="24"/>
            <w:szCs w:val="24"/>
          </w:rPr>
          <w:t>Russell</w:t>
        </w:r>
      </w:hyperlink>
      <w:r w:rsidR="001C6980">
        <w:rPr>
          <w:sz w:val="24"/>
          <w:szCs w:val="24"/>
          <w:highlight w:val="white"/>
        </w:rPr>
        <w:t xml:space="preserve"> SA, and</w:t>
      </w:r>
      <w:hyperlink r:id="rId33">
        <w:r w:rsidR="001C6980">
          <w:rPr>
            <w:sz w:val="24"/>
            <w:szCs w:val="24"/>
            <w:highlight w:val="white"/>
          </w:rPr>
          <w:t xml:space="preserve"> </w:t>
        </w:r>
      </w:hyperlink>
      <w:hyperlink r:id="rId34">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5">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6" w:history="1">
        <w:r w:rsidRPr="00816986">
          <w:rPr>
            <w:rStyle w:val="Hyperlink"/>
            <w:rFonts w:eastAsia="Roboto"/>
            <w:sz w:val="24"/>
            <w:szCs w:val="24"/>
            <w:highlight w:val="white"/>
          </w:rPr>
          <w:t>https://doi.org/10.1038/nature10158</w:t>
        </w:r>
      </w:hyperlink>
    </w:p>
    <w:p w14:paraId="2924B1B9" w14:textId="77777777" w:rsidR="00F65440" w:rsidRDefault="00F65440" w:rsidP="00F65440">
      <w:pPr>
        <w:ind w:left="180"/>
        <w:jc w:val="both"/>
        <w:rPr>
          <w:b/>
          <w:sz w:val="24"/>
          <w:szCs w:val="24"/>
        </w:rPr>
      </w:pPr>
    </w:p>
    <w:p w14:paraId="7208BECE" w14:textId="77777777" w:rsidR="00F65440" w:rsidRDefault="00F65440" w:rsidP="00F65440">
      <w:pPr>
        <w:ind w:left="180"/>
        <w:jc w:val="both"/>
        <w:rPr>
          <w:b/>
          <w:sz w:val="24"/>
          <w:szCs w:val="24"/>
        </w:rPr>
      </w:pPr>
    </w:p>
    <w:p w14:paraId="3A1F1AB2" w14:textId="77777777" w:rsidR="00F65440" w:rsidRDefault="00F65440" w:rsidP="00F65440">
      <w:pPr>
        <w:ind w:left="180"/>
        <w:jc w:val="both"/>
        <w:rPr>
          <w:b/>
          <w:sz w:val="24"/>
          <w:szCs w:val="24"/>
        </w:rPr>
      </w:pPr>
    </w:p>
    <w:p w14:paraId="51570891" w14:textId="77777777" w:rsidR="00F65440" w:rsidRDefault="00F65440" w:rsidP="00F65440">
      <w:pPr>
        <w:ind w:left="180"/>
        <w:jc w:val="both"/>
        <w:rPr>
          <w:b/>
          <w:sz w:val="24"/>
          <w:szCs w:val="24"/>
        </w:rPr>
      </w:pPr>
    </w:p>
    <w:p w14:paraId="2E530C39" w14:textId="77777777" w:rsidR="00F65440" w:rsidRDefault="00F65440" w:rsidP="00F65440">
      <w:pPr>
        <w:ind w:left="180"/>
        <w:jc w:val="both"/>
        <w:rPr>
          <w:b/>
          <w:sz w:val="24"/>
          <w:szCs w:val="24"/>
        </w:rPr>
      </w:pPr>
    </w:p>
    <w:p w14:paraId="3EBECFD6" w14:textId="77777777" w:rsidR="00F65440" w:rsidRDefault="00F65440" w:rsidP="00F65440">
      <w:pPr>
        <w:ind w:left="180"/>
        <w:jc w:val="both"/>
        <w:rPr>
          <w:b/>
          <w:sz w:val="24"/>
          <w:szCs w:val="24"/>
        </w:rPr>
      </w:pPr>
    </w:p>
    <w:p w14:paraId="3AC8D6FB" w14:textId="77777777" w:rsidR="00F65440" w:rsidRDefault="00F65440" w:rsidP="00F65440">
      <w:pPr>
        <w:ind w:left="180"/>
        <w:jc w:val="both"/>
        <w:rPr>
          <w:b/>
          <w:sz w:val="24"/>
          <w:szCs w:val="24"/>
        </w:rPr>
      </w:pPr>
    </w:p>
    <w:p w14:paraId="0FF7AD29" w14:textId="77777777" w:rsidR="00F65440" w:rsidRDefault="00F65440" w:rsidP="00F65440">
      <w:pPr>
        <w:ind w:left="180"/>
        <w:jc w:val="both"/>
        <w:rPr>
          <w:b/>
          <w:sz w:val="24"/>
          <w:szCs w:val="24"/>
        </w:rPr>
      </w:pPr>
    </w:p>
    <w:p w14:paraId="335BC4E2" w14:textId="77777777" w:rsidR="00F65440" w:rsidRDefault="00F65440" w:rsidP="00F65440">
      <w:pPr>
        <w:ind w:left="180"/>
        <w:jc w:val="both"/>
        <w:rPr>
          <w:b/>
          <w:sz w:val="24"/>
          <w:szCs w:val="24"/>
        </w:rPr>
      </w:pPr>
    </w:p>
    <w:p w14:paraId="39566B40" w14:textId="77777777" w:rsidR="00F65440" w:rsidRDefault="00F65440" w:rsidP="00F65440">
      <w:pPr>
        <w:ind w:left="180"/>
        <w:jc w:val="both"/>
        <w:rPr>
          <w:b/>
          <w:sz w:val="24"/>
          <w:szCs w:val="24"/>
        </w:rPr>
      </w:pPr>
    </w:p>
    <w:p w14:paraId="6B1053F8" w14:textId="77777777" w:rsidR="00F65440" w:rsidRDefault="00F65440" w:rsidP="00F65440">
      <w:pPr>
        <w:ind w:left="180"/>
        <w:jc w:val="both"/>
        <w:rPr>
          <w:b/>
          <w:sz w:val="24"/>
          <w:szCs w:val="24"/>
        </w:rPr>
      </w:pPr>
    </w:p>
    <w:p w14:paraId="75E5621D" w14:textId="77777777" w:rsidR="00F65440" w:rsidRDefault="00F65440" w:rsidP="00F65440">
      <w:pPr>
        <w:ind w:left="180"/>
        <w:jc w:val="both"/>
        <w:rPr>
          <w:b/>
          <w:sz w:val="24"/>
          <w:szCs w:val="24"/>
        </w:rPr>
      </w:pPr>
    </w:p>
    <w:p w14:paraId="0846F58D" w14:textId="77777777" w:rsidR="00F65440" w:rsidRDefault="00F65440" w:rsidP="00471180">
      <w:pPr>
        <w:jc w:val="both"/>
        <w:rPr>
          <w:b/>
          <w:sz w:val="24"/>
          <w:szCs w:val="24"/>
        </w:rPr>
      </w:pPr>
    </w:p>
    <w:p w14:paraId="2A2DACB3" w14:textId="2A28A202" w:rsidR="00471180" w:rsidRDefault="00471180" w:rsidP="00F65440">
      <w:pPr>
        <w:ind w:left="180"/>
        <w:jc w:val="both"/>
        <w:rPr>
          <w:b/>
          <w:sz w:val="24"/>
          <w:szCs w:val="24"/>
        </w:rPr>
      </w:pPr>
      <w:r>
        <w:rPr>
          <w:b/>
          <w:sz w:val="24"/>
          <w:szCs w:val="24"/>
        </w:rPr>
        <w:lastRenderedPageBreak/>
        <w:t>Supplementary Figures</w:t>
      </w:r>
    </w:p>
    <w:p w14:paraId="73DBF4B9" w14:textId="77777777" w:rsidR="00471180" w:rsidRDefault="00471180" w:rsidP="00F65440">
      <w:pPr>
        <w:ind w:left="180"/>
        <w:jc w:val="both"/>
        <w:rPr>
          <w:b/>
          <w:sz w:val="24"/>
          <w:szCs w:val="24"/>
        </w:rPr>
      </w:pPr>
    </w:p>
    <w:p w14:paraId="38C564EF" w14:textId="5F04D25E" w:rsidR="00F65440" w:rsidRPr="00F65440" w:rsidRDefault="006B1658" w:rsidP="00F65440">
      <w:pPr>
        <w:ind w:left="180"/>
        <w:jc w:val="both"/>
        <w:rPr>
          <w:sz w:val="24"/>
          <w:szCs w:val="24"/>
        </w:rPr>
      </w:pPr>
      <w:r>
        <w:rPr>
          <w:b/>
          <w:sz w:val="24"/>
          <w:szCs w:val="24"/>
        </w:rPr>
        <w:t xml:space="preserve">Supplementary </w:t>
      </w:r>
      <w:r w:rsidR="00F65440" w:rsidRPr="00F65440">
        <w:rPr>
          <w:b/>
          <w:sz w:val="24"/>
          <w:szCs w:val="24"/>
        </w:rPr>
        <w:t xml:space="preserve">Figure </w:t>
      </w:r>
      <w:r>
        <w:rPr>
          <w:b/>
          <w:sz w:val="24"/>
          <w:szCs w:val="24"/>
        </w:rPr>
        <w:t>1</w:t>
      </w:r>
      <w:r w:rsidR="00F65440" w:rsidRPr="00F65440">
        <w:rPr>
          <w:b/>
          <w:sz w:val="24"/>
          <w:szCs w:val="24"/>
        </w:rPr>
        <w:t xml:space="preserve">. </w:t>
      </w:r>
      <w:r w:rsidR="00F65440" w:rsidRPr="00F65440">
        <w:rPr>
          <w:sz w:val="24"/>
          <w:szCs w:val="24"/>
        </w:rPr>
        <w:t xml:space="preserve">Gene ontology of genes detected from brown mustard (a), potato (b), peppermint (c), and </w:t>
      </w:r>
      <w:r w:rsidR="00F65440" w:rsidRPr="00F65440">
        <w:rPr>
          <w:i/>
          <w:sz w:val="24"/>
          <w:szCs w:val="24"/>
        </w:rPr>
        <w:t xml:space="preserve">Verticillium </w:t>
      </w:r>
      <w:proofErr w:type="spellStart"/>
      <w:r w:rsidR="00F65440" w:rsidRPr="00F65440">
        <w:rPr>
          <w:i/>
          <w:sz w:val="24"/>
          <w:szCs w:val="24"/>
        </w:rPr>
        <w:t>dahliae</w:t>
      </w:r>
      <w:proofErr w:type="spellEnd"/>
      <w:r w:rsidR="00F65440" w:rsidRPr="00F65440">
        <w:rPr>
          <w:i/>
          <w:sz w:val="24"/>
          <w:szCs w:val="24"/>
        </w:rPr>
        <w:t xml:space="preserve"> </w:t>
      </w:r>
      <w:r w:rsidR="00F65440" w:rsidRPr="00F65440">
        <w:rPr>
          <w:sz w:val="24"/>
          <w:szCs w:val="24"/>
        </w:rPr>
        <w:t xml:space="preserve">(d).  The number of genes is expressed as a function of their role in biological processes (red), cellular components (green), and molecular functions (blue). </w:t>
      </w:r>
    </w:p>
    <w:p w14:paraId="07BE082F" w14:textId="77777777" w:rsidR="00F65440" w:rsidRDefault="00F65440" w:rsidP="004B2F9D">
      <w:pPr>
        <w:pStyle w:val="ListParagraph"/>
        <w:ind w:left="540"/>
        <w:jc w:val="center"/>
      </w:pPr>
      <w:r>
        <w:rPr>
          <w:noProof/>
        </w:rPr>
        <w:drawing>
          <wp:inline distT="0" distB="0" distL="0" distR="0" wp14:anchorId="7324CC9E" wp14:editId="65CAAFC0">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4A9FE519" w14:textId="77777777" w:rsidR="00F65440" w:rsidRDefault="00F65440" w:rsidP="00F65440"/>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55A98E82" w14:textId="77777777" w:rsidR="006B1658" w:rsidRDefault="006B1658" w:rsidP="0045093A">
      <w:pPr>
        <w:jc w:val="both"/>
        <w:rPr>
          <w:b/>
          <w:sz w:val="24"/>
          <w:szCs w:val="24"/>
        </w:rPr>
      </w:pPr>
    </w:p>
    <w:p w14:paraId="26CFA0EA" w14:textId="77777777" w:rsidR="006B1658" w:rsidRDefault="006B1658" w:rsidP="0045093A">
      <w:pPr>
        <w:jc w:val="both"/>
        <w:rPr>
          <w:b/>
          <w:sz w:val="24"/>
          <w:szCs w:val="24"/>
        </w:rPr>
      </w:pPr>
    </w:p>
    <w:p w14:paraId="3939C6BB" w14:textId="77777777" w:rsidR="006B1658" w:rsidRDefault="006B1658" w:rsidP="0045093A">
      <w:pPr>
        <w:jc w:val="both"/>
        <w:rPr>
          <w:b/>
          <w:sz w:val="24"/>
          <w:szCs w:val="24"/>
        </w:rPr>
      </w:pPr>
    </w:p>
    <w:p w14:paraId="1C2C104E" w14:textId="77777777" w:rsidR="00471180" w:rsidRDefault="00471180" w:rsidP="0045093A">
      <w:pPr>
        <w:jc w:val="both"/>
        <w:rPr>
          <w:b/>
          <w:sz w:val="24"/>
          <w:szCs w:val="24"/>
        </w:rPr>
      </w:pPr>
    </w:p>
    <w:p w14:paraId="1D1C1FAB" w14:textId="57074620" w:rsidR="0045093A" w:rsidRPr="00112BCE" w:rsidRDefault="0045093A" w:rsidP="0045093A">
      <w:pPr>
        <w:jc w:val="both"/>
        <w:rPr>
          <w:sz w:val="24"/>
          <w:szCs w:val="24"/>
        </w:rPr>
      </w:pPr>
      <w:r w:rsidRPr="00F71CA4">
        <w:rPr>
          <w:b/>
          <w:sz w:val="24"/>
          <w:szCs w:val="24"/>
        </w:rPr>
        <w:lastRenderedPageBreak/>
        <w:t xml:space="preserve">Supplementary Figure </w:t>
      </w:r>
      <w:r w:rsidR="006B1658">
        <w:rPr>
          <w:b/>
          <w:sz w:val="24"/>
          <w:szCs w:val="24"/>
        </w:rPr>
        <w:t>2</w:t>
      </w:r>
      <w:r w:rsidRPr="00F71CA4">
        <w:rPr>
          <w:b/>
          <w:sz w:val="24"/>
          <w:szCs w:val="24"/>
        </w:rPr>
        <w:t>.</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77A9025" w14:textId="77777777" w:rsidR="006B1658" w:rsidRDefault="006B1658" w:rsidP="0045093A">
      <w:pPr>
        <w:rPr>
          <w:b/>
          <w:sz w:val="24"/>
          <w:szCs w:val="24"/>
        </w:rPr>
      </w:pPr>
    </w:p>
    <w:p w14:paraId="0D3C3862" w14:textId="77777777" w:rsidR="006B1658" w:rsidRDefault="006B1658" w:rsidP="0045093A">
      <w:pPr>
        <w:rPr>
          <w:b/>
          <w:sz w:val="28"/>
          <w:szCs w:val="24"/>
        </w:rPr>
      </w:pPr>
    </w:p>
    <w:p w14:paraId="29B31924" w14:textId="77777777" w:rsidR="006B1658" w:rsidRDefault="006B1658" w:rsidP="0045093A">
      <w:pPr>
        <w:rPr>
          <w:b/>
          <w:sz w:val="28"/>
          <w:szCs w:val="24"/>
        </w:rPr>
      </w:pPr>
    </w:p>
    <w:p w14:paraId="42B97FD2" w14:textId="77777777" w:rsidR="006B1658" w:rsidRDefault="006B1658" w:rsidP="0045093A">
      <w:pPr>
        <w:rPr>
          <w:b/>
          <w:sz w:val="28"/>
          <w:szCs w:val="24"/>
        </w:rPr>
      </w:pPr>
    </w:p>
    <w:p w14:paraId="26493E74" w14:textId="77777777" w:rsidR="006B1658" w:rsidRDefault="006B1658" w:rsidP="0045093A">
      <w:pPr>
        <w:rPr>
          <w:b/>
          <w:sz w:val="28"/>
          <w:szCs w:val="24"/>
        </w:rPr>
      </w:pPr>
    </w:p>
    <w:p w14:paraId="554056FA" w14:textId="77777777" w:rsidR="006B1658" w:rsidRDefault="006B1658" w:rsidP="0045093A">
      <w:pPr>
        <w:rPr>
          <w:b/>
          <w:sz w:val="28"/>
          <w:szCs w:val="24"/>
        </w:rPr>
      </w:pPr>
    </w:p>
    <w:p w14:paraId="0E9C2C11" w14:textId="77777777" w:rsidR="006B1658" w:rsidRDefault="006B1658" w:rsidP="0045093A">
      <w:pPr>
        <w:rPr>
          <w:b/>
          <w:sz w:val="28"/>
          <w:szCs w:val="24"/>
        </w:rPr>
      </w:pPr>
    </w:p>
    <w:p w14:paraId="4F2C646C" w14:textId="77777777" w:rsidR="006B1658" w:rsidRDefault="006B1658" w:rsidP="0045093A">
      <w:pPr>
        <w:rPr>
          <w:b/>
          <w:sz w:val="28"/>
          <w:szCs w:val="24"/>
        </w:rPr>
      </w:pPr>
    </w:p>
    <w:p w14:paraId="4F89749C" w14:textId="77777777" w:rsidR="006B1658" w:rsidRDefault="006B1658" w:rsidP="0045093A">
      <w:pPr>
        <w:rPr>
          <w:b/>
          <w:sz w:val="28"/>
          <w:szCs w:val="24"/>
        </w:rPr>
      </w:pPr>
    </w:p>
    <w:p w14:paraId="58888388" w14:textId="77777777" w:rsidR="006B1658" w:rsidRDefault="006B1658" w:rsidP="0045093A">
      <w:pPr>
        <w:rPr>
          <w:b/>
          <w:sz w:val="28"/>
          <w:szCs w:val="24"/>
        </w:rPr>
      </w:pPr>
    </w:p>
    <w:p w14:paraId="2F494C0F" w14:textId="7889C647" w:rsidR="0045093A" w:rsidRPr="006B1658" w:rsidRDefault="006B1658" w:rsidP="0045093A">
      <w:pPr>
        <w:rPr>
          <w:b/>
          <w:sz w:val="28"/>
          <w:szCs w:val="24"/>
        </w:rPr>
      </w:pPr>
      <w:r w:rsidRPr="006B1658">
        <w:rPr>
          <w:b/>
          <w:sz w:val="28"/>
          <w:szCs w:val="24"/>
        </w:rPr>
        <w:lastRenderedPageBreak/>
        <w:t>Figures not cited in the text:</w:t>
      </w: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074924E1" w14:textId="3D45E1C4" w:rsidR="006B1658" w:rsidRDefault="006B1658" w:rsidP="006B1658">
      <w:pPr>
        <w:jc w:val="both"/>
        <w:rPr>
          <w:sz w:val="24"/>
          <w:szCs w:val="24"/>
        </w:rPr>
      </w:pPr>
      <w:r>
        <w:rPr>
          <w:b/>
          <w:sz w:val="24"/>
          <w:szCs w:val="24"/>
        </w:rPr>
        <w:t>Additional Figure</w:t>
      </w:r>
      <w:r w:rsidR="00471180">
        <w:rPr>
          <w:b/>
          <w:sz w:val="24"/>
          <w:szCs w:val="24"/>
        </w:rPr>
        <w:t xml:space="preserve"> 1</w:t>
      </w:r>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isolates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1C18861C" w14:textId="77777777" w:rsidR="006B1658" w:rsidRDefault="006B1658" w:rsidP="006B1658">
      <w:pPr>
        <w:jc w:val="both"/>
        <w:rPr>
          <w:sz w:val="24"/>
          <w:szCs w:val="24"/>
        </w:rPr>
      </w:pPr>
    </w:p>
    <w:p w14:paraId="73DDA6C0" w14:textId="77777777" w:rsidR="006B1658" w:rsidRDefault="006B1658" w:rsidP="006B1658">
      <w:pPr>
        <w:jc w:val="center"/>
        <w:rPr>
          <w:b/>
          <w:sz w:val="24"/>
          <w:szCs w:val="24"/>
        </w:rPr>
      </w:pPr>
      <w:r>
        <w:rPr>
          <w:b/>
          <w:noProof/>
          <w:sz w:val="24"/>
          <w:szCs w:val="24"/>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13BC7B12" w14:textId="77777777" w:rsidR="00471180" w:rsidRDefault="00471180" w:rsidP="0045093A">
      <w:pPr>
        <w:rPr>
          <w:b/>
          <w:sz w:val="24"/>
          <w:szCs w:val="24"/>
        </w:rPr>
      </w:pPr>
    </w:p>
    <w:p w14:paraId="224D5ADF" w14:textId="77777777" w:rsidR="00471180" w:rsidRDefault="00471180" w:rsidP="0045093A">
      <w:pPr>
        <w:rPr>
          <w:b/>
          <w:sz w:val="24"/>
          <w:szCs w:val="24"/>
        </w:rPr>
      </w:pPr>
    </w:p>
    <w:p w14:paraId="04DB0D91" w14:textId="77777777" w:rsidR="00471180" w:rsidRDefault="00471180" w:rsidP="0045093A">
      <w:pPr>
        <w:rPr>
          <w:b/>
          <w:sz w:val="24"/>
          <w:szCs w:val="24"/>
        </w:rPr>
      </w:pPr>
    </w:p>
    <w:p w14:paraId="4F0E8E5F" w14:textId="77777777" w:rsidR="00471180" w:rsidRDefault="00471180" w:rsidP="0045093A">
      <w:pPr>
        <w:rPr>
          <w:b/>
          <w:sz w:val="24"/>
          <w:szCs w:val="24"/>
        </w:rPr>
      </w:pPr>
    </w:p>
    <w:p w14:paraId="40052180" w14:textId="77777777" w:rsidR="00471180" w:rsidRDefault="00471180" w:rsidP="0045093A">
      <w:pPr>
        <w:rPr>
          <w:b/>
          <w:sz w:val="24"/>
          <w:szCs w:val="24"/>
        </w:rPr>
      </w:pPr>
    </w:p>
    <w:p w14:paraId="6395A92C" w14:textId="77777777" w:rsidR="00471180" w:rsidRDefault="00471180" w:rsidP="0045093A">
      <w:pPr>
        <w:rPr>
          <w:b/>
          <w:sz w:val="24"/>
          <w:szCs w:val="24"/>
        </w:rPr>
      </w:pPr>
    </w:p>
    <w:p w14:paraId="507746FE" w14:textId="1FE30724" w:rsidR="0045093A" w:rsidRDefault="006B1658" w:rsidP="0045093A">
      <w:r>
        <w:rPr>
          <w:b/>
          <w:sz w:val="24"/>
          <w:szCs w:val="24"/>
        </w:rPr>
        <w:lastRenderedPageBreak/>
        <w:t>Additional</w:t>
      </w:r>
      <w:r w:rsidR="0045093A" w:rsidRPr="00F71CA4">
        <w:rPr>
          <w:b/>
          <w:sz w:val="24"/>
          <w:szCs w:val="24"/>
        </w:rPr>
        <w:t xml:space="preserve"> Figure </w:t>
      </w:r>
      <w:r w:rsidR="00471180">
        <w:rPr>
          <w:b/>
          <w:sz w:val="24"/>
          <w:szCs w:val="24"/>
        </w:rPr>
        <w:t>2</w:t>
      </w:r>
      <w:r w:rsidR="0045093A">
        <w:rPr>
          <w:b/>
          <w:sz w:val="24"/>
          <w:szCs w:val="24"/>
        </w:rPr>
        <w:t xml:space="preserve">. </w:t>
      </w:r>
      <w:r w:rsidR="0045093A">
        <w:rPr>
          <w:sz w:val="24"/>
          <w:szCs w:val="24"/>
        </w:rPr>
        <w:t>Scatter plot showing the correlation between RNA-seq and RT-qPCR gene expression changes for all hosts.</w:t>
      </w:r>
      <w:r w:rsidR="0045093A" w:rsidRPr="00200FDC">
        <w:rPr>
          <w:i/>
          <w:sz w:val="24"/>
          <w:szCs w:val="24"/>
        </w:rPr>
        <w:t xml:space="preserve"> r</w:t>
      </w:r>
      <w:r w:rsidR="0045093A">
        <w:rPr>
          <w:sz w:val="24"/>
          <w:szCs w:val="24"/>
        </w:rPr>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rPr>
          <w:sz w:val="24"/>
          <w:szCs w:val="24"/>
        </w:rPr>
      </w:pPr>
      <w:r>
        <w:rPr>
          <w:b/>
          <w:sz w:val="24"/>
          <w:szCs w:val="24"/>
        </w:rPr>
        <w:lastRenderedPageBreak/>
        <w:t>Additional</w:t>
      </w:r>
      <w:r w:rsidR="0045093A" w:rsidRPr="00DB4310">
        <w:rPr>
          <w:b/>
          <w:sz w:val="24"/>
          <w:szCs w:val="24"/>
        </w:rPr>
        <w:t xml:space="preserve"> Figure </w:t>
      </w:r>
      <w:r w:rsidR="00471180">
        <w:rPr>
          <w:b/>
          <w:sz w:val="24"/>
          <w:szCs w:val="24"/>
        </w:rPr>
        <w:t>3</w:t>
      </w:r>
      <w:r w:rsidR="0045093A" w:rsidRPr="00DB4310">
        <w:rPr>
          <w:b/>
          <w:sz w:val="24"/>
          <w:szCs w:val="24"/>
        </w:rPr>
        <w:t>.</w:t>
      </w:r>
      <w:r w:rsidR="0045093A">
        <w:rPr>
          <w:b/>
          <w:sz w:val="24"/>
          <w:szCs w:val="24"/>
        </w:rPr>
        <w:t xml:space="preserve"> </w:t>
      </w:r>
      <w:r w:rsidR="0045093A" w:rsidRPr="00DB4310">
        <w:rPr>
          <w:sz w:val="24"/>
          <w:szCs w:val="24"/>
        </w:rPr>
        <w:t xml:space="preserve">Expression changes of </w:t>
      </w:r>
      <w:r w:rsidR="0045093A" w:rsidRPr="00B7187E">
        <w:rPr>
          <w:i/>
          <w:sz w:val="24"/>
          <w:szCs w:val="24"/>
        </w:rPr>
        <w:t xml:space="preserve">Verticillium </w:t>
      </w:r>
      <w:proofErr w:type="spellStart"/>
      <w:r w:rsidR="0045093A" w:rsidRPr="00B7187E">
        <w:rPr>
          <w:i/>
          <w:sz w:val="24"/>
          <w:szCs w:val="24"/>
        </w:rPr>
        <w:t>dahliae</w:t>
      </w:r>
      <w:proofErr w:type="spellEnd"/>
      <w:r w:rsidR="0045093A" w:rsidRPr="00DB4310">
        <w:rPr>
          <w:sz w:val="24"/>
          <w:szCs w:val="24"/>
        </w:rPr>
        <w:t xml:space="preserve"> genes in </w:t>
      </w:r>
      <w:r w:rsidR="0045093A">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sz w:val="24"/>
          <w:szCs w:val="24"/>
        </w:rPr>
        <w:t xml:space="preserve">V. </w:t>
      </w:r>
      <w:proofErr w:type="spellStart"/>
      <w:r w:rsidR="0045093A" w:rsidRPr="00B7187E">
        <w:rPr>
          <w:i/>
          <w:sz w:val="24"/>
          <w:szCs w:val="24"/>
        </w:rPr>
        <w:t>dahliae</w:t>
      </w:r>
      <w:proofErr w:type="spellEnd"/>
      <w:r w:rsidR="0045093A">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D84346" w:rsidRPr="00357099" w:rsidRDefault="00D84346"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D84346" w:rsidRDefault="00D84346">
      <w:pPr>
        <w:pStyle w:val="CommentText"/>
      </w:pPr>
    </w:p>
  </w:comment>
  <w:comment w:id="1" w:author="Wheeler, David Linnard" w:date="2021-04-15T09:56:00Z" w:initials="WDL">
    <w:p w14:paraId="158603D7" w14:textId="77777777" w:rsidR="00D84346" w:rsidRDefault="00D84346">
      <w:pPr>
        <w:pStyle w:val="CommentText"/>
      </w:pPr>
      <w:r>
        <w:rPr>
          <w:rStyle w:val="CommentReference"/>
        </w:rPr>
        <w:annotationRef/>
      </w:r>
      <w:r>
        <w:t>David- fill this in…</w:t>
      </w:r>
    </w:p>
    <w:p w14:paraId="0CE37D01" w14:textId="1FFF0596" w:rsidR="00D84346" w:rsidRDefault="00D84346">
      <w:pPr>
        <w:pStyle w:val="CommentText"/>
      </w:pPr>
    </w:p>
  </w:comment>
  <w:comment w:id="2" w:author="Wheeler, David Linnard" w:date="2021-03-31T09:53:00Z" w:initials="WDL">
    <w:p w14:paraId="13D6FF62" w14:textId="25E074E7"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G C Upadhaya, Sudha" w:date="2021-05-28T10:16:00Z" w:initials="SGCU">
    <w:p w14:paraId="6EC1D5B6" w14:textId="1DD04023" w:rsidR="00D84346" w:rsidRDefault="00D84346">
      <w:pPr>
        <w:pStyle w:val="CommentText"/>
      </w:pPr>
      <w:r>
        <w:rPr>
          <w:rStyle w:val="CommentReference"/>
        </w:rPr>
        <w:annotationRef/>
      </w:r>
      <w:r>
        <w:t>Hi David, do they publish excel file with multiple tabs (each tab representing DEGs for the given host)? I think that would be much efficient than having separate tables for each host.</w:t>
      </w:r>
    </w:p>
  </w:comment>
  <w:comment w:id="4" w:author="Wheeler, David Linnard" w:date="2021-06-01T09:59:00Z" w:initials="WDL">
    <w:p w14:paraId="7DA2DFCD" w14:textId="2F83DC2E" w:rsidR="004B06D2" w:rsidRDefault="004B06D2">
      <w:pPr>
        <w:pStyle w:val="CommentText"/>
      </w:pPr>
      <w:r>
        <w:rPr>
          <w:rStyle w:val="CommentReference"/>
        </w:rPr>
        <w:annotationRef/>
      </w:r>
      <w:r>
        <w:t>Hi Sudha, not sure. It likely depends on the journal. For now, just leave it. If we need to change it later, we can.</w:t>
      </w:r>
    </w:p>
  </w:comment>
  <w:comment w:id="5" w:author="Wheeler, David Linnard" w:date="2021-04-27T10:41:00Z" w:initials="WDL">
    <w:p w14:paraId="0A70E951" w14:textId="2EF27394" w:rsidR="00D84346" w:rsidRDefault="00D84346">
      <w:pPr>
        <w:pStyle w:val="CommentText"/>
      </w:pPr>
      <w:r>
        <w:rPr>
          <w:rStyle w:val="CommentReference"/>
        </w:rPr>
        <w:annotationRef/>
      </w:r>
      <w:r>
        <w:t>We need to address this in the discussion.</w:t>
      </w:r>
    </w:p>
  </w:comment>
  <w:comment w:id="6" w:author="Wheeler, David Linnard" w:date="2021-04-05T10:13:00Z" w:initials="WDL">
    <w:p w14:paraId="1923021B" w14:textId="77777777" w:rsidR="00D84346" w:rsidRDefault="00D84346"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7" w:author="Wheeler, David Linnard" w:date="2021-04-26T10:51:00Z" w:initials="WDL">
    <w:p w14:paraId="49378B99" w14:textId="312B620F" w:rsidR="00D84346" w:rsidRDefault="00D84346">
      <w:pPr>
        <w:pStyle w:val="CommentText"/>
      </w:pPr>
      <w:r>
        <w:rPr>
          <w:rStyle w:val="CommentReference"/>
        </w:rPr>
        <w:annotationRef/>
      </w:r>
      <w:r>
        <w:t>David- insert brief summary sentence/paragraph.</w:t>
      </w:r>
    </w:p>
  </w:comment>
  <w:comment w:id="25" w:author="Wheeler, David Linnard" w:date="2021-04-27T10:48:00Z" w:initials="WDL">
    <w:p w14:paraId="593C9EC0" w14:textId="59A188F5"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6EC1D5B6" w15:done="0"/>
  <w15:commentEx w15:paraId="7DA2DFCD" w15:paraIdParent="6EC1D5B6"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0837D" w16cex:dateUtc="2021-06-01T16:59: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6EC1D5B6" w16cid:durableId="245B419B"/>
  <w16cid:commentId w16cid:paraId="7DA2DFCD" w16cid:durableId="2460837D"/>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B8659" w14:textId="77777777" w:rsidR="00734ED8" w:rsidRDefault="00734ED8" w:rsidP="00094571">
      <w:pPr>
        <w:spacing w:line="240" w:lineRule="auto"/>
      </w:pPr>
      <w:r>
        <w:separator/>
      </w:r>
    </w:p>
  </w:endnote>
  <w:endnote w:type="continuationSeparator" w:id="0">
    <w:p w14:paraId="33A7B981" w14:textId="77777777" w:rsidR="00734ED8" w:rsidRDefault="00734ED8"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11BBA0" w14:textId="77777777" w:rsidR="00734ED8" w:rsidRDefault="00734ED8" w:rsidP="00094571">
      <w:pPr>
        <w:spacing w:line="240" w:lineRule="auto"/>
      </w:pPr>
      <w:r>
        <w:separator/>
      </w:r>
    </w:p>
  </w:footnote>
  <w:footnote w:type="continuationSeparator" w:id="0">
    <w:p w14:paraId="55DB960E" w14:textId="77777777" w:rsidR="00734ED8" w:rsidRDefault="00734ED8"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54C1B"/>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7F4B"/>
    <w:rsid w:val="001421F5"/>
    <w:rsid w:val="00150AA6"/>
    <w:rsid w:val="00164C13"/>
    <w:rsid w:val="001666B1"/>
    <w:rsid w:val="00171845"/>
    <w:rsid w:val="00175E9F"/>
    <w:rsid w:val="001768F8"/>
    <w:rsid w:val="00177627"/>
    <w:rsid w:val="00180EA5"/>
    <w:rsid w:val="001825CF"/>
    <w:rsid w:val="00182DA8"/>
    <w:rsid w:val="00184059"/>
    <w:rsid w:val="00186225"/>
    <w:rsid w:val="001915C2"/>
    <w:rsid w:val="001B3632"/>
    <w:rsid w:val="001C4BD7"/>
    <w:rsid w:val="001C6980"/>
    <w:rsid w:val="001D4BC4"/>
    <w:rsid w:val="001E0302"/>
    <w:rsid w:val="001E060C"/>
    <w:rsid w:val="001E4D2F"/>
    <w:rsid w:val="001F2C82"/>
    <w:rsid w:val="00200FDC"/>
    <w:rsid w:val="00204017"/>
    <w:rsid w:val="00211E11"/>
    <w:rsid w:val="0021510F"/>
    <w:rsid w:val="00217497"/>
    <w:rsid w:val="00217BBC"/>
    <w:rsid w:val="00221812"/>
    <w:rsid w:val="00222CA5"/>
    <w:rsid w:val="00231616"/>
    <w:rsid w:val="00241485"/>
    <w:rsid w:val="002546DD"/>
    <w:rsid w:val="00254E5F"/>
    <w:rsid w:val="00255A15"/>
    <w:rsid w:val="00287FC9"/>
    <w:rsid w:val="00291D83"/>
    <w:rsid w:val="00291F99"/>
    <w:rsid w:val="002A15DD"/>
    <w:rsid w:val="002A5745"/>
    <w:rsid w:val="002C2EE4"/>
    <w:rsid w:val="002D00BF"/>
    <w:rsid w:val="002D33E3"/>
    <w:rsid w:val="002D3B68"/>
    <w:rsid w:val="002E500C"/>
    <w:rsid w:val="002E7BA1"/>
    <w:rsid w:val="002F1F57"/>
    <w:rsid w:val="002F357E"/>
    <w:rsid w:val="00310BDC"/>
    <w:rsid w:val="0031105B"/>
    <w:rsid w:val="00311EC0"/>
    <w:rsid w:val="00334107"/>
    <w:rsid w:val="00353988"/>
    <w:rsid w:val="00357099"/>
    <w:rsid w:val="003666B0"/>
    <w:rsid w:val="00376DF9"/>
    <w:rsid w:val="00382388"/>
    <w:rsid w:val="003827D1"/>
    <w:rsid w:val="003842E4"/>
    <w:rsid w:val="003C29D3"/>
    <w:rsid w:val="003D5628"/>
    <w:rsid w:val="003D6FC8"/>
    <w:rsid w:val="003F5941"/>
    <w:rsid w:val="00414BAE"/>
    <w:rsid w:val="0042478E"/>
    <w:rsid w:val="00443C68"/>
    <w:rsid w:val="0045093A"/>
    <w:rsid w:val="004619FB"/>
    <w:rsid w:val="00471180"/>
    <w:rsid w:val="00474EDA"/>
    <w:rsid w:val="00487F37"/>
    <w:rsid w:val="004924AA"/>
    <w:rsid w:val="0049549A"/>
    <w:rsid w:val="004961B5"/>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B1658"/>
    <w:rsid w:val="006F1837"/>
    <w:rsid w:val="00721C97"/>
    <w:rsid w:val="00725196"/>
    <w:rsid w:val="0073486D"/>
    <w:rsid w:val="00734ED8"/>
    <w:rsid w:val="00737FD0"/>
    <w:rsid w:val="00741205"/>
    <w:rsid w:val="00742DA3"/>
    <w:rsid w:val="00745681"/>
    <w:rsid w:val="00783F50"/>
    <w:rsid w:val="00787EB7"/>
    <w:rsid w:val="00790E04"/>
    <w:rsid w:val="007915A1"/>
    <w:rsid w:val="00795303"/>
    <w:rsid w:val="007A653F"/>
    <w:rsid w:val="007B03DB"/>
    <w:rsid w:val="007B68EB"/>
    <w:rsid w:val="007B7167"/>
    <w:rsid w:val="007C253B"/>
    <w:rsid w:val="007D6B56"/>
    <w:rsid w:val="007F7874"/>
    <w:rsid w:val="0081256B"/>
    <w:rsid w:val="0081461C"/>
    <w:rsid w:val="0081502B"/>
    <w:rsid w:val="0081659D"/>
    <w:rsid w:val="00816986"/>
    <w:rsid w:val="0082611D"/>
    <w:rsid w:val="00830C3C"/>
    <w:rsid w:val="008437E2"/>
    <w:rsid w:val="00844957"/>
    <w:rsid w:val="0085077C"/>
    <w:rsid w:val="00853AFC"/>
    <w:rsid w:val="00861EB8"/>
    <w:rsid w:val="0086401D"/>
    <w:rsid w:val="00866E00"/>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84878"/>
    <w:rsid w:val="00990D18"/>
    <w:rsid w:val="00997FDB"/>
    <w:rsid w:val="009A00C9"/>
    <w:rsid w:val="009B1AE7"/>
    <w:rsid w:val="009B3520"/>
    <w:rsid w:val="009B4841"/>
    <w:rsid w:val="009C4E95"/>
    <w:rsid w:val="009F19EA"/>
    <w:rsid w:val="009F3269"/>
    <w:rsid w:val="009F403F"/>
    <w:rsid w:val="009F4C64"/>
    <w:rsid w:val="00A035CE"/>
    <w:rsid w:val="00A12700"/>
    <w:rsid w:val="00A20501"/>
    <w:rsid w:val="00A30AEE"/>
    <w:rsid w:val="00A314C4"/>
    <w:rsid w:val="00A33237"/>
    <w:rsid w:val="00A46A5D"/>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574E2"/>
    <w:rsid w:val="00B62E80"/>
    <w:rsid w:val="00B666A5"/>
    <w:rsid w:val="00B7187E"/>
    <w:rsid w:val="00B841BD"/>
    <w:rsid w:val="00B9386B"/>
    <w:rsid w:val="00BB40F6"/>
    <w:rsid w:val="00BB693E"/>
    <w:rsid w:val="00BC57B1"/>
    <w:rsid w:val="00C00CE8"/>
    <w:rsid w:val="00C03521"/>
    <w:rsid w:val="00C039C2"/>
    <w:rsid w:val="00C16C9D"/>
    <w:rsid w:val="00C21599"/>
    <w:rsid w:val="00C26F51"/>
    <w:rsid w:val="00C34AC2"/>
    <w:rsid w:val="00C57BF0"/>
    <w:rsid w:val="00C62F64"/>
    <w:rsid w:val="00C735BC"/>
    <w:rsid w:val="00C76B98"/>
    <w:rsid w:val="00C8163F"/>
    <w:rsid w:val="00CA6B87"/>
    <w:rsid w:val="00CC693D"/>
    <w:rsid w:val="00CD5329"/>
    <w:rsid w:val="00CD5B51"/>
    <w:rsid w:val="00CE0C02"/>
    <w:rsid w:val="00CF553A"/>
    <w:rsid w:val="00CF5C09"/>
    <w:rsid w:val="00D03AE7"/>
    <w:rsid w:val="00D245B1"/>
    <w:rsid w:val="00D25A0D"/>
    <w:rsid w:val="00D31369"/>
    <w:rsid w:val="00D31A90"/>
    <w:rsid w:val="00D44044"/>
    <w:rsid w:val="00D617B6"/>
    <w:rsid w:val="00D618DB"/>
    <w:rsid w:val="00D61F82"/>
    <w:rsid w:val="00D622BD"/>
    <w:rsid w:val="00D6269E"/>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4385"/>
    <w:rsid w:val="00F32819"/>
    <w:rsid w:val="00F4032F"/>
    <w:rsid w:val="00F42629"/>
    <w:rsid w:val="00F46AF5"/>
    <w:rsid w:val="00F5008C"/>
    <w:rsid w:val="00F50A8B"/>
    <w:rsid w:val="00F60084"/>
    <w:rsid w:val="00F62633"/>
    <w:rsid w:val="00F64697"/>
    <w:rsid w:val="00F65440"/>
    <w:rsid w:val="00F71CA4"/>
    <w:rsid w:val="00F72381"/>
    <w:rsid w:val="00F86A7E"/>
    <w:rsid w:val="00F9199F"/>
    <w:rsid w:val="00F9304B"/>
    <w:rsid w:val="00FA711E"/>
    <w:rsid w:val="00FB0E56"/>
    <w:rsid w:val="00FB3C8B"/>
    <w:rsid w:val="00FB5222"/>
    <w:rsid w:val="00FB532F"/>
    <w:rsid w:val="00FC66AE"/>
    <w:rsid w:val="00FD39A7"/>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290A-ECBE-4F97-9194-18BC9A936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37</Pages>
  <Words>6554</Words>
  <Characters>37360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3</cp:revision>
  <dcterms:created xsi:type="dcterms:W3CDTF">2021-06-01T18:05:00Z</dcterms:created>
  <dcterms:modified xsi:type="dcterms:W3CDTF">2021-06-01T18:25:00Z</dcterms:modified>
</cp:coreProperties>
</file>