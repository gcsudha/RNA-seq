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commentRangeStart w:id="0"/>
      <w:r w:rsidR="00B62E80">
        <w:rPr>
          <w:sz w:val="24"/>
          <w:szCs w:val="24"/>
        </w:rPr>
        <w:t xml:space="preserve">, </w:t>
      </w:r>
      <w:commentRangeEnd w:id="0"/>
      <w:r w:rsidR="00357099">
        <w:rPr>
          <w:rStyle w:val="CommentReference"/>
        </w:rPr>
        <w:commentReference w:id="0"/>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30164CAC" w14:textId="77777777" w:rsidR="00D44044" w:rsidRDefault="0021510F" w:rsidP="0073486D">
      <w:pPr>
        <w:spacing w:line="480" w:lineRule="auto"/>
        <w:rPr>
          <w:b/>
          <w:sz w:val="28"/>
          <w:szCs w:val="28"/>
        </w:rPr>
      </w:pPr>
      <w:r>
        <w:rPr>
          <w:b/>
          <w:sz w:val="28"/>
          <w:szCs w:val="28"/>
        </w:rPr>
        <w:lastRenderedPageBreak/>
        <w:t>Abstract</w:t>
      </w:r>
    </w:p>
    <w:p w14:paraId="798A9238" w14:textId="47103AD0"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plants and either </w:t>
      </w:r>
      <w:r w:rsidR="00357099">
        <w:rPr>
          <w:rFonts w:eastAsia="Times New Roman"/>
          <w:color w:val="222222"/>
          <w:sz w:val="24"/>
          <w:szCs w:val="24"/>
          <w:shd w:val="clear" w:color="auto" w:fill="FFFFFF"/>
          <w:lang w:val="en-US"/>
        </w:rPr>
        <w:t xml:space="preserve">symptomatic </w:t>
      </w:r>
      <w:r w:rsidR="00F86A7E">
        <w:rPr>
          <w:rFonts w:eastAsia="Times New Roman"/>
          <w:color w:val="222222"/>
          <w:sz w:val="24"/>
          <w:szCs w:val="24"/>
          <w:shd w:val="clear" w:color="auto" w:fill="FFFFFF"/>
          <w:lang w:val="en-US"/>
        </w:rPr>
        <w:t>potato or peppermint</w:t>
      </w:r>
      <w:r w:rsidR="00357099">
        <w:rPr>
          <w:rFonts w:eastAsia="Times New Roman"/>
          <w:color w:val="222222"/>
          <w:sz w:val="24"/>
          <w:szCs w:val="24"/>
          <w:shd w:val="clear" w:color="auto" w:fill="FFFFFF"/>
          <w:lang w:val="en-US"/>
        </w:rPr>
        <w:t xml:space="preserve"> plants</w:t>
      </w:r>
      <w:r w:rsidR="00F86A7E">
        <w:rPr>
          <w:rFonts w:eastAsia="Times New Roman"/>
          <w:color w:val="222222"/>
          <w:sz w:val="24"/>
          <w:szCs w:val="24"/>
          <w:shd w:val="clear" w:color="auto" w:fill="FFFFFF"/>
          <w:lang w:val="en-US"/>
        </w:rPr>
        <w:t xml:space="preserve">.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lastRenderedPageBreak/>
        <w:t>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2FF82269"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w:t>
      </w:r>
      <w:del w:id="1" w:author="Wheeler, David Linnard" w:date="2021-04-26T10:22:00Z">
        <w:r w:rsidDel="00C16C9D">
          <w:rPr>
            <w:sz w:val="24"/>
            <w:szCs w:val="24"/>
          </w:rPr>
          <w:delText>Individual i</w:delText>
        </w:r>
      </w:del>
      <w:ins w:id="2" w:author="Wheeler, David Linnard" w:date="2021-04-26T10:22:00Z">
        <w:r w:rsidR="00C16C9D">
          <w:rPr>
            <w:sz w:val="24"/>
            <w:szCs w:val="24"/>
          </w:rPr>
          <w:t>I</w:t>
        </w:r>
      </w:ins>
      <w:r>
        <w:rPr>
          <w:sz w:val="24"/>
          <w:szCs w:val="24"/>
        </w:rPr>
        <w:t xml:space="preserve">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C1454C2"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Solutions to</w:t>
      </w:r>
      <w:ins w:id="3" w:author="Wheeler, David Linnard" w:date="2021-04-26T10:24:00Z">
        <w:r w:rsidR="00C16C9D">
          <w:rPr>
            <w:sz w:val="24"/>
            <w:szCs w:val="24"/>
            <w:highlight w:val="white"/>
          </w:rPr>
          <w:t xml:space="preserve"> some of</w:t>
        </w:r>
      </w:ins>
      <w:r>
        <w:rPr>
          <w:sz w:val="24"/>
          <w:szCs w:val="24"/>
          <w:highlight w:val="white"/>
        </w:rPr>
        <w:t xml:space="preserve"> these management obstacles could </w:t>
      </w:r>
      <w:r>
        <w:rPr>
          <w:sz w:val="24"/>
          <w:szCs w:val="24"/>
          <w:highlight w:val="white"/>
        </w:rPr>
        <w:lastRenderedPageBreak/>
        <w:t xml:space="preserve">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0E754321"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that varied in aggressiveness. Dual RNA-seq was subsequently completed. DEGs were detected and validated. </w:t>
      </w:r>
      <w:commentRangeStart w:id="4"/>
      <w:r>
        <w:rPr>
          <w:sz w:val="24"/>
          <w:szCs w:val="24"/>
          <w:highlight w:val="white"/>
        </w:rPr>
        <w:t xml:space="preserve">The results </w:t>
      </w:r>
      <w:r w:rsidR="00795303">
        <w:rPr>
          <w:sz w:val="24"/>
          <w:szCs w:val="24"/>
          <w:highlight w:val="white"/>
        </w:rPr>
        <w:t>documented here demonstrate …</w:t>
      </w:r>
      <w:commentRangeEnd w:id="4"/>
      <w:r w:rsidR="001E0302">
        <w:rPr>
          <w:rStyle w:val="CommentReference"/>
        </w:rPr>
        <w:commentReference w:id="4"/>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CB2DC4A" w14:textId="7623D95F" w:rsidR="00D44044" w:rsidRDefault="0021510F" w:rsidP="0073486D">
      <w:pPr>
        <w:spacing w:line="480" w:lineRule="auto"/>
        <w:ind w:firstLine="720"/>
        <w:jc w:val="both"/>
        <w:rPr>
          <w:sz w:val="24"/>
          <w:szCs w:val="24"/>
        </w:rPr>
      </w:pPr>
      <w:r>
        <w:rPr>
          <w:sz w:val="24"/>
          <w:szCs w:val="24"/>
        </w:rPr>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54B9E1AB" w14:textId="77777777" w:rsidR="00D44044" w:rsidRDefault="00D44044" w:rsidP="0073486D">
      <w:pPr>
        <w:spacing w:line="480" w:lineRule="auto"/>
        <w:rPr>
          <w:sz w:val="24"/>
          <w:szCs w:val="24"/>
        </w:rPr>
      </w:pPr>
    </w:p>
    <w:p w14:paraId="7A132E57" w14:textId="77777777" w:rsidR="00D44044" w:rsidRDefault="0021510F" w:rsidP="0073486D">
      <w:pPr>
        <w:spacing w:line="480" w:lineRule="auto"/>
        <w:rPr>
          <w:b/>
          <w:sz w:val="24"/>
          <w:szCs w:val="24"/>
        </w:rPr>
      </w:pPr>
      <w:r>
        <w:rPr>
          <w:b/>
          <w:sz w:val="24"/>
          <w:szCs w:val="24"/>
        </w:rPr>
        <w:t>RNA seq trial</w:t>
      </w:r>
    </w:p>
    <w:p w14:paraId="4CE5BBE9" w14:textId="0755AFF6"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rsidP="0073486D">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sz w:val="24"/>
          <w:szCs w:val="24"/>
          <w:highlight w:val="white"/>
        </w:rPr>
      </w:pPr>
      <w:r>
        <w:rPr>
          <w:sz w:val="24"/>
          <w:szCs w:val="24"/>
        </w:rPr>
        <w:lastRenderedPageBreak/>
        <w:t>Samples of 3 biological replicate</w:t>
      </w:r>
      <w:r w:rsidR="001E0302">
        <w:rPr>
          <w:sz w:val="24"/>
          <w:szCs w:val="24"/>
        </w:rPr>
        <w:t>s</w:t>
      </w:r>
      <w:r>
        <w:rPr>
          <w:sz w:val="24"/>
          <w:szCs w:val="24"/>
        </w:rPr>
        <w:t xml:space="preserve">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w:t>
      </w:r>
      <w:r w:rsidR="00311EC0">
        <w:rPr>
          <w:color w:val="222222"/>
          <w:sz w:val="24"/>
          <w:szCs w:val="24"/>
          <w:highlight w:val="white"/>
        </w:rPr>
        <w:t>,</w:t>
      </w:r>
      <w:r w:rsidR="00AB039C">
        <w:rPr>
          <w:color w:val="222222"/>
          <w:sz w:val="24"/>
          <w:szCs w:val="24"/>
          <w:highlight w:val="white"/>
        </w:rPr>
        <w:t xml:space="preserve">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w:t>
      </w:r>
      <w:r>
        <w:rPr>
          <w:color w:val="222222"/>
          <w:sz w:val="24"/>
          <w:szCs w:val="24"/>
          <w:highlight w:val="white"/>
        </w:rPr>
        <w:lastRenderedPageBreak/>
        <w:t xml:space="preserve">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595F6A8A" w14:textId="0B6CCF09" w:rsidR="00D44044" w:rsidRPr="001E0302" w:rsidRDefault="0021510F" w:rsidP="001E0302">
      <w:pPr>
        <w:spacing w:line="480" w:lineRule="auto"/>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software</w:t>
      </w:r>
      <w:r w:rsidR="001E0302">
        <w:rPr>
          <w:color w:val="202020"/>
          <w:sz w:val="24"/>
          <w:szCs w:val="24"/>
          <w:highlight w:val="white"/>
        </w:rPr>
        <w:t xml:space="preserve"> packages</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3C870D0B" w14:textId="77777777" w:rsidR="00241485" w:rsidRDefault="0021510F" w:rsidP="0073486D">
      <w:pPr>
        <w:spacing w:line="480" w:lineRule="auto"/>
        <w:rPr>
          <w:b/>
          <w:sz w:val="24"/>
          <w:szCs w:val="24"/>
        </w:rPr>
      </w:pPr>
      <w:r>
        <w:rPr>
          <w:b/>
          <w:sz w:val="24"/>
          <w:szCs w:val="24"/>
        </w:rPr>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lastRenderedPageBreak/>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7A57F058"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5"/>
      <w:r w:rsidRPr="00A33237">
        <w:rPr>
          <w:rFonts w:ascii="Arial" w:hAnsi="Arial" w:cs="Arial"/>
        </w:rPr>
        <w:t>70-180</w:t>
      </w:r>
      <w:r w:rsidRPr="001421F5">
        <w:rPr>
          <w:rFonts w:ascii="Arial" w:hAnsi="Arial" w:cs="Arial"/>
        </w:rPr>
        <w:t xml:space="preserve"> bp </w:t>
      </w:r>
      <w:commentRangeEnd w:id="5"/>
      <w:r w:rsidR="00A33237">
        <w:rPr>
          <w:rStyle w:val="CommentReference"/>
          <w:rFonts w:ascii="Arial" w:eastAsia="Arial" w:hAnsi="Arial" w:cs="Arial"/>
          <w:lang w:val="en"/>
        </w:rPr>
        <w:commentReference w:id="5"/>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FB3C8B">
        <w:rPr>
          <w:rFonts w:ascii="Arial" w:hAnsi="Arial" w:cs="Arial"/>
          <w:b/>
        </w:rPr>
        <w:t>3</w:t>
      </w:r>
      <w:r w:rsidRPr="001421F5">
        <w:rPr>
          <w:rFonts w:ascii="Arial" w:hAnsi="Arial" w:cs="Arial"/>
        </w:rPr>
        <w:t>.</w:t>
      </w:r>
    </w:p>
    <w:p w14:paraId="02F9201E" w14:textId="34BBAD46" w:rsidR="00CC693D" w:rsidRPr="00E918F4" w:rsidRDefault="001421F5" w:rsidP="0073486D">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xml:space="preserve">), and with the </w:t>
      </w:r>
      <w:r w:rsidR="00E918F4" w:rsidRPr="00B7187E">
        <w:rPr>
          <w:rFonts w:ascii="Arial" w:hAnsi="Arial" w:cs="Arial"/>
        </w:rPr>
        <w:lastRenderedPageBreak/>
        <w:t>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EC7F8D">
        <w:rPr>
          <w:rFonts w:ascii="Arial" w:hAnsi="Arial" w:cs="Arial"/>
          <w:b/>
        </w:rPr>
        <w:t>3</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57574A10"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rsidP="0073486D">
      <w:pPr>
        <w:spacing w:line="480" w:lineRule="auto"/>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lastRenderedPageBreak/>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4DFB8F03" w:rsidR="00D44044" w:rsidRDefault="0021510F" w:rsidP="0073486D">
      <w:pPr>
        <w:spacing w:line="480" w:lineRule="auto"/>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 xml:space="preserve">varied from each other as much as each did from plants that were not inoculated </w:t>
      </w:r>
      <w:r>
        <w:rPr>
          <w:sz w:val="24"/>
          <w:szCs w:val="24"/>
          <w:highlight w:val="white"/>
        </w:rPr>
        <w:lastRenderedPageBreak/>
        <w:t>(</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(e.g. </w:t>
      </w:r>
      <w:r w:rsidR="00221812" w:rsidRPr="00816986">
        <w:rPr>
          <w:i/>
          <w:iCs/>
          <w:sz w:val="24"/>
          <w:szCs w:val="24"/>
          <w:highlight w:val="white"/>
        </w:rPr>
        <w:t>LOX12</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r w:rsidR="00FB5222">
        <w:rPr>
          <w:sz w:val="24"/>
          <w:szCs w:val="24"/>
          <w:highlight w:val="white"/>
        </w:rPr>
        <w:t>inoculated with</w:t>
      </w:r>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34A5241C" w:rsidR="00D44044" w:rsidRDefault="0021510F" w:rsidP="0073486D">
      <w:pPr>
        <w:spacing w:line="480" w:lineRule="auto"/>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4AC133EF" w:rsidR="00D44044" w:rsidRDefault="0021510F" w:rsidP="0073486D">
      <w:pPr>
        <w:spacing w:line="480" w:lineRule="auto"/>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sidR="00086CE2">
        <w:rPr>
          <w:sz w:val="24"/>
          <w:szCs w:val="24"/>
          <w:highlight w:val="white"/>
        </w:rPr>
        <w:t xml:space="preserve"> </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w:t>
      </w:r>
      <w:r>
        <w:rPr>
          <w:sz w:val="24"/>
          <w:szCs w:val="24"/>
          <w:highlight w:val="white"/>
        </w:rPr>
        <w:lastRenderedPageBreak/>
        <w:t xml:space="preserve">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0B6F844A" w14:textId="3B92C38F" w:rsidR="00D44044" w:rsidRDefault="0021510F" w:rsidP="0073486D">
      <w:pPr>
        <w:spacing w:line="480" w:lineRule="auto"/>
        <w:rPr>
          <w:b/>
          <w:sz w:val="24"/>
          <w:szCs w:val="24"/>
        </w:rPr>
      </w:pPr>
      <w:commentRangeStart w:id="6"/>
      <w:r>
        <w:rPr>
          <w:b/>
          <w:sz w:val="24"/>
          <w:szCs w:val="24"/>
        </w:rPr>
        <w:t xml:space="preserve">Validation </w:t>
      </w:r>
      <w:del w:id="7" w:author="Wheeler, David Linnard" w:date="2021-04-26T10:42:00Z">
        <w:r w:rsidR="008C49ED" w:rsidDel="00AE520C">
          <w:rPr>
            <w:b/>
            <w:sz w:val="24"/>
            <w:szCs w:val="24"/>
          </w:rPr>
          <w:delText>of RNA-seq results using RT-</w:delText>
        </w:r>
        <w:r w:rsidR="00682880" w:rsidDel="00AE520C">
          <w:rPr>
            <w:b/>
            <w:sz w:val="24"/>
            <w:szCs w:val="24"/>
          </w:rPr>
          <w:delText>q</w:delText>
        </w:r>
        <w:r w:rsidR="008C49ED" w:rsidDel="00AE520C">
          <w:rPr>
            <w:b/>
            <w:sz w:val="24"/>
            <w:szCs w:val="24"/>
          </w:rPr>
          <w:delText>PCR</w:delText>
        </w:r>
      </w:del>
      <w:ins w:id="8" w:author="Wheeler, David Linnard" w:date="2021-04-26T10:42:00Z">
        <w:r w:rsidR="00AE520C">
          <w:rPr>
            <w:b/>
            <w:sz w:val="24"/>
            <w:szCs w:val="24"/>
          </w:rPr>
          <w:t>trial</w:t>
        </w:r>
      </w:ins>
      <w:commentRangeEnd w:id="6"/>
      <w:ins w:id="9" w:author="Wheeler, David Linnard" w:date="2021-04-27T10:51:00Z">
        <w:r w:rsidR="00A704F9">
          <w:rPr>
            <w:rStyle w:val="CommentReference"/>
          </w:rPr>
          <w:commentReference w:id="6"/>
        </w:r>
      </w:ins>
    </w:p>
    <w:p w14:paraId="560AB6F1" w14:textId="5C1D3A54" w:rsidR="003D6FC8" w:rsidRPr="009C4E95" w:rsidRDefault="00221812" w:rsidP="0073486D">
      <w:pPr>
        <w:spacing w:line="480" w:lineRule="auto"/>
        <w:ind w:firstLine="720"/>
        <w:rPr>
          <w:b/>
          <w:color w:val="0E101A"/>
          <w:sz w:val="24"/>
          <w:szCs w:val="24"/>
        </w:rPr>
      </w:pPr>
      <w:commentRangeStart w:id="10"/>
      <w:r>
        <w:rPr>
          <w:color w:val="0E101A"/>
          <w:sz w:val="24"/>
          <w:szCs w:val="24"/>
        </w:rPr>
        <w:t>A subset of the DEGs identified with RNA-seq data above were validated with</w:t>
      </w:r>
      <w:r w:rsidR="003D6FC8" w:rsidRPr="009C4E95">
        <w:rPr>
          <w:color w:val="0E101A"/>
          <w:sz w:val="24"/>
          <w:szCs w:val="24"/>
        </w:rPr>
        <w:t xml:space="preserve"> RT-</w:t>
      </w:r>
      <w:r w:rsidR="00682880">
        <w:rPr>
          <w:color w:val="0E101A"/>
          <w:sz w:val="24"/>
          <w:szCs w:val="24"/>
        </w:rPr>
        <w:t>q</w:t>
      </w:r>
      <w:r w:rsidR="003D6FC8" w:rsidRPr="009C4E95">
        <w:rPr>
          <w:color w:val="0E101A"/>
          <w:sz w:val="24"/>
          <w:szCs w:val="24"/>
        </w:rPr>
        <w:t xml:space="preserve">PCR. A total of 30 of 43 </w:t>
      </w:r>
      <w:ins w:id="11" w:author="Wheeler, David Linnard" w:date="2021-04-26T10:43:00Z">
        <w:r w:rsidR="00AE520C">
          <w:rPr>
            <w:color w:val="0E101A"/>
            <w:sz w:val="24"/>
            <w:szCs w:val="24"/>
          </w:rPr>
          <w:t xml:space="preserve">DEG </w:t>
        </w:r>
      </w:ins>
      <w:r w:rsidR="003D6FC8" w:rsidRPr="009C4E95">
        <w:rPr>
          <w:color w:val="0E101A"/>
          <w:sz w:val="24"/>
          <w:szCs w:val="24"/>
        </w:rPr>
        <w:t>comparisons</w:t>
      </w:r>
      <w:del w:id="12" w:author="Wheeler, David Linnard" w:date="2021-04-26T10:44:00Z">
        <w:r w:rsidR="003D6FC8" w:rsidRPr="009C4E95" w:rsidDel="00AE520C">
          <w:rPr>
            <w:color w:val="0E101A"/>
            <w:sz w:val="24"/>
            <w:szCs w:val="24"/>
          </w:rPr>
          <w:delText xml:space="preserve"> of DEGs</w:delText>
        </w:r>
      </w:del>
      <w:r w:rsidR="003D6FC8" w:rsidRPr="009C4E95">
        <w:rPr>
          <w:color w:val="0E101A"/>
          <w:sz w:val="24"/>
          <w:szCs w:val="24"/>
        </w:rPr>
        <w:t xml:space="preserve">, including 10 for brown mustard, 12 for potato, </w:t>
      </w:r>
      <w:r w:rsidR="00E918F4">
        <w:rPr>
          <w:color w:val="0E101A"/>
          <w:sz w:val="24"/>
          <w:szCs w:val="24"/>
        </w:rPr>
        <w:t>4</w:t>
      </w:r>
      <w:r w:rsidR="003D6FC8" w:rsidRPr="009C4E95">
        <w:rPr>
          <w:color w:val="0E101A"/>
          <w:sz w:val="24"/>
          <w:szCs w:val="24"/>
        </w:rPr>
        <w:t xml:space="preserve"> for </w:t>
      </w:r>
      <w:r w:rsidR="00E918F4">
        <w:rPr>
          <w:color w:val="0E101A"/>
          <w:sz w:val="24"/>
          <w:szCs w:val="24"/>
        </w:rPr>
        <w:t>pepper</w:t>
      </w:r>
      <w:r w:rsidR="003D6FC8" w:rsidRPr="009C4E95">
        <w:rPr>
          <w:color w:val="0E101A"/>
          <w:sz w:val="24"/>
          <w:szCs w:val="24"/>
        </w:rPr>
        <w:t xml:space="preserve">mint, and </w:t>
      </w:r>
      <w:r w:rsidR="00E918F4">
        <w:rPr>
          <w:color w:val="0E101A"/>
          <w:sz w:val="24"/>
          <w:szCs w:val="24"/>
        </w:rPr>
        <w:t>4</w:t>
      </w:r>
      <w:r w:rsidR="003D6FC8" w:rsidRPr="009C4E95">
        <w:rPr>
          <w:color w:val="0E101A"/>
          <w:sz w:val="24"/>
          <w:szCs w:val="24"/>
        </w:rPr>
        <w:t xml:space="preserve"> </w:t>
      </w:r>
      <w:r w:rsidR="00E918F4">
        <w:rPr>
          <w:color w:val="0E101A"/>
          <w:sz w:val="24"/>
          <w:szCs w:val="24"/>
        </w:rPr>
        <w:t xml:space="preserve">for </w:t>
      </w:r>
      <w:r w:rsidR="003D6FC8" w:rsidRPr="009C4E95">
        <w:rPr>
          <w:i/>
          <w:color w:val="0E101A"/>
          <w:sz w:val="24"/>
          <w:szCs w:val="24"/>
        </w:rPr>
        <w:t xml:space="preserve">V. </w:t>
      </w:r>
      <w:proofErr w:type="spellStart"/>
      <w:r w:rsidR="003D6FC8" w:rsidRPr="009C4E95">
        <w:rPr>
          <w:i/>
          <w:color w:val="0E101A"/>
          <w:sz w:val="24"/>
          <w:szCs w:val="24"/>
        </w:rPr>
        <w:t>dahliae</w:t>
      </w:r>
      <w:proofErr w:type="spellEnd"/>
      <w:r>
        <w:rPr>
          <w:iCs/>
          <w:color w:val="0E101A"/>
          <w:sz w:val="24"/>
          <w:szCs w:val="24"/>
        </w:rPr>
        <w:t>,</w:t>
      </w:r>
      <w:r w:rsidR="003D6FC8" w:rsidRPr="009C4E95">
        <w:rPr>
          <w:color w:val="0E101A"/>
          <w:sz w:val="24"/>
          <w:szCs w:val="24"/>
        </w:rPr>
        <w:t xml:space="preserve"> were validated</w:t>
      </w:r>
      <w:ins w:id="13" w:author="Wheeler, David Linnard" w:date="2021-04-27T10:32:00Z">
        <w:r w:rsidR="00C039C2">
          <w:rPr>
            <w:color w:val="0E101A"/>
            <w:sz w:val="24"/>
            <w:szCs w:val="24"/>
          </w:rPr>
          <w:t xml:space="preserve"> (</w:t>
        </w:r>
        <w:r w:rsidR="00C039C2">
          <w:rPr>
            <w:b/>
            <w:bCs/>
            <w:color w:val="0E101A"/>
            <w:sz w:val="24"/>
            <w:szCs w:val="24"/>
          </w:rPr>
          <w:t>Table 3</w:t>
        </w:r>
        <w:r w:rsidR="00C039C2">
          <w:rPr>
            <w:color w:val="0E101A"/>
            <w:sz w:val="24"/>
            <w:szCs w:val="24"/>
          </w:rPr>
          <w:t>).</w:t>
        </w:r>
      </w:ins>
      <w:del w:id="14" w:author="Wheeler, David Linnard" w:date="2021-04-27T10:32:00Z">
        <w:r w:rsidR="003D6FC8" w:rsidRPr="009C4E95" w:rsidDel="00C039C2">
          <w:rPr>
            <w:color w:val="0E101A"/>
            <w:sz w:val="24"/>
            <w:szCs w:val="24"/>
          </w:rPr>
          <w:delText>.</w:delText>
        </w:r>
      </w:del>
      <w:r w:rsidR="003D6FC8" w:rsidRPr="009C4E95">
        <w:rPr>
          <w:color w:val="0E101A"/>
          <w:sz w:val="24"/>
          <w:szCs w:val="24"/>
        </w:rPr>
        <w:t xml:space="preserve"> These comparisons include expression changes of </w:t>
      </w:r>
      <w:r>
        <w:rPr>
          <w:color w:val="0E101A"/>
          <w:sz w:val="24"/>
          <w:szCs w:val="24"/>
        </w:rPr>
        <w:t>5</w:t>
      </w:r>
      <w:r w:rsidR="003D6FC8" w:rsidRPr="009C4E95">
        <w:rPr>
          <w:color w:val="0E101A"/>
          <w:sz w:val="24"/>
          <w:szCs w:val="24"/>
        </w:rPr>
        <w:t xml:space="preserve">, </w:t>
      </w:r>
      <w:r>
        <w:rPr>
          <w:color w:val="0E101A"/>
          <w:sz w:val="24"/>
          <w:szCs w:val="24"/>
        </w:rPr>
        <w:t>9</w:t>
      </w:r>
      <w:r w:rsidR="003D6FC8" w:rsidRPr="009C4E95">
        <w:rPr>
          <w:color w:val="0E101A"/>
          <w:sz w:val="24"/>
          <w:szCs w:val="24"/>
        </w:rPr>
        <w:t xml:space="preserve">, </w:t>
      </w:r>
      <w:r>
        <w:rPr>
          <w:color w:val="0E101A"/>
          <w:sz w:val="24"/>
          <w:szCs w:val="24"/>
        </w:rPr>
        <w:t>3</w:t>
      </w:r>
      <w:r w:rsidR="003D6FC8" w:rsidRPr="009C4E95">
        <w:rPr>
          <w:color w:val="0E101A"/>
          <w:sz w:val="24"/>
          <w:szCs w:val="24"/>
        </w:rPr>
        <w:t xml:space="preserve"> and </w:t>
      </w:r>
      <w:r>
        <w:rPr>
          <w:color w:val="0E101A"/>
          <w:sz w:val="24"/>
          <w:szCs w:val="24"/>
        </w:rPr>
        <w:t>4</w:t>
      </w:r>
      <w:r w:rsidR="003D6FC8" w:rsidRPr="009C4E95">
        <w:rPr>
          <w:color w:val="0E101A"/>
          <w:sz w:val="24"/>
          <w:szCs w:val="24"/>
        </w:rPr>
        <w:t xml:space="preserve"> genes for brown mustard, potato, </w:t>
      </w:r>
      <w:r w:rsidR="00E918F4">
        <w:rPr>
          <w:color w:val="0E101A"/>
          <w:sz w:val="24"/>
          <w:szCs w:val="24"/>
        </w:rPr>
        <w:t>pepper</w:t>
      </w:r>
      <w:r w:rsidR="003D6FC8" w:rsidRPr="009C4E95">
        <w:rPr>
          <w:color w:val="0E101A"/>
          <w:sz w:val="24"/>
          <w:szCs w:val="24"/>
        </w:rPr>
        <w:t>mint</w:t>
      </w:r>
      <w:r w:rsidR="00E918F4">
        <w:rPr>
          <w:color w:val="0E101A"/>
          <w:sz w:val="24"/>
          <w:szCs w:val="24"/>
        </w:rPr>
        <w:t>,</w:t>
      </w:r>
      <w:r w:rsidR="003D6FC8" w:rsidRPr="009C4E95">
        <w:rPr>
          <w:color w:val="0E101A"/>
          <w:sz w:val="24"/>
          <w:szCs w:val="24"/>
        </w:rPr>
        <w:t xml:space="preserve"> and </w:t>
      </w:r>
      <w:r w:rsidR="003D6FC8" w:rsidRPr="009C4E95">
        <w:rPr>
          <w:i/>
          <w:color w:val="0E101A"/>
          <w:sz w:val="24"/>
          <w:szCs w:val="24"/>
        </w:rPr>
        <w:t xml:space="preserve">V. </w:t>
      </w:r>
      <w:proofErr w:type="spellStart"/>
      <w:r w:rsidR="003D6FC8" w:rsidRPr="009C4E95">
        <w:rPr>
          <w:i/>
          <w:color w:val="0E101A"/>
          <w:sz w:val="24"/>
          <w:szCs w:val="24"/>
        </w:rPr>
        <w:t>dahliae</w:t>
      </w:r>
      <w:proofErr w:type="spellEnd"/>
      <w:r w:rsidR="003D6FC8" w:rsidRPr="009C4E95">
        <w:rPr>
          <w:color w:val="0E101A"/>
          <w:sz w:val="24"/>
          <w:szCs w:val="24"/>
        </w:rPr>
        <w:t>, respectively. The DEGs with similar direction (up or down-regulation) of fold changes in both RT-</w:t>
      </w:r>
      <w:r w:rsidR="00020C9B">
        <w:rPr>
          <w:color w:val="0E101A"/>
          <w:sz w:val="24"/>
          <w:szCs w:val="24"/>
        </w:rPr>
        <w:t>q</w:t>
      </w:r>
      <w:r w:rsidR="003D6FC8" w:rsidRPr="009C4E95">
        <w:rPr>
          <w:color w:val="0E101A"/>
          <w:sz w:val="24"/>
          <w:szCs w:val="24"/>
        </w:rPr>
        <w:t xml:space="preserve">PCR and RNA-seq data are presented in </w:t>
      </w:r>
      <w:r w:rsidR="003D6FC8" w:rsidRPr="009C4E95">
        <w:rPr>
          <w:b/>
          <w:color w:val="0E101A"/>
          <w:sz w:val="24"/>
          <w:szCs w:val="24"/>
        </w:rPr>
        <w:t>Figure 6</w:t>
      </w:r>
      <w:r w:rsidR="003D6FC8" w:rsidRPr="009C4E95">
        <w:rPr>
          <w:color w:val="0E101A"/>
          <w:sz w:val="24"/>
          <w:szCs w:val="24"/>
        </w:rPr>
        <w:t>. The correlation coefficient</w:t>
      </w:r>
      <w:r w:rsidR="00A314C4">
        <w:rPr>
          <w:color w:val="0E101A"/>
          <w:sz w:val="24"/>
          <w:szCs w:val="24"/>
        </w:rPr>
        <w:t xml:space="preserve"> (</w:t>
      </w:r>
      <w:r w:rsidR="00A314C4">
        <w:rPr>
          <w:rFonts w:ascii="Rho" w:hAnsi="Rho"/>
          <w:i/>
          <w:iCs/>
          <w:color w:val="0E101A"/>
          <w:sz w:val="24"/>
          <w:szCs w:val="24"/>
        </w:rPr>
        <w:t>r</w:t>
      </w:r>
      <w:r w:rsidR="00A314C4" w:rsidRPr="00B7187E">
        <w:rPr>
          <w:color w:val="0E101A"/>
          <w:sz w:val="24"/>
          <w:szCs w:val="24"/>
        </w:rPr>
        <w:t>)</w:t>
      </w:r>
      <w:r w:rsidR="003D6FC8" w:rsidRPr="009C4E95">
        <w:rPr>
          <w:color w:val="0E101A"/>
          <w:sz w:val="24"/>
          <w:szCs w:val="24"/>
        </w:rPr>
        <w:t xml:space="preserve"> of gene expression changes (log</w:t>
      </w:r>
      <w:r w:rsidR="003D6FC8" w:rsidRPr="009C4E95">
        <w:rPr>
          <w:color w:val="0E101A"/>
          <w:sz w:val="24"/>
          <w:szCs w:val="24"/>
          <w:vertAlign w:val="subscript"/>
        </w:rPr>
        <w:t>2</w:t>
      </w:r>
      <w:r w:rsidR="003D6FC8" w:rsidRPr="009C4E95">
        <w:rPr>
          <w:color w:val="0E101A"/>
          <w:sz w:val="24"/>
          <w:szCs w:val="24"/>
        </w:rPr>
        <w:t>fold change) between RT-</w:t>
      </w:r>
      <w:r w:rsidR="00682880">
        <w:rPr>
          <w:color w:val="0E101A"/>
          <w:sz w:val="24"/>
          <w:szCs w:val="24"/>
        </w:rPr>
        <w:t>q</w:t>
      </w:r>
      <w:r w:rsidR="003D6FC8" w:rsidRPr="009C4E95">
        <w:rPr>
          <w:color w:val="0E101A"/>
          <w:sz w:val="24"/>
          <w:szCs w:val="24"/>
        </w:rPr>
        <w:t>PCR and RNA seq were 0.97, 0.91, and 0.86, and 0.85 for</w:t>
      </w:r>
      <w:r w:rsidR="003D6FC8" w:rsidRPr="009C4E95">
        <w:rPr>
          <w:i/>
          <w:iCs/>
          <w:color w:val="0E101A"/>
          <w:sz w:val="24"/>
          <w:szCs w:val="24"/>
        </w:rPr>
        <w:t xml:space="preserve"> </w:t>
      </w:r>
      <w:r w:rsidR="003D6FC8" w:rsidRPr="009C4E95">
        <w:rPr>
          <w:color w:val="0E101A"/>
          <w:sz w:val="24"/>
          <w:szCs w:val="24"/>
        </w:rPr>
        <w:t xml:space="preserve">brown mustard, potato, </w:t>
      </w:r>
      <w:r w:rsidR="00E918F4">
        <w:rPr>
          <w:color w:val="0E101A"/>
          <w:sz w:val="24"/>
          <w:szCs w:val="24"/>
        </w:rPr>
        <w:t>pepper</w:t>
      </w:r>
      <w:r w:rsidR="003D6FC8" w:rsidRPr="009C4E95">
        <w:rPr>
          <w:color w:val="0E101A"/>
          <w:sz w:val="24"/>
          <w:szCs w:val="24"/>
        </w:rPr>
        <w:t xml:space="preserve">mint, and </w:t>
      </w:r>
      <w:r w:rsidR="003D6FC8" w:rsidRPr="009C4E95">
        <w:rPr>
          <w:i/>
          <w:iCs/>
          <w:color w:val="0E101A"/>
          <w:sz w:val="24"/>
          <w:szCs w:val="24"/>
        </w:rPr>
        <w:t xml:space="preserve">V. </w:t>
      </w:r>
      <w:proofErr w:type="spellStart"/>
      <w:r w:rsidR="003D6FC8" w:rsidRPr="009C4E95">
        <w:rPr>
          <w:i/>
          <w:iCs/>
          <w:color w:val="0E101A"/>
          <w:sz w:val="24"/>
          <w:szCs w:val="24"/>
        </w:rPr>
        <w:t>dahliae</w:t>
      </w:r>
      <w:proofErr w:type="spellEnd"/>
      <w:r w:rsidR="003D6FC8" w:rsidRPr="009C4E95">
        <w:rPr>
          <w:i/>
          <w:iCs/>
          <w:color w:val="0E101A"/>
          <w:sz w:val="24"/>
          <w:szCs w:val="24"/>
        </w:rPr>
        <w:t>,</w:t>
      </w:r>
      <w:r w:rsidR="003D6FC8" w:rsidRPr="009C4E95">
        <w:rPr>
          <w:color w:val="0E101A"/>
          <w:sz w:val="24"/>
          <w:szCs w:val="24"/>
        </w:rPr>
        <w:t xml:space="preserve"> respectively </w:t>
      </w:r>
      <w:r w:rsidR="003D6FC8" w:rsidRPr="009C4E95">
        <w:rPr>
          <w:b/>
          <w:color w:val="0E101A"/>
          <w:sz w:val="24"/>
          <w:szCs w:val="24"/>
        </w:rPr>
        <w:t>(Supplementary Figure 1).</w:t>
      </w:r>
    </w:p>
    <w:p w14:paraId="5032C7B9" w14:textId="59393EFE" w:rsidR="00866E00" w:rsidRDefault="003D6FC8" w:rsidP="0073486D">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w:t>
      </w:r>
      <w:r w:rsidR="00682880">
        <w:rPr>
          <w:color w:val="0E101A"/>
          <w:sz w:val="24"/>
          <w:szCs w:val="24"/>
        </w:rPr>
        <w:t>q</w:t>
      </w:r>
      <w:r>
        <w:rPr>
          <w:color w:val="0E101A"/>
          <w:sz w:val="24"/>
          <w:szCs w:val="24"/>
        </w:rPr>
        <w:t>PCR compared to RNA-seq</w:t>
      </w:r>
      <w:r w:rsidR="00EC7F8D">
        <w:rPr>
          <w:color w:val="0E101A"/>
          <w:sz w:val="24"/>
          <w:szCs w:val="24"/>
        </w:rPr>
        <w:t xml:space="preserve"> (</w:t>
      </w:r>
      <w:r w:rsidR="00EC7F8D" w:rsidRPr="00816986">
        <w:rPr>
          <w:b/>
          <w:color w:val="0E101A"/>
          <w:sz w:val="24"/>
          <w:szCs w:val="24"/>
        </w:rPr>
        <w:t>Figure 6</w:t>
      </w:r>
      <w:r w:rsidR="00EC7F8D">
        <w:rPr>
          <w:color w:val="0E101A"/>
          <w:sz w:val="24"/>
          <w:szCs w:val="24"/>
        </w:rPr>
        <w:t>)</w:t>
      </w:r>
      <w:r>
        <w:rPr>
          <w:color w:val="0E101A"/>
          <w:sz w:val="24"/>
          <w:szCs w:val="24"/>
        </w:rPr>
        <w:t xml:space="preserve">. </w:t>
      </w:r>
      <w:r w:rsidR="00A314C4">
        <w:rPr>
          <w:color w:val="0E101A"/>
          <w:sz w:val="24"/>
          <w:szCs w:val="24"/>
        </w:rPr>
        <w:t xml:space="preserve">Differences if the </w:t>
      </w:r>
      <w:r>
        <w:rPr>
          <w:color w:val="0E101A"/>
          <w:sz w:val="24"/>
          <w:szCs w:val="24"/>
        </w:rPr>
        <w:t>magnitude of fold change</w:t>
      </w:r>
      <w:r w:rsidR="00A314C4">
        <w:rPr>
          <w:color w:val="0E101A"/>
          <w:sz w:val="24"/>
          <w:szCs w:val="24"/>
        </w:rPr>
        <w:t>s likely arose from the different normalization methods used for RNA-seq and RT-qPCR</w:t>
      </w:r>
      <w:r>
        <w:rPr>
          <w:color w:val="0E101A"/>
          <w:sz w:val="24"/>
          <w:szCs w:val="24"/>
        </w:rPr>
        <w:t xml:space="preserv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00816986">
        <w:t xml:space="preserve">A total of 13 comparisons of DEGs did not </w:t>
      </w:r>
      <w:r w:rsidR="00086CE2">
        <w:t>exhibit</w:t>
      </w:r>
      <w:r w:rsidR="00816986">
        <w:t xml:space="preserve"> the same expression pattern</w:t>
      </w:r>
      <w:r w:rsidR="00086CE2">
        <w:t>s</w:t>
      </w:r>
      <w:r w:rsidR="00816986">
        <w:t xml:space="preserve"> as</w:t>
      </w:r>
      <w:r w:rsidR="00086CE2">
        <w:t xml:space="preserve"> those from the </w:t>
      </w:r>
      <w:r w:rsidR="00816986">
        <w:t xml:space="preserve">RNA seq </w:t>
      </w:r>
      <w:r w:rsidR="00086CE2">
        <w:t>data</w:t>
      </w:r>
      <w:ins w:id="15" w:author="Wheeler, David Linnard" w:date="2021-04-27T10:33:00Z">
        <w:r w:rsidR="00C039C2">
          <w:t>.</w:t>
        </w:r>
      </w:ins>
      <w:ins w:id="16" w:author="Wheeler, David Linnard" w:date="2021-04-27T10:34:00Z">
        <w:r w:rsidR="00970806">
          <w:t xml:space="preserve"> More specifically, a total of</w:t>
        </w:r>
      </w:ins>
      <w:del w:id="17" w:author="Wheeler, David Linnard" w:date="2021-04-27T10:34:00Z">
        <w:r w:rsidR="00086CE2" w:rsidDel="00970806">
          <w:delText xml:space="preserve"> where</w:delText>
        </w:r>
      </w:del>
      <w:r w:rsidR="00816986">
        <w:t xml:space="preserve"> 8, 2, 2, and 1 DEG</w:t>
      </w:r>
      <w:ins w:id="18" w:author="Wheeler, David Linnard" w:date="2021-04-27T10:34:00Z">
        <w:r w:rsidR="00970806">
          <w:t>s with different express</w:t>
        </w:r>
      </w:ins>
      <w:ins w:id="19" w:author="Wheeler, David Linnard" w:date="2021-04-27T10:35:00Z">
        <w:r w:rsidR="00970806">
          <w:t>ion patterns</w:t>
        </w:r>
      </w:ins>
      <w:r w:rsidR="00816986">
        <w:t xml:space="preserve"> were from brown mustard, potato, peppermint and </w:t>
      </w:r>
      <w:r w:rsidR="00816986" w:rsidRPr="00816986">
        <w:rPr>
          <w:i/>
          <w:iCs/>
        </w:rPr>
        <w:t xml:space="preserve">V. </w:t>
      </w:r>
      <w:proofErr w:type="spellStart"/>
      <w:r w:rsidR="00816986" w:rsidRPr="00816986">
        <w:rPr>
          <w:i/>
          <w:iCs/>
        </w:rPr>
        <w:t>dahliae</w:t>
      </w:r>
      <w:proofErr w:type="spellEnd"/>
      <w:r w:rsidR="00816986">
        <w:t>, respectively</w:t>
      </w:r>
      <w:r w:rsidRPr="00844957">
        <w:rPr>
          <w:rFonts w:eastAsia="Times New Roman"/>
          <w:color w:val="0E101A"/>
          <w:sz w:val="24"/>
          <w:szCs w:val="24"/>
          <w:lang w:val="en-US"/>
        </w:rPr>
        <w:t xml:space="preserve">. </w:t>
      </w:r>
      <w:commentRangeStart w:id="20"/>
      <w:r w:rsidR="00A314C4">
        <w:rPr>
          <w:rFonts w:eastAsia="Times New Roman"/>
          <w:color w:val="0E101A"/>
          <w:sz w:val="24"/>
          <w:szCs w:val="24"/>
          <w:lang w:val="en-US"/>
        </w:rPr>
        <w:t>Potential sources of these differences include d</w:t>
      </w:r>
      <w:r>
        <w:rPr>
          <w:rFonts w:eastAsia="Times New Roman"/>
          <w:color w:val="0E101A"/>
          <w:sz w:val="24"/>
          <w:szCs w:val="24"/>
          <w:lang w:val="en-US"/>
        </w:rPr>
        <w:t xml:space="preserve">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w:t>
      </w:r>
      <w:r w:rsidR="00A314C4">
        <w:rPr>
          <w:rFonts w:eastAsia="Times New Roman"/>
          <w:color w:val="0E101A"/>
          <w:sz w:val="24"/>
          <w:szCs w:val="24"/>
          <w:lang w:val="en-US"/>
        </w:rPr>
        <w:t>each</w:t>
      </w:r>
      <w:r w:rsidRPr="00844957">
        <w:rPr>
          <w:rFonts w:eastAsia="Times New Roman"/>
          <w:color w:val="0E101A"/>
          <w:sz w:val="24"/>
          <w:szCs w:val="24"/>
          <w:lang w:val="en-US"/>
        </w:rPr>
        <w:t xml:space="preserve"> method,</w:t>
      </w:r>
      <w:r w:rsidR="00A314C4">
        <w:rPr>
          <w:rFonts w:eastAsia="Times New Roman"/>
          <w:color w:val="0E101A"/>
          <w:sz w:val="24"/>
          <w:szCs w:val="24"/>
          <w:lang w:val="en-US"/>
        </w:rPr>
        <w:t xml:space="preserve"> the</w:t>
      </w:r>
      <w:r w:rsidRPr="00844957">
        <w:rPr>
          <w:rFonts w:eastAsia="Times New Roman"/>
          <w:color w:val="0E101A"/>
          <w:sz w:val="24"/>
          <w:szCs w:val="24"/>
          <w:lang w:val="en-US"/>
        </w:rPr>
        <w:t xml:space="preserve"> use of different template RNA for quantification</w:t>
      </w:r>
      <w:r w:rsidR="00A314C4">
        <w:rPr>
          <w:rFonts w:eastAsia="Times New Roman"/>
          <w:color w:val="0E101A"/>
          <w:sz w:val="24"/>
          <w:szCs w:val="24"/>
          <w:lang w:val="en-US"/>
        </w:rPr>
        <w:t>,</w:t>
      </w:r>
      <w:r w:rsidRPr="00844957">
        <w:rPr>
          <w:rFonts w:eastAsia="Times New Roman"/>
          <w:color w:val="0E101A"/>
          <w:sz w:val="24"/>
          <w:szCs w:val="24"/>
          <w:lang w:val="en-US"/>
        </w:rPr>
        <w:t xml:space="preserve"> and inconsistent expression of transcripts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commentRangeEnd w:id="20"/>
      <w:r w:rsidR="00AE520C">
        <w:rPr>
          <w:rStyle w:val="CommentReference"/>
        </w:rPr>
        <w:commentReference w:id="20"/>
      </w:r>
      <w:commentRangeEnd w:id="10"/>
      <w:r w:rsidR="00915ACB">
        <w:rPr>
          <w:rStyle w:val="CommentReference"/>
        </w:rPr>
        <w:commentReference w:id="10"/>
      </w:r>
    </w:p>
    <w:p w14:paraId="06ADA37B" w14:textId="45C5DA3C" w:rsidR="00414BAE" w:rsidRDefault="00844957" w:rsidP="00414BAE">
      <w:pPr>
        <w:spacing w:line="480" w:lineRule="auto"/>
        <w:rPr>
          <w:sz w:val="24"/>
          <w:szCs w:val="24"/>
          <w:highlight w:val="white"/>
        </w:rPr>
      </w:pPr>
      <w:r w:rsidRPr="00844957">
        <w:rPr>
          <w:rFonts w:eastAsia="Times New Roman"/>
          <w:color w:val="0E101A"/>
          <w:sz w:val="24"/>
          <w:szCs w:val="24"/>
          <w:lang w:val="en-US"/>
        </w:rPr>
        <w:lastRenderedPageBreak/>
        <w:t xml:space="preserve"> </w:t>
      </w:r>
      <w:r w:rsidR="00414BAE">
        <w:rPr>
          <w:rFonts w:eastAsia="Times New Roman"/>
          <w:color w:val="0E101A"/>
          <w:sz w:val="24"/>
          <w:szCs w:val="24"/>
          <w:lang w:val="en-US"/>
        </w:rPr>
        <w:tab/>
      </w:r>
      <w:r w:rsidR="00414BAE">
        <w:rPr>
          <w:sz w:val="24"/>
          <w:szCs w:val="24"/>
          <w:highlight w:val="white"/>
        </w:rPr>
        <w:t xml:space="preserve">The biological functions assigned to genes were </w:t>
      </w:r>
      <w:ins w:id="21" w:author="Wheeler, David Linnard" w:date="2021-04-26T10:47:00Z">
        <w:r w:rsidR="00AE520C">
          <w:rPr>
            <w:sz w:val="24"/>
            <w:szCs w:val="24"/>
            <w:highlight w:val="white"/>
          </w:rPr>
          <w:t xml:space="preserve">mostly </w:t>
        </w:r>
      </w:ins>
      <w:r w:rsidR="00414BAE">
        <w:rPr>
          <w:sz w:val="24"/>
          <w:szCs w:val="24"/>
          <w:highlight w:val="white"/>
        </w:rPr>
        <w:t xml:space="preserve">similar </w:t>
      </w:r>
      <w:del w:id="22" w:author="Wheeler, David Linnard" w:date="2021-04-27T10:37:00Z">
        <w:r w:rsidR="00414BAE" w:rsidDel="00970806">
          <w:rPr>
            <w:sz w:val="24"/>
            <w:szCs w:val="24"/>
            <w:highlight w:val="white"/>
          </w:rPr>
          <w:delText>for all</w:delText>
        </w:r>
      </w:del>
      <w:ins w:id="23" w:author="Wheeler, David Linnard" w:date="2021-04-27T10:37:00Z">
        <w:r w:rsidR="00970806">
          <w:rPr>
            <w:sz w:val="24"/>
            <w:szCs w:val="24"/>
            <w:highlight w:val="white"/>
          </w:rPr>
          <w:t>across</w:t>
        </w:r>
      </w:ins>
      <w:r w:rsidR="00414BAE">
        <w:rPr>
          <w:sz w:val="24"/>
          <w:szCs w:val="24"/>
          <w:highlight w:val="white"/>
        </w:rPr>
        <w:t xml:space="preserve"> hosts and </w:t>
      </w:r>
      <w:r w:rsidR="00414BAE">
        <w:rPr>
          <w:i/>
          <w:sz w:val="24"/>
          <w:szCs w:val="24"/>
          <w:highlight w:val="white"/>
        </w:rPr>
        <w:t xml:space="preserve">V. </w:t>
      </w:r>
      <w:proofErr w:type="spellStart"/>
      <w:r w:rsidR="00414BAE">
        <w:rPr>
          <w:i/>
          <w:sz w:val="24"/>
          <w:szCs w:val="24"/>
          <w:highlight w:val="white"/>
        </w:rPr>
        <w:t>dahliae</w:t>
      </w:r>
      <w:proofErr w:type="spellEnd"/>
      <w:r w:rsidR="00414BAE">
        <w:rPr>
          <w:i/>
          <w:sz w:val="24"/>
          <w:szCs w:val="24"/>
          <w:highlight w:val="white"/>
        </w:rPr>
        <w:t xml:space="preserve"> </w:t>
      </w:r>
      <w:ins w:id="24" w:author="Wheeler, David Linnard" w:date="2021-04-26T10:46:00Z">
        <w:r w:rsidR="00AE520C">
          <w:rPr>
            <w:iCs/>
            <w:sz w:val="24"/>
            <w:szCs w:val="24"/>
            <w:highlight w:val="white"/>
          </w:rPr>
          <w:t xml:space="preserve">isolates </w:t>
        </w:r>
      </w:ins>
      <w:r w:rsidR="00414BAE">
        <w:rPr>
          <w:sz w:val="24"/>
          <w:szCs w:val="24"/>
          <w:highlight w:val="white"/>
        </w:rPr>
        <w:t>(</w:t>
      </w:r>
      <w:r w:rsidR="00414BAE">
        <w:rPr>
          <w:b/>
          <w:sz w:val="24"/>
          <w:szCs w:val="24"/>
          <w:highlight w:val="white"/>
        </w:rPr>
        <w:t>Figure 5</w:t>
      </w:r>
      <w:r w:rsidR="00414BAE">
        <w:rPr>
          <w:sz w:val="24"/>
          <w:szCs w:val="24"/>
          <w:highlight w:val="white"/>
        </w:rPr>
        <w:t xml:space="preserve">). Most genes were involved in cellular and metabolic processes, binding and catalytic activity. </w:t>
      </w:r>
      <w:del w:id="25" w:author="Wheeler, David Linnard" w:date="2021-04-27T10:37:00Z">
        <w:r w:rsidR="00414BAE" w:rsidDel="00970806">
          <w:rPr>
            <w:sz w:val="24"/>
            <w:szCs w:val="24"/>
            <w:highlight w:val="white"/>
          </w:rPr>
          <w:delText>More specifically, t</w:delText>
        </w:r>
      </w:del>
      <w:ins w:id="26" w:author="Wheeler, David Linnard" w:date="2021-04-27T10:37:00Z">
        <w:r w:rsidR="00970806">
          <w:rPr>
            <w:sz w:val="24"/>
            <w:szCs w:val="24"/>
            <w:highlight w:val="white"/>
          </w:rPr>
          <w:t>T</w:t>
        </w:r>
      </w:ins>
      <w:r w:rsidR="00414BAE">
        <w:rPr>
          <w:sz w:val="24"/>
          <w:szCs w:val="24"/>
          <w:highlight w:val="white"/>
        </w:rPr>
        <w:t xml:space="preserve">he functional roles of the genes detected herein were </w:t>
      </w:r>
      <w:r w:rsidR="00FF028A">
        <w:rPr>
          <w:sz w:val="24"/>
          <w:szCs w:val="24"/>
          <w:highlight w:val="white"/>
        </w:rPr>
        <w:t xml:space="preserve">mostly </w:t>
      </w:r>
      <w:r w:rsidR="00414BAE">
        <w:rPr>
          <w:sz w:val="24"/>
          <w:szCs w:val="24"/>
          <w:highlight w:val="white"/>
        </w:rPr>
        <w:t xml:space="preserve">associated with defense responses in the hosts and pathogenicity in the fungus. </w:t>
      </w:r>
    </w:p>
    <w:p w14:paraId="4E656AC4" w14:textId="053C05A4" w:rsidR="00414BAE" w:rsidRDefault="00414BAE" w:rsidP="00414BAE">
      <w:pPr>
        <w:spacing w:line="480" w:lineRule="auto"/>
        <w:ind w:firstLine="720"/>
        <w:rPr>
          <w:color w:val="0E101A"/>
          <w:sz w:val="24"/>
          <w:szCs w:val="24"/>
        </w:rPr>
      </w:pPr>
      <w:r>
        <w:rPr>
          <w:sz w:val="24"/>
          <w:szCs w:val="24"/>
          <w:highlight w:val="white"/>
        </w:rPr>
        <w:t xml:space="preserve">For the hosts, </w:t>
      </w:r>
      <w:r w:rsidR="00FF028A">
        <w:rPr>
          <w:sz w:val="24"/>
          <w:szCs w:val="24"/>
          <w:highlight w:val="white"/>
        </w:rPr>
        <w:t>the biological function of the DEGs varied depending on the isolate</w:t>
      </w:r>
      <w:r>
        <w:rPr>
          <w:sz w:val="24"/>
          <w:szCs w:val="24"/>
          <w:highlight w:val="white"/>
        </w:rPr>
        <w:t xml:space="preserve"> </w:t>
      </w:r>
      <w:r w:rsidR="00FF028A">
        <w:rPr>
          <w:sz w:val="24"/>
          <w:szCs w:val="24"/>
          <w:highlight w:val="white"/>
        </w:rPr>
        <w:t xml:space="preserve">of </w:t>
      </w:r>
      <w:r w:rsidR="00FF028A">
        <w:rPr>
          <w:i/>
          <w:iCs/>
          <w:sz w:val="24"/>
          <w:szCs w:val="24"/>
          <w:highlight w:val="white"/>
        </w:rPr>
        <w:t xml:space="preserve">V. </w:t>
      </w:r>
      <w:proofErr w:type="spellStart"/>
      <w:r w:rsidR="00FF028A">
        <w:rPr>
          <w:i/>
          <w:iCs/>
          <w:sz w:val="24"/>
          <w:szCs w:val="24"/>
          <w:highlight w:val="white"/>
        </w:rPr>
        <w:t>dahliae</w:t>
      </w:r>
      <w:proofErr w:type="spellEnd"/>
      <w:r w:rsidR="00FF028A">
        <w:rPr>
          <w:i/>
          <w:iCs/>
          <w:sz w:val="24"/>
          <w:szCs w:val="24"/>
          <w:highlight w:val="white"/>
        </w:rPr>
        <w:t xml:space="preserve"> </w:t>
      </w:r>
      <w:r w:rsidR="00FF028A">
        <w:rPr>
          <w:sz w:val="24"/>
          <w:szCs w:val="24"/>
          <w:highlight w:val="white"/>
        </w:rPr>
        <w:t xml:space="preserve">with which they were </w:t>
      </w:r>
      <w:r>
        <w:rPr>
          <w:sz w:val="24"/>
          <w:szCs w:val="24"/>
          <w:highlight w:val="white"/>
        </w:rPr>
        <w:t xml:space="preserve">inoculated. For example, </w:t>
      </w:r>
      <w:r w:rsidRPr="009F3269">
        <w:rPr>
          <w:color w:val="0E101A"/>
          <w:sz w:val="24"/>
          <w:szCs w:val="24"/>
        </w:rPr>
        <w:t xml:space="preserve">Pathogenicity-related (PR) genes </w:t>
      </w:r>
      <w:r w:rsidR="00FF028A">
        <w:rPr>
          <w:color w:val="0E101A"/>
          <w:sz w:val="24"/>
          <w:szCs w:val="24"/>
        </w:rPr>
        <w:t xml:space="preserve">like </w:t>
      </w:r>
      <w:r w:rsidRPr="009F3269">
        <w:rPr>
          <w:i/>
          <w:color w:val="0E101A"/>
          <w:sz w:val="24"/>
          <w:szCs w:val="24"/>
        </w:rPr>
        <w:t xml:space="preserve">PR04 </w:t>
      </w:r>
      <w:r w:rsidRPr="009F3269">
        <w:rPr>
          <w:iCs/>
          <w:color w:val="0E101A"/>
          <w:sz w:val="24"/>
          <w:szCs w:val="24"/>
        </w:rPr>
        <w:t>and</w:t>
      </w:r>
      <w:r w:rsidRPr="009F3269">
        <w:rPr>
          <w:color w:val="0E101A"/>
          <w:sz w:val="24"/>
          <w:szCs w:val="24"/>
        </w:rPr>
        <w:t xml:space="preserve"> </w:t>
      </w:r>
      <w:r w:rsidRPr="009F3269">
        <w:rPr>
          <w:i/>
          <w:color w:val="0E101A"/>
          <w:sz w:val="24"/>
          <w:szCs w:val="24"/>
        </w:rPr>
        <w:t>PRR1</w:t>
      </w:r>
      <w:r w:rsidRPr="009F3269">
        <w:rPr>
          <w:color w:val="0E101A"/>
          <w:sz w:val="24"/>
          <w:szCs w:val="24"/>
        </w:rPr>
        <w:t xml:space="preserve"> </w:t>
      </w:r>
      <w:r w:rsidR="00CF5C09" w:rsidRPr="009F3269">
        <w:rPr>
          <w:color w:val="0E101A"/>
          <w:sz w:val="24"/>
          <w:szCs w:val="24"/>
        </w:rPr>
        <w:t>(</w:t>
      </w:r>
      <w:proofErr w:type="spellStart"/>
      <w:r w:rsidR="00CF5C09" w:rsidRPr="009F3269">
        <w:rPr>
          <w:color w:val="0E101A"/>
          <w:sz w:val="24"/>
          <w:szCs w:val="24"/>
        </w:rPr>
        <w:t>Vleeshouwers</w:t>
      </w:r>
      <w:proofErr w:type="spellEnd"/>
      <w:r w:rsidR="00CF5C09" w:rsidRPr="009F3269">
        <w:rPr>
          <w:color w:val="0E101A"/>
          <w:sz w:val="24"/>
          <w:szCs w:val="24"/>
        </w:rPr>
        <w:t xml:space="preserve"> et al. 2000</w:t>
      </w:r>
      <w:r w:rsidR="00CF5C09">
        <w:rPr>
          <w:color w:val="0E101A"/>
          <w:sz w:val="24"/>
          <w:szCs w:val="24"/>
        </w:rPr>
        <w:t xml:space="preserve">) </w:t>
      </w:r>
      <w:r w:rsidRPr="009F3269">
        <w:rPr>
          <w:color w:val="0E101A"/>
          <w:sz w:val="24"/>
          <w:szCs w:val="24"/>
        </w:rPr>
        <w:t>were significantly upregulated (adjusted</w:t>
      </w:r>
      <w:r w:rsidRPr="009F3269">
        <w:rPr>
          <w:i/>
          <w:color w:val="0E101A"/>
          <w:sz w:val="24"/>
          <w:szCs w:val="24"/>
        </w:rPr>
        <w:t xml:space="preserve"> P </w:t>
      </w:r>
      <w:r w:rsidRPr="009F3269">
        <w:rPr>
          <w:color w:val="0E101A"/>
          <w:sz w:val="24"/>
          <w:szCs w:val="24"/>
        </w:rPr>
        <w:t xml:space="preserve">value &lt; 0.05) </w:t>
      </w:r>
      <w:r>
        <w:rPr>
          <w:color w:val="0E101A"/>
          <w:sz w:val="24"/>
          <w:szCs w:val="24"/>
        </w:rPr>
        <w:t xml:space="preserve">in potato </w:t>
      </w:r>
      <w:r w:rsidR="00FF028A">
        <w:rPr>
          <w:color w:val="0E101A"/>
          <w:sz w:val="24"/>
          <w:szCs w:val="24"/>
        </w:rPr>
        <w:t xml:space="preserve">plants </w:t>
      </w:r>
      <w:r w:rsidRPr="009F3269">
        <w:rPr>
          <w:color w:val="0E101A"/>
          <w:sz w:val="24"/>
          <w:szCs w:val="24"/>
        </w:rPr>
        <w:t xml:space="preserve">when challenged with the </w:t>
      </w:r>
      <w:ins w:id="27" w:author="Wheeler, David Linnard" w:date="2021-04-27T10:37:00Z">
        <w:r w:rsidR="00970806">
          <w:rPr>
            <w:color w:val="0E101A"/>
            <w:sz w:val="24"/>
            <w:szCs w:val="24"/>
          </w:rPr>
          <w:t xml:space="preserve">aggressive </w:t>
        </w:r>
      </w:ins>
      <w:r w:rsidRPr="009F3269">
        <w:rPr>
          <w:color w:val="0E101A"/>
          <w:sz w:val="24"/>
          <w:szCs w:val="24"/>
        </w:rPr>
        <w:t xml:space="preserve">653 </w:t>
      </w:r>
      <w:proofErr w:type="gramStart"/>
      <w:r w:rsidRPr="009F3269">
        <w:rPr>
          <w:color w:val="0E101A"/>
          <w:sz w:val="24"/>
          <w:szCs w:val="24"/>
        </w:rPr>
        <w:t>isolate</w:t>
      </w:r>
      <w:proofErr w:type="gramEnd"/>
      <w:r w:rsidRPr="009F3269">
        <w:rPr>
          <w:color w:val="0E101A"/>
          <w:sz w:val="24"/>
          <w:szCs w:val="24"/>
        </w:rPr>
        <w:t xml:space="preserve"> compared to the control and </w:t>
      </w:r>
      <w:ins w:id="28" w:author="Wheeler, David Linnard" w:date="2021-04-27T10:38:00Z">
        <w:r w:rsidR="00970806">
          <w:rPr>
            <w:color w:val="0E101A"/>
            <w:sz w:val="24"/>
            <w:szCs w:val="24"/>
          </w:rPr>
          <w:t xml:space="preserve">less aggressive </w:t>
        </w:r>
      </w:ins>
      <w:r w:rsidRPr="009F3269">
        <w:rPr>
          <w:color w:val="0E101A"/>
          <w:sz w:val="24"/>
          <w:szCs w:val="24"/>
        </w:rPr>
        <w:t>111</w:t>
      </w:r>
      <w:ins w:id="29" w:author="Wheeler, David Linnard" w:date="2021-04-27T10:38:00Z">
        <w:r w:rsidR="00970806">
          <w:rPr>
            <w:color w:val="0E101A"/>
            <w:sz w:val="24"/>
            <w:szCs w:val="24"/>
          </w:rPr>
          <w:t xml:space="preserve"> isolate</w:t>
        </w:r>
      </w:ins>
      <w:r>
        <w:rPr>
          <w:color w:val="0E101A"/>
          <w:sz w:val="24"/>
          <w:szCs w:val="24"/>
        </w:rPr>
        <w:t>. T</w:t>
      </w:r>
      <w:r w:rsidRPr="00A20501">
        <w:rPr>
          <w:color w:val="0E101A"/>
          <w:sz w:val="24"/>
          <w:szCs w:val="24"/>
        </w:rPr>
        <w:t xml:space="preserve">he transcription factor </w:t>
      </w:r>
      <w:r w:rsidRPr="00A20501">
        <w:rPr>
          <w:i/>
          <w:color w:val="0E101A"/>
          <w:sz w:val="24"/>
          <w:szCs w:val="24"/>
        </w:rPr>
        <w:t>WRK40</w:t>
      </w:r>
      <w:r w:rsidRPr="00A20501">
        <w:rPr>
          <w:color w:val="0E101A"/>
          <w:sz w:val="24"/>
          <w:szCs w:val="24"/>
        </w:rPr>
        <w:t>, which plays an important role in plant signal transduction upon pathogen recognition</w:t>
      </w:r>
      <w:r w:rsidR="00FF028A">
        <w:rPr>
          <w:color w:val="0E101A"/>
          <w:sz w:val="24"/>
          <w:szCs w:val="24"/>
        </w:rPr>
        <w:t xml:space="preserve"> </w:t>
      </w:r>
      <w:r w:rsidR="00FF028A" w:rsidRPr="00A20501">
        <w:rPr>
          <w:color w:val="0E101A"/>
          <w:sz w:val="24"/>
          <w:szCs w:val="24"/>
        </w:rPr>
        <w:t>(</w:t>
      </w:r>
      <w:proofErr w:type="spellStart"/>
      <w:r w:rsidR="00FF028A" w:rsidRPr="00A20501">
        <w:rPr>
          <w:color w:val="0E101A"/>
          <w:sz w:val="24"/>
          <w:szCs w:val="24"/>
        </w:rPr>
        <w:t>Eulgem</w:t>
      </w:r>
      <w:proofErr w:type="spellEnd"/>
      <w:r w:rsidR="00FF028A" w:rsidRPr="00A20501">
        <w:rPr>
          <w:color w:val="0E101A"/>
          <w:sz w:val="24"/>
          <w:szCs w:val="24"/>
        </w:rPr>
        <w:t xml:space="preserve"> and </w:t>
      </w:r>
      <w:proofErr w:type="spellStart"/>
      <w:r w:rsidR="00FF028A" w:rsidRPr="00A20501">
        <w:rPr>
          <w:color w:val="0E101A"/>
          <w:sz w:val="24"/>
          <w:szCs w:val="24"/>
        </w:rPr>
        <w:t>Somssich</w:t>
      </w:r>
      <w:proofErr w:type="spellEnd"/>
      <w:r w:rsidR="00FF028A" w:rsidRPr="00A20501">
        <w:rPr>
          <w:color w:val="0E101A"/>
          <w:sz w:val="24"/>
          <w:szCs w:val="24"/>
        </w:rPr>
        <w:t xml:space="preserve"> 2007)</w:t>
      </w:r>
      <w:r w:rsidRPr="00A20501">
        <w:rPr>
          <w:color w:val="0E101A"/>
          <w:sz w:val="24"/>
          <w:szCs w:val="24"/>
        </w:rPr>
        <w:t xml:space="preserve">, was </w:t>
      </w:r>
      <w:r>
        <w:rPr>
          <w:color w:val="0E101A"/>
          <w:sz w:val="24"/>
          <w:szCs w:val="24"/>
        </w:rPr>
        <w:t xml:space="preserve">also </w:t>
      </w:r>
      <w:r w:rsidRPr="00A20501">
        <w:rPr>
          <w:color w:val="0E101A"/>
          <w:sz w:val="24"/>
          <w:szCs w:val="24"/>
        </w:rPr>
        <w:t xml:space="preserve">differentially expressed in potato </w:t>
      </w:r>
      <w:r>
        <w:rPr>
          <w:color w:val="0E101A"/>
          <w:sz w:val="24"/>
          <w:szCs w:val="24"/>
        </w:rPr>
        <w:t>infected with isolate 111 compared to the non-inoculated control.</w:t>
      </w:r>
    </w:p>
    <w:p w14:paraId="23BDCD2D" w14:textId="52FE8CEB" w:rsidR="00414BAE" w:rsidRDefault="00414BAE" w:rsidP="00414BAE">
      <w:pPr>
        <w:spacing w:line="480" w:lineRule="auto"/>
        <w:ind w:firstLine="720"/>
        <w:rPr>
          <w:color w:val="0E101A"/>
          <w:sz w:val="24"/>
          <w:szCs w:val="24"/>
        </w:rPr>
      </w:pPr>
      <w:r>
        <w:rPr>
          <w:color w:val="0E101A"/>
          <w:sz w:val="24"/>
          <w:szCs w:val="24"/>
        </w:rPr>
        <w:t>Additionally, a</w:t>
      </w:r>
      <w:r w:rsidRPr="00A20501">
        <w:rPr>
          <w:color w:val="0E101A"/>
          <w:sz w:val="24"/>
          <w:szCs w:val="24"/>
        </w:rPr>
        <w:t xml:space="preserve"> </w:t>
      </w:r>
      <w:proofErr w:type="spellStart"/>
      <w:r w:rsidRPr="00A20501">
        <w:rPr>
          <w:color w:val="0E101A"/>
          <w:sz w:val="24"/>
          <w:szCs w:val="24"/>
        </w:rPr>
        <w:t>jasmonic</w:t>
      </w:r>
      <w:proofErr w:type="spellEnd"/>
      <w:r w:rsidRPr="00A20501">
        <w:rPr>
          <w:color w:val="0E101A"/>
          <w:sz w:val="24"/>
          <w:szCs w:val="24"/>
        </w:rPr>
        <w:t xml:space="preserve"> acid (JA) regulation gene, </w:t>
      </w:r>
      <w:r w:rsidRPr="00A20501">
        <w:rPr>
          <w:i/>
          <w:color w:val="0E101A"/>
          <w:sz w:val="24"/>
          <w:szCs w:val="24"/>
        </w:rPr>
        <w:t>TIF5A</w:t>
      </w:r>
      <w:r w:rsidRPr="00A20501">
        <w:rPr>
          <w:iCs/>
          <w:color w:val="0E101A"/>
          <w:sz w:val="24"/>
          <w:szCs w:val="24"/>
        </w:rPr>
        <w:t>,</w:t>
      </w:r>
      <w:r>
        <w:rPr>
          <w:color w:val="0E101A"/>
          <w:sz w:val="24"/>
          <w:szCs w:val="24"/>
        </w:rPr>
        <w:t xml:space="preserve"> that regulates </w:t>
      </w:r>
      <w:r w:rsidRPr="00A20501">
        <w:rPr>
          <w:color w:val="0E101A"/>
          <w:sz w:val="24"/>
          <w:szCs w:val="24"/>
        </w:rPr>
        <w:t>defense</w:t>
      </w:r>
      <w:r>
        <w:rPr>
          <w:color w:val="0E101A"/>
          <w:sz w:val="24"/>
          <w:szCs w:val="24"/>
        </w:rPr>
        <w:t xml:space="preserve"> responses</w:t>
      </w:r>
      <w:r w:rsidRPr="00A20501">
        <w:rPr>
          <w:color w:val="0E101A"/>
          <w:sz w:val="24"/>
          <w:szCs w:val="24"/>
        </w:rPr>
        <w:t xml:space="preserve"> against </w:t>
      </w:r>
      <w:proofErr w:type="spellStart"/>
      <w:r w:rsidRPr="00A20501">
        <w:rPr>
          <w:color w:val="0E101A"/>
          <w:sz w:val="24"/>
          <w:szCs w:val="24"/>
        </w:rPr>
        <w:t>hemibiotrophic</w:t>
      </w:r>
      <w:proofErr w:type="spellEnd"/>
      <w:r w:rsidRPr="00A20501">
        <w:rPr>
          <w:color w:val="0E101A"/>
          <w:sz w:val="24"/>
          <w:szCs w:val="24"/>
        </w:rPr>
        <w:t xml:space="preserve"> pathogens like </w:t>
      </w:r>
      <w:r w:rsidRPr="00A20501">
        <w:rPr>
          <w:i/>
          <w:color w:val="0E101A"/>
          <w:sz w:val="24"/>
          <w:szCs w:val="24"/>
        </w:rPr>
        <w:t xml:space="preserve">V. </w:t>
      </w:r>
      <w:proofErr w:type="spellStart"/>
      <w:r w:rsidRPr="00A20501">
        <w:rPr>
          <w:i/>
          <w:color w:val="0E101A"/>
          <w:sz w:val="24"/>
          <w:szCs w:val="24"/>
        </w:rPr>
        <w:t>dahliae</w:t>
      </w:r>
      <w:proofErr w:type="spellEnd"/>
      <w:r w:rsidRPr="00A20501">
        <w:rPr>
          <w:color w:val="0E101A"/>
          <w:sz w:val="24"/>
          <w:szCs w:val="24"/>
        </w:rPr>
        <w:t xml:space="preserve"> (Scholz </w:t>
      </w:r>
      <w:r w:rsidRPr="00FA711E">
        <w:rPr>
          <w:i/>
          <w:color w:val="0E101A"/>
          <w:sz w:val="24"/>
          <w:szCs w:val="24"/>
        </w:rPr>
        <w:t>et al</w:t>
      </w:r>
      <w:r w:rsidRPr="00A20501">
        <w:rPr>
          <w:color w:val="0E101A"/>
          <w:sz w:val="24"/>
          <w:szCs w:val="24"/>
        </w:rPr>
        <w:t xml:space="preserve">. 2018) was upregulated in potato plants inoculated with </w:t>
      </w:r>
      <w:ins w:id="30" w:author="Wheeler, David Linnard" w:date="2021-04-27T10:40:00Z">
        <w:r w:rsidR="00970806">
          <w:rPr>
            <w:color w:val="0E101A"/>
            <w:sz w:val="24"/>
            <w:szCs w:val="24"/>
          </w:rPr>
          <w:t xml:space="preserve">the less aggressive </w:t>
        </w:r>
      </w:ins>
      <w:r>
        <w:rPr>
          <w:color w:val="0E101A"/>
          <w:sz w:val="24"/>
          <w:szCs w:val="24"/>
        </w:rPr>
        <w:t>isolate</w:t>
      </w:r>
      <w:r w:rsidRPr="00A20501">
        <w:rPr>
          <w:color w:val="0E101A"/>
          <w:sz w:val="24"/>
          <w:szCs w:val="24"/>
        </w:rPr>
        <w:t xml:space="preserve"> 111 compared to </w:t>
      </w:r>
      <w:ins w:id="31" w:author="Wheeler, David Linnard" w:date="2021-04-27T10:40:00Z">
        <w:r w:rsidR="00970806">
          <w:rPr>
            <w:color w:val="0E101A"/>
            <w:sz w:val="24"/>
            <w:szCs w:val="24"/>
          </w:rPr>
          <w:t xml:space="preserve">the more aggressive </w:t>
        </w:r>
      </w:ins>
      <w:r>
        <w:rPr>
          <w:color w:val="0E101A"/>
          <w:sz w:val="24"/>
          <w:szCs w:val="24"/>
        </w:rPr>
        <w:t>isolate</w:t>
      </w:r>
      <w:r w:rsidRPr="00A20501">
        <w:rPr>
          <w:color w:val="0E101A"/>
          <w:sz w:val="24"/>
          <w:szCs w:val="24"/>
        </w:rPr>
        <w:t xml:space="preserve"> 653. </w:t>
      </w:r>
      <w:r w:rsidRPr="009F403F">
        <w:rPr>
          <w:color w:val="0E101A"/>
          <w:sz w:val="24"/>
          <w:szCs w:val="24"/>
        </w:rPr>
        <w:t xml:space="preserve">Similarly, oxidoreductase and </w:t>
      </w:r>
      <w:r w:rsidRPr="009F403F">
        <w:rPr>
          <w:i/>
          <w:color w:val="0E101A"/>
          <w:sz w:val="24"/>
          <w:szCs w:val="24"/>
        </w:rPr>
        <w:t xml:space="preserve">lipoxygenase </w:t>
      </w:r>
      <w:r w:rsidRPr="009F403F">
        <w:rPr>
          <w:color w:val="0E101A"/>
          <w:sz w:val="24"/>
          <w:szCs w:val="24"/>
        </w:rPr>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w:t>
      </w:r>
      <w:ins w:id="32" w:author="Wheeler, David Linnard" w:date="2021-04-27T10:40:00Z">
        <w:r w:rsidR="00970806">
          <w:rPr>
            <w:color w:val="0E101A"/>
            <w:sz w:val="24"/>
            <w:szCs w:val="24"/>
          </w:rPr>
          <w:t xml:space="preserve">isolate </w:t>
        </w:r>
      </w:ins>
      <w:r>
        <w:rPr>
          <w:color w:val="0E101A"/>
          <w:sz w:val="24"/>
          <w:szCs w:val="24"/>
        </w:rPr>
        <w:t xml:space="preserve">653. </w:t>
      </w:r>
      <w:commentRangeStart w:id="33"/>
      <w:r>
        <w:rPr>
          <w:color w:val="0E101A"/>
          <w:sz w:val="24"/>
          <w:szCs w:val="24"/>
        </w:rPr>
        <w:t xml:space="preserve">However, two defense response genes of potato, </w:t>
      </w:r>
      <w:r w:rsidRPr="00FA711E">
        <w:rPr>
          <w:i/>
          <w:color w:val="0E101A"/>
          <w:sz w:val="24"/>
          <w:szCs w:val="24"/>
        </w:rPr>
        <w:t>PRS2</w:t>
      </w:r>
      <w:r>
        <w:rPr>
          <w:color w:val="0E101A"/>
          <w:sz w:val="24"/>
          <w:szCs w:val="24"/>
        </w:rPr>
        <w:t xml:space="preserve"> and </w:t>
      </w:r>
      <w:r w:rsidRPr="00FA711E">
        <w:rPr>
          <w:i/>
          <w:color w:val="0E101A"/>
          <w:sz w:val="24"/>
          <w:szCs w:val="24"/>
        </w:rPr>
        <w:t>IER1</w:t>
      </w:r>
      <w:r>
        <w:rPr>
          <w:color w:val="0E101A"/>
          <w:sz w:val="24"/>
          <w:szCs w:val="24"/>
        </w:rPr>
        <w:t xml:space="preserve"> showed the opposite expression in </w:t>
      </w:r>
      <w:r w:rsidR="00FF028A">
        <w:rPr>
          <w:color w:val="0E101A"/>
          <w:sz w:val="24"/>
          <w:szCs w:val="24"/>
        </w:rPr>
        <w:t xml:space="preserve">the </w:t>
      </w:r>
      <w:r>
        <w:rPr>
          <w:color w:val="0E101A"/>
          <w:sz w:val="24"/>
          <w:szCs w:val="24"/>
        </w:rPr>
        <w:t>RT-qPCR</w:t>
      </w:r>
      <w:r w:rsidR="00FF028A">
        <w:rPr>
          <w:color w:val="0E101A"/>
          <w:sz w:val="24"/>
          <w:szCs w:val="24"/>
        </w:rPr>
        <w:t xml:space="preserve"> data</w:t>
      </w:r>
      <w:r>
        <w:rPr>
          <w:color w:val="0E101A"/>
          <w:sz w:val="24"/>
          <w:szCs w:val="24"/>
        </w:rPr>
        <w:t xml:space="preserve"> compared to the data from </w:t>
      </w:r>
      <w:proofErr w:type="spellStart"/>
      <w:r>
        <w:rPr>
          <w:color w:val="0E101A"/>
          <w:sz w:val="24"/>
          <w:szCs w:val="24"/>
        </w:rPr>
        <w:t>RNAseq</w:t>
      </w:r>
      <w:proofErr w:type="spellEnd"/>
      <w:r>
        <w:rPr>
          <w:color w:val="0E101A"/>
          <w:sz w:val="24"/>
          <w:szCs w:val="24"/>
        </w:rPr>
        <w:t xml:space="preserve">.  </w:t>
      </w:r>
      <w:commentRangeEnd w:id="33"/>
      <w:r w:rsidR="00970806">
        <w:rPr>
          <w:rStyle w:val="CommentReference"/>
        </w:rPr>
        <w:commentReference w:id="33"/>
      </w:r>
    </w:p>
    <w:p w14:paraId="4375075F" w14:textId="423AD287"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w:t>
      </w:r>
      <w:r>
        <w:rPr>
          <w:color w:val="0E101A"/>
          <w:sz w:val="24"/>
          <w:szCs w:val="24"/>
        </w:rPr>
        <w:t xml:space="preserve"> with RT-qPCR</w:t>
      </w:r>
      <w:r w:rsidRPr="00FC66AE">
        <w:rPr>
          <w:color w:val="0E101A"/>
          <w:sz w:val="24"/>
          <w:szCs w:val="24"/>
        </w:rPr>
        <w:t xml:space="preserve">. </w:t>
      </w:r>
      <w:r>
        <w:rPr>
          <w:color w:val="0E101A"/>
          <w:sz w:val="24"/>
          <w:szCs w:val="24"/>
        </w:rPr>
        <w:t xml:space="preserve">For example, </w:t>
      </w:r>
      <w:r w:rsidR="000C4ECD" w:rsidRPr="00334107">
        <w:rPr>
          <w:i/>
          <w:iCs/>
          <w:color w:val="0E101A"/>
          <w:sz w:val="24"/>
          <w:szCs w:val="24"/>
        </w:rPr>
        <w:t>NUP1</w:t>
      </w:r>
      <w:r w:rsidR="000C4ECD">
        <w:rPr>
          <w:color w:val="0E101A"/>
          <w:sz w:val="24"/>
          <w:szCs w:val="24"/>
        </w:rPr>
        <w:t xml:space="preserve"> involved in mRNA trans</w:t>
      </w:r>
      <w:r w:rsidR="00F4032F">
        <w:rPr>
          <w:color w:val="0E101A"/>
          <w:sz w:val="24"/>
          <w:szCs w:val="24"/>
        </w:rPr>
        <w:t xml:space="preserve">port </w:t>
      </w:r>
      <w:r w:rsidR="000C4ECD">
        <w:rPr>
          <w:color w:val="0E101A"/>
          <w:sz w:val="24"/>
          <w:szCs w:val="24"/>
        </w:rPr>
        <w:t xml:space="preserve">was </w:t>
      </w:r>
      <w:r w:rsidR="00F0319F">
        <w:rPr>
          <w:color w:val="0E101A"/>
          <w:sz w:val="24"/>
          <w:szCs w:val="24"/>
        </w:rPr>
        <w:t xml:space="preserve">differentially </w:t>
      </w:r>
      <w:r w:rsidR="00F4032F">
        <w:rPr>
          <w:color w:val="0E101A"/>
          <w:sz w:val="24"/>
          <w:szCs w:val="24"/>
        </w:rPr>
        <w:t xml:space="preserve">upregulated in </w:t>
      </w:r>
      <w:r w:rsidR="00925AC7">
        <w:rPr>
          <w:color w:val="0E101A"/>
          <w:sz w:val="24"/>
          <w:szCs w:val="24"/>
        </w:rPr>
        <w:lastRenderedPageBreak/>
        <w:t>brown mustard</w:t>
      </w:r>
      <w:r w:rsidR="00F4032F">
        <w:rPr>
          <w:color w:val="0E101A"/>
          <w:sz w:val="24"/>
          <w:szCs w:val="24"/>
        </w:rPr>
        <w:t xml:space="preserve"> </w:t>
      </w:r>
      <w:r w:rsidR="00F0319F">
        <w:rPr>
          <w:color w:val="0E101A"/>
          <w:sz w:val="24"/>
          <w:szCs w:val="24"/>
        </w:rPr>
        <w:t xml:space="preserve">plants </w:t>
      </w:r>
      <w:r w:rsidR="00F4032F">
        <w:rPr>
          <w:color w:val="0E101A"/>
          <w:sz w:val="24"/>
          <w:szCs w:val="24"/>
        </w:rPr>
        <w:t xml:space="preserve">inoculated with isolates 653 and 111 </w:t>
      </w:r>
      <w:r w:rsidR="00F0319F">
        <w:rPr>
          <w:color w:val="0E101A"/>
          <w:sz w:val="24"/>
          <w:szCs w:val="24"/>
        </w:rPr>
        <w:t xml:space="preserve">compared </w:t>
      </w:r>
      <w:r w:rsidR="00925AC7">
        <w:rPr>
          <w:color w:val="0E101A"/>
          <w:sz w:val="24"/>
          <w:szCs w:val="24"/>
        </w:rPr>
        <w:t xml:space="preserve">to </w:t>
      </w:r>
      <w:r w:rsidR="00F0319F">
        <w:rPr>
          <w:color w:val="0E101A"/>
          <w:sz w:val="24"/>
          <w:szCs w:val="24"/>
        </w:rPr>
        <w:t xml:space="preserve">non-inoculated </w:t>
      </w:r>
      <w:r w:rsidR="00925AC7">
        <w:rPr>
          <w:color w:val="0E101A"/>
          <w:sz w:val="24"/>
          <w:szCs w:val="24"/>
        </w:rPr>
        <w:t>control</w:t>
      </w:r>
      <w:r w:rsidR="00F4032F">
        <w:rPr>
          <w:color w:val="0E101A"/>
          <w:sz w:val="24"/>
          <w:szCs w:val="24"/>
        </w:rPr>
        <w:t xml:space="preserve">. Similarly, </w:t>
      </w:r>
      <w:r w:rsidR="00F4032F" w:rsidRPr="00334107">
        <w:rPr>
          <w:i/>
          <w:iCs/>
          <w:color w:val="0E101A"/>
          <w:sz w:val="24"/>
          <w:szCs w:val="24"/>
        </w:rPr>
        <w:t>PDRP2</w:t>
      </w:r>
      <w:r w:rsidR="00925AC7">
        <w:rPr>
          <w:color w:val="0E101A"/>
          <w:sz w:val="24"/>
          <w:szCs w:val="24"/>
        </w:rPr>
        <w:t xml:space="preserve"> involved in </w:t>
      </w:r>
      <w:r w:rsidR="00F4032F">
        <w:rPr>
          <w:color w:val="0E101A"/>
          <w:sz w:val="24"/>
          <w:szCs w:val="24"/>
        </w:rPr>
        <w:t>ATP binding</w:t>
      </w:r>
      <w:r w:rsidR="00C62F64">
        <w:rPr>
          <w:color w:val="0E101A"/>
          <w:sz w:val="24"/>
          <w:szCs w:val="24"/>
        </w:rPr>
        <w:t>,</w:t>
      </w:r>
      <w:r w:rsidR="00F4032F">
        <w:rPr>
          <w:color w:val="0E101A"/>
          <w:sz w:val="24"/>
          <w:szCs w:val="24"/>
        </w:rPr>
        <w:t xml:space="preserve"> and transferase activity was downregulated</w:t>
      </w:r>
      <w:r w:rsidR="000D1CA1">
        <w:rPr>
          <w:color w:val="0E101A"/>
          <w:sz w:val="24"/>
          <w:szCs w:val="24"/>
        </w:rPr>
        <w:t xml:space="preserve"> in</w:t>
      </w:r>
      <w:r w:rsidR="00F4032F">
        <w:rPr>
          <w:color w:val="0E101A"/>
          <w:sz w:val="24"/>
          <w:szCs w:val="24"/>
        </w:rPr>
        <w:t xml:space="preserve"> </w:t>
      </w:r>
      <w:r w:rsidR="00F0319F">
        <w:rPr>
          <w:color w:val="0E101A"/>
          <w:sz w:val="24"/>
          <w:szCs w:val="24"/>
        </w:rPr>
        <w:t>brown mustard plants infected with</w:t>
      </w:r>
      <w:r w:rsidR="00F4032F">
        <w:rPr>
          <w:color w:val="0E101A"/>
          <w:sz w:val="24"/>
          <w:szCs w:val="24"/>
        </w:rPr>
        <w:t xml:space="preserve"> 653 and 111 compared to </w:t>
      </w:r>
      <w:r w:rsidR="00F0319F">
        <w:rPr>
          <w:color w:val="0E101A"/>
          <w:sz w:val="24"/>
          <w:szCs w:val="24"/>
        </w:rPr>
        <w:t>non-</w:t>
      </w:r>
      <w:r w:rsidR="00F4032F">
        <w:rPr>
          <w:color w:val="0E101A"/>
          <w:sz w:val="24"/>
          <w:szCs w:val="24"/>
        </w:rPr>
        <w:t xml:space="preserve">inoculated control. </w:t>
      </w:r>
      <w:r w:rsidR="00F4032F" w:rsidRPr="00334107">
        <w:rPr>
          <w:i/>
          <w:iCs/>
          <w:color w:val="0E101A"/>
          <w:sz w:val="24"/>
          <w:szCs w:val="24"/>
        </w:rPr>
        <w:t>SCL1</w:t>
      </w:r>
      <w:r w:rsidR="00C62F64">
        <w:rPr>
          <w:color w:val="0E101A"/>
          <w:sz w:val="24"/>
          <w:szCs w:val="24"/>
        </w:rPr>
        <w:t xml:space="preserve">, </w:t>
      </w:r>
      <w:r w:rsidR="00F0319F">
        <w:rPr>
          <w:color w:val="0E101A"/>
          <w:sz w:val="24"/>
          <w:szCs w:val="24"/>
        </w:rPr>
        <w:t xml:space="preserve">a </w:t>
      </w:r>
      <w:r w:rsidR="00C62F64">
        <w:rPr>
          <w:color w:val="0E101A"/>
          <w:sz w:val="24"/>
          <w:szCs w:val="24"/>
        </w:rPr>
        <w:t>transcription regulator</w:t>
      </w:r>
      <w:r w:rsidR="00F0319F">
        <w:rPr>
          <w:color w:val="0E101A"/>
          <w:sz w:val="24"/>
          <w:szCs w:val="24"/>
        </w:rPr>
        <w:t>,</w:t>
      </w:r>
      <w:r w:rsidR="00C62F64">
        <w:rPr>
          <w:color w:val="0E101A"/>
          <w:sz w:val="24"/>
          <w:szCs w:val="24"/>
        </w:rPr>
        <w:t xml:space="preserve"> was </w:t>
      </w:r>
      <w:r w:rsidR="00F0319F">
        <w:rPr>
          <w:color w:val="0E101A"/>
          <w:sz w:val="24"/>
          <w:szCs w:val="24"/>
        </w:rPr>
        <w:t xml:space="preserve">also differentially </w:t>
      </w:r>
      <w:r w:rsidR="00C62F64">
        <w:rPr>
          <w:color w:val="0E101A"/>
          <w:sz w:val="24"/>
          <w:szCs w:val="24"/>
        </w:rPr>
        <w:t xml:space="preserve">downregulated in 111 inoculated plants compared to </w:t>
      </w:r>
      <w:ins w:id="34" w:author="Wheeler, David Linnard" w:date="2021-04-27T10:44:00Z">
        <w:r w:rsidR="00970806">
          <w:rPr>
            <w:color w:val="0E101A"/>
            <w:sz w:val="24"/>
            <w:szCs w:val="24"/>
          </w:rPr>
          <w:t xml:space="preserve">plants inoculated with </w:t>
        </w:r>
      </w:ins>
      <w:r w:rsidR="00C62F64">
        <w:rPr>
          <w:color w:val="0E101A"/>
          <w:sz w:val="24"/>
          <w:szCs w:val="24"/>
        </w:rPr>
        <w:t xml:space="preserve">653 </w:t>
      </w:r>
      <w:del w:id="35" w:author="Wheeler, David Linnard" w:date="2021-04-27T10:44:00Z">
        <w:r w:rsidR="00C62F64" w:rsidDel="00970806">
          <w:rPr>
            <w:color w:val="0E101A"/>
            <w:sz w:val="24"/>
            <w:szCs w:val="24"/>
          </w:rPr>
          <w:delText xml:space="preserve">inoculated </w:delText>
        </w:r>
      </w:del>
      <w:r w:rsidR="00C62F64">
        <w:rPr>
          <w:color w:val="0E101A"/>
          <w:sz w:val="24"/>
          <w:szCs w:val="24"/>
        </w:rPr>
        <w:t xml:space="preserve">and </w:t>
      </w:r>
      <w:del w:id="36" w:author="Wheeler, David Linnard" w:date="2021-04-27T10:44:00Z">
        <w:r w:rsidR="00C62F64" w:rsidDel="00970806">
          <w:rPr>
            <w:color w:val="0E101A"/>
            <w:sz w:val="24"/>
            <w:szCs w:val="24"/>
          </w:rPr>
          <w:delText xml:space="preserve">control </w:delText>
        </w:r>
      </w:del>
      <w:ins w:id="37" w:author="Wheeler, David Linnard" w:date="2021-04-27T10:44:00Z">
        <w:r w:rsidR="00970806">
          <w:rPr>
            <w:color w:val="0E101A"/>
            <w:sz w:val="24"/>
            <w:szCs w:val="24"/>
          </w:rPr>
          <w:t>non-inoculated</w:t>
        </w:r>
        <w:r w:rsidR="00970806">
          <w:rPr>
            <w:color w:val="0E101A"/>
            <w:sz w:val="24"/>
            <w:szCs w:val="24"/>
          </w:rPr>
          <w:t xml:space="preserve"> </w:t>
        </w:r>
      </w:ins>
      <w:r w:rsidR="00C62F64">
        <w:rPr>
          <w:color w:val="0E101A"/>
          <w:sz w:val="24"/>
          <w:szCs w:val="24"/>
        </w:rPr>
        <w:t xml:space="preserve">plants. </w:t>
      </w:r>
    </w:p>
    <w:p w14:paraId="7BA8A10C" w14:textId="77777777" w:rsidR="00414BAE" w:rsidRDefault="00414BAE" w:rsidP="00414BAE">
      <w:pPr>
        <w:spacing w:line="480" w:lineRule="auto"/>
        <w:ind w:firstLine="720"/>
        <w:rPr>
          <w:color w:val="0E101A"/>
          <w:sz w:val="24"/>
          <w:szCs w:val="24"/>
        </w:rPr>
      </w:pPr>
      <w:commentRangeStart w:id="38"/>
      <w:r>
        <w:rPr>
          <w:color w:val="0E101A"/>
          <w:sz w:val="24"/>
          <w:szCs w:val="24"/>
        </w:rPr>
        <w:t>For peppermint…</w:t>
      </w:r>
      <w:commentRangeEnd w:id="38"/>
      <w:r>
        <w:rPr>
          <w:rStyle w:val="CommentReference"/>
        </w:rPr>
        <w:commentReference w:id="38"/>
      </w:r>
    </w:p>
    <w:p w14:paraId="0F374BE3" w14:textId="680AB581" w:rsidR="00414BAE" w:rsidRDefault="00414BAE" w:rsidP="00414BAE">
      <w:pPr>
        <w:spacing w:line="480" w:lineRule="auto"/>
        <w:ind w:firstLine="720"/>
        <w:rPr>
          <w:ins w:id="39" w:author="Wheeler, David Linnard" w:date="2021-04-26T10:48:00Z"/>
          <w:iCs/>
          <w:color w:val="0E101A"/>
          <w:sz w:val="24"/>
          <w:szCs w:val="24"/>
        </w:rPr>
      </w:pPr>
      <w:r w:rsidRPr="009F403F">
        <w:rPr>
          <w:color w:val="0E101A"/>
          <w:sz w:val="24"/>
          <w:szCs w:val="24"/>
        </w:rPr>
        <w:t xml:space="preserve">For </w:t>
      </w:r>
      <w:commentRangeStart w:id="40"/>
      <w:r w:rsidRPr="009F403F">
        <w:rPr>
          <w:i/>
          <w:color w:val="0E101A"/>
          <w:sz w:val="24"/>
          <w:szCs w:val="24"/>
        </w:rPr>
        <w:t xml:space="preserve">V. </w:t>
      </w:r>
      <w:proofErr w:type="spellStart"/>
      <w:r w:rsidRPr="009F403F">
        <w:rPr>
          <w:i/>
          <w:color w:val="0E101A"/>
          <w:sz w:val="24"/>
          <w:szCs w:val="24"/>
        </w:rPr>
        <w:t>dahliae</w:t>
      </w:r>
      <w:commentRangeEnd w:id="40"/>
      <w:proofErr w:type="spellEnd"/>
      <w:r w:rsidR="00C76B98">
        <w:rPr>
          <w:rStyle w:val="CommentReference"/>
        </w:rPr>
        <w:commentReference w:id="40"/>
      </w:r>
      <w:r w:rsidRPr="009F403F">
        <w:rPr>
          <w:color w:val="0E101A"/>
          <w:sz w:val="24"/>
          <w:szCs w:val="24"/>
        </w:rPr>
        <w:t xml:space="preserve">, genes with putative roles in virulence such as peptidase, hydrolase, oxidoreductase, and catalytic activity were validated. </w:t>
      </w:r>
      <w:commentRangeStart w:id="41"/>
      <w:r w:rsidRPr="009F403F">
        <w:rPr>
          <w:color w:val="0E101A"/>
          <w:sz w:val="24"/>
          <w:szCs w:val="24"/>
        </w:rPr>
        <w:t xml:space="preserve">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w:t>
      </w:r>
      <w:r>
        <w:rPr>
          <w:i/>
          <w:color w:val="0E101A"/>
          <w:sz w:val="24"/>
          <w:szCs w:val="24"/>
        </w:rPr>
        <w:t>1</w:t>
      </w:r>
      <w:r w:rsidRPr="009F403F">
        <w:rPr>
          <w:color w:val="0E101A"/>
          <w:sz w:val="24"/>
          <w:szCs w:val="24"/>
        </w:rPr>
        <w:t xml:space="preserve">, </w:t>
      </w:r>
      <w:r>
        <w:rPr>
          <w:color w:val="0E101A"/>
          <w:sz w:val="24"/>
          <w:szCs w:val="24"/>
        </w:rPr>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w:t>
      </w:r>
      <w:r w:rsidRPr="00FA711E">
        <w:rPr>
          <w:i/>
          <w:color w:val="0E101A"/>
          <w:sz w:val="24"/>
          <w:szCs w:val="24"/>
        </w:rPr>
        <w:t>et al</w:t>
      </w:r>
      <w:r w:rsidRPr="009F403F">
        <w:rPr>
          <w:color w:val="0E101A"/>
          <w:sz w:val="24"/>
          <w:szCs w:val="24"/>
        </w:rPr>
        <w:t>. 2004)</w:t>
      </w:r>
      <w:r>
        <w:rPr>
          <w:color w:val="0E101A"/>
          <w:sz w:val="24"/>
          <w:szCs w:val="24"/>
        </w:rPr>
        <w:t xml:space="preserve"> </w:t>
      </w:r>
      <w:r w:rsidRPr="009F403F">
        <w:rPr>
          <w:color w:val="0E101A"/>
          <w:sz w:val="24"/>
          <w:szCs w:val="24"/>
        </w:rPr>
        <w:t xml:space="preserve">was differentially expressed in </w:t>
      </w:r>
      <w:ins w:id="42" w:author="Wheeler, David Linnard" w:date="2021-04-27T10:49:00Z">
        <w:r w:rsidR="00A704F9">
          <w:rPr>
            <w:color w:val="0E101A"/>
            <w:sz w:val="24"/>
            <w:szCs w:val="24"/>
          </w:rPr>
          <w:t xml:space="preserve">isolate 111 during infection of </w:t>
        </w:r>
      </w:ins>
      <w:r>
        <w:rPr>
          <w:color w:val="0E101A"/>
          <w:sz w:val="24"/>
          <w:szCs w:val="24"/>
        </w:rPr>
        <w:t>brown mustard compared to potato</w:t>
      </w:r>
      <w:del w:id="43" w:author="Wheeler, David Linnard" w:date="2021-04-27T10:49:00Z">
        <w:r w:rsidDel="00A704F9">
          <w:rPr>
            <w:color w:val="0E101A"/>
            <w:sz w:val="24"/>
            <w:szCs w:val="24"/>
          </w:rPr>
          <w:delText xml:space="preserve"> when inoculated with isolate 111</w:delText>
        </w:r>
        <w:commentRangeEnd w:id="41"/>
        <w:r w:rsidR="00A704F9" w:rsidDel="00A704F9">
          <w:rPr>
            <w:rStyle w:val="CommentReference"/>
          </w:rPr>
          <w:commentReference w:id="41"/>
        </w:r>
      </w:del>
      <w:r>
        <w:rPr>
          <w:color w:val="0E101A"/>
          <w:sz w:val="24"/>
          <w:szCs w:val="24"/>
        </w:rPr>
        <w:t xml:space="preserve">.  In addition, differential expression of </w:t>
      </w:r>
      <w:r w:rsidRPr="00FA711E">
        <w:rPr>
          <w:i/>
          <w:iCs/>
          <w:color w:val="0E101A"/>
          <w:sz w:val="24"/>
          <w:szCs w:val="24"/>
        </w:rPr>
        <w:t>AYG1</w:t>
      </w:r>
      <w:r>
        <w:rPr>
          <w:color w:val="0E101A"/>
          <w:sz w:val="24"/>
          <w:szCs w:val="24"/>
        </w:rPr>
        <w:t xml:space="preserve"> was also observed in</w:t>
      </w:r>
      <w:ins w:id="44" w:author="Wheeler, David Linnard" w:date="2021-04-27T10:50:00Z">
        <w:r w:rsidR="00A704F9">
          <w:rPr>
            <w:color w:val="0E101A"/>
            <w:sz w:val="24"/>
            <w:szCs w:val="24"/>
          </w:rPr>
          <w:t xml:space="preserve"> both isolates</w:t>
        </w:r>
      </w:ins>
      <w:r>
        <w:rPr>
          <w:color w:val="0E101A"/>
          <w:sz w:val="24"/>
          <w:szCs w:val="24"/>
        </w:rPr>
        <w:t xml:space="preserve"> </w:t>
      </w:r>
      <w:ins w:id="45" w:author="Wheeler, David Linnard" w:date="2021-04-27T10:50:00Z">
        <w:r w:rsidR="00A704F9">
          <w:rPr>
            <w:color w:val="0E101A"/>
            <w:sz w:val="24"/>
            <w:szCs w:val="24"/>
          </w:rPr>
          <w:t xml:space="preserve">during infection of both </w:t>
        </w:r>
      </w:ins>
      <w:r>
        <w:rPr>
          <w:color w:val="0E101A"/>
          <w:sz w:val="24"/>
          <w:szCs w:val="24"/>
        </w:rPr>
        <w:t>potato and peppermint</w:t>
      </w:r>
      <w:del w:id="46" w:author="Wheeler, David Linnard" w:date="2021-04-27T10:50:00Z">
        <w:r w:rsidDel="00A704F9">
          <w:rPr>
            <w:color w:val="0E101A"/>
            <w:sz w:val="24"/>
            <w:szCs w:val="24"/>
          </w:rPr>
          <w:delText xml:space="preserve"> when challenged with both isolates</w:delText>
        </w:r>
      </w:del>
      <w:r>
        <w:rPr>
          <w:color w:val="0E101A"/>
          <w:sz w:val="24"/>
          <w:szCs w:val="24"/>
        </w:rPr>
        <w:t xml:space="preserve">. </w:t>
      </w:r>
      <w:commentRangeStart w:id="47"/>
      <w:proofErr w:type="spellStart"/>
      <w:r>
        <w:rPr>
          <w:color w:val="0E101A"/>
          <w:sz w:val="24"/>
          <w:szCs w:val="24"/>
        </w:rPr>
        <w:t>Duressa</w:t>
      </w:r>
      <w:proofErr w:type="spellEnd"/>
      <w:r>
        <w:rPr>
          <w:color w:val="0E101A"/>
          <w:sz w:val="24"/>
          <w:szCs w:val="24"/>
        </w:rPr>
        <w:t xml:space="preserve"> </w:t>
      </w:r>
      <w:r w:rsidRPr="00FA711E">
        <w:rPr>
          <w:i/>
          <w:color w:val="0E101A"/>
          <w:sz w:val="24"/>
          <w:szCs w:val="24"/>
        </w:rPr>
        <w:t>et al</w:t>
      </w:r>
      <w:r>
        <w:rPr>
          <w:i/>
          <w:color w:val="0E101A"/>
          <w:sz w:val="24"/>
          <w:szCs w:val="24"/>
        </w:rPr>
        <w:t>.</w:t>
      </w:r>
      <w:r>
        <w:rPr>
          <w:color w:val="0E101A"/>
          <w:sz w:val="24"/>
          <w:szCs w:val="24"/>
        </w:rPr>
        <w:t xml:space="preserve"> 2013 also reported the </w:t>
      </w:r>
      <w:r w:rsidRPr="00FC66AE">
        <w:rPr>
          <w:color w:val="0E101A"/>
          <w:sz w:val="24"/>
          <w:szCs w:val="24"/>
        </w:rPr>
        <w:t xml:space="preserve">differential </w:t>
      </w:r>
      <w:r>
        <w:rPr>
          <w:color w:val="0E101A"/>
          <w:sz w:val="24"/>
          <w:szCs w:val="24"/>
        </w:rPr>
        <w:t xml:space="preserve">upregulation of </w:t>
      </w:r>
      <w:r w:rsidRPr="00FA711E">
        <w:rPr>
          <w:i/>
          <w:color w:val="0E101A"/>
          <w:sz w:val="24"/>
          <w:szCs w:val="24"/>
        </w:rPr>
        <w:t>AYG1</w:t>
      </w:r>
      <w:r w:rsidRPr="00FC66AE">
        <w:rPr>
          <w:color w:val="0E101A"/>
          <w:sz w:val="24"/>
          <w:szCs w:val="24"/>
        </w:rPr>
        <w:t xml:space="preserve"> in </w:t>
      </w:r>
      <w:r>
        <w:rPr>
          <w:color w:val="0E101A"/>
          <w:sz w:val="24"/>
          <w:szCs w:val="24"/>
        </w:rPr>
        <w:t xml:space="preserve">microsclerotia forming isolates compared to non-microsclerotia forming isolates of </w:t>
      </w:r>
      <w:r w:rsidRPr="00FC66AE">
        <w:rPr>
          <w:i/>
          <w:color w:val="0E101A"/>
          <w:sz w:val="24"/>
          <w:szCs w:val="24"/>
        </w:rPr>
        <w:t xml:space="preserve">V. </w:t>
      </w:r>
      <w:proofErr w:type="spellStart"/>
      <w:r w:rsidRPr="00FC66AE">
        <w:rPr>
          <w:i/>
          <w:color w:val="0E101A"/>
          <w:sz w:val="24"/>
          <w:szCs w:val="24"/>
        </w:rPr>
        <w:t>dahliae</w:t>
      </w:r>
      <w:proofErr w:type="spellEnd"/>
      <w:r>
        <w:rPr>
          <w:i/>
          <w:color w:val="0E101A"/>
          <w:sz w:val="24"/>
          <w:szCs w:val="24"/>
        </w:rPr>
        <w:t xml:space="preserve"> </w:t>
      </w:r>
      <w:r>
        <w:rPr>
          <w:color w:val="0E101A"/>
          <w:sz w:val="24"/>
          <w:szCs w:val="24"/>
        </w:rPr>
        <w:t xml:space="preserve">in </w:t>
      </w:r>
      <w:r w:rsidRPr="00FA711E">
        <w:rPr>
          <w:color w:val="0E101A"/>
          <w:sz w:val="24"/>
          <w:szCs w:val="24"/>
        </w:rPr>
        <w:t>in</w:t>
      </w:r>
      <w:r>
        <w:rPr>
          <w:iCs/>
          <w:color w:val="0E101A"/>
          <w:sz w:val="24"/>
          <w:szCs w:val="24"/>
        </w:rPr>
        <w:t>-</w:t>
      </w:r>
      <w:r w:rsidRPr="00FC66AE">
        <w:rPr>
          <w:iCs/>
          <w:color w:val="0E101A"/>
          <w:sz w:val="24"/>
          <w:szCs w:val="24"/>
        </w:rPr>
        <w:t>vitro studies</w:t>
      </w:r>
      <w:r>
        <w:rPr>
          <w:iCs/>
          <w:color w:val="0E101A"/>
          <w:sz w:val="24"/>
          <w:szCs w:val="24"/>
        </w:rPr>
        <w:t>.</w:t>
      </w:r>
      <w:r w:rsidRPr="00FC66AE">
        <w:rPr>
          <w:i/>
          <w:color w:val="0E101A"/>
          <w:sz w:val="24"/>
          <w:szCs w:val="24"/>
        </w:rPr>
        <w:t xml:space="preserve"> </w:t>
      </w:r>
      <w:commentRangeEnd w:id="47"/>
      <w:r w:rsidR="00AE520C">
        <w:rPr>
          <w:rStyle w:val="CommentReference"/>
        </w:rPr>
        <w:commentReference w:id="47"/>
      </w:r>
      <w:r>
        <w:rPr>
          <w:iCs/>
          <w:color w:val="0E101A"/>
          <w:sz w:val="24"/>
          <w:szCs w:val="24"/>
        </w:rPr>
        <w:t xml:space="preserve">Similarly, another melanogenesis associated gene, </w:t>
      </w:r>
      <w:proofErr w:type="spellStart"/>
      <w:r>
        <w:rPr>
          <w:iCs/>
          <w:color w:val="0E101A"/>
          <w:sz w:val="24"/>
          <w:szCs w:val="24"/>
        </w:rPr>
        <w:t>scytalone</w:t>
      </w:r>
      <w:proofErr w:type="spellEnd"/>
      <w:r>
        <w:rPr>
          <w:iCs/>
          <w:color w:val="0E101A"/>
          <w:sz w:val="24"/>
          <w:szCs w:val="24"/>
        </w:rPr>
        <w:t xml:space="preserve"> dehydratase (</w:t>
      </w:r>
      <w:r w:rsidRPr="00FA711E">
        <w:rPr>
          <w:i/>
          <w:iCs/>
          <w:color w:val="0E101A"/>
          <w:sz w:val="24"/>
          <w:szCs w:val="24"/>
        </w:rPr>
        <w:t>S</w:t>
      </w:r>
      <w:r>
        <w:rPr>
          <w:i/>
          <w:iCs/>
          <w:color w:val="0E101A"/>
          <w:sz w:val="24"/>
          <w:szCs w:val="24"/>
        </w:rPr>
        <w:t>C</w:t>
      </w:r>
      <w:r w:rsidRPr="00FA711E">
        <w:rPr>
          <w:i/>
          <w:iCs/>
          <w:color w:val="0E101A"/>
          <w:sz w:val="24"/>
          <w:szCs w:val="24"/>
        </w:rPr>
        <w:t>YD</w:t>
      </w:r>
      <w:r>
        <w:rPr>
          <w:iCs/>
          <w:color w:val="0E101A"/>
          <w:sz w:val="24"/>
          <w:szCs w:val="24"/>
        </w:rPr>
        <w:t>)</w:t>
      </w:r>
      <w:r w:rsidR="00CF5C09" w:rsidRPr="00CF5C09">
        <w:rPr>
          <w:iCs/>
          <w:color w:val="0E101A"/>
          <w:sz w:val="24"/>
          <w:szCs w:val="24"/>
        </w:rPr>
        <w:t xml:space="preserve"> </w:t>
      </w:r>
      <w:r w:rsidR="00CF5C09">
        <w:rPr>
          <w:iCs/>
          <w:color w:val="0E101A"/>
          <w:sz w:val="24"/>
          <w:szCs w:val="24"/>
        </w:rPr>
        <w:t xml:space="preserve">(Kubo </w:t>
      </w:r>
      <w:r w:rsidR="00CF5C09" w:rsidRPr="00FA711E">
        <w:rPr>
          <w:i/>
          <w:iCs/>
          <w:color w:val="0E101A"/>
          <w:sz w:val="24"/>
          <w:szCs w:val="24"/>
        </w:rPr>
        <w:t>et al</w:t>
      </w:r>
      <w:r w:rsidR="00CF5C09">
        <w:rPr>
          <w:iCs/>
          <w:color w:val="0E101A"/>
          <w:sz w:val="24"/>
          <w:szCs w:val="24"/>
        </w:rPr>
        <w:t>. 1996)</w:t>
      </w:r>
      <w:r w:rsidR="00F50A8B">
        <w:rPr>
          <w:iCs/>
          <w:color w:val="0E101A"/>
          <w:sz w:val="24"/>
          <w:szCs w:val="24"/>
        </w:rPr>
        <w:t>,</w:t>
      </w:r>
      <w:r>
        <w:rPr>
          <w:iCs/>
          <w:color w:val="0E101A"/>
          <w:sz w:val="24"/>
          <w:szCs w:val="24"/>
        </w:rPr>
        <w:t xml:space="preserve"> was also downregulated in </w:t>
      </w:r>
      <w:ins w:id="48" w:author="Wheeler, David Linnard" w:date="2021-04-27T10:50:00Z">
        <w:r w:rsidR="00A704F9">
          <w:rPr>
            <w:iCs/>
            <w:color w:val="0E101A"/>
            <w:sz w:val="24"/>
            <w:szCs w:val="24"/>
          </w:rPr>
          <w:t>isolate 111</w:t>
        </w:r>
        <w:r w:rsidR="00A704F9">
          <w:rPr>
            <w:iCs/>
            <w:color w:val="0E101A"/>
            <w:sz w:val="24"/>
            <w:szCs w:val="24"/>
          </w:rPr>
          <w:t xml:space="preserve"> during infection of </w:t>
        </w:r>
      </w:ins>
      <w:r>
        <w:rPr>
          <w:iCs/>
          <w:color w:val="0E101A"/>
          <w:sz w:val="24"/>
          <w:szCs w:val="24"/>
        </w:rPr>
        <w:t>potato compared to peppermint</w:t>
      </w:r>
      <w:del w:id="49" w:author="Wheeler, David Linnard" w:date="2021-04-27T10:51:00Z">
        <w:r w:rsidDel="00A704F9">
          <w:rPr>
            <w:iCs/>
            <w:color w:val="0E101A"/>
            <w:sz w:val="24"/>
            <w:szCs w:val="24"/>
          </w:rPr>
          <w:delText xml:space="preserve"> when inoculated with</w:delText>
        </w:r>
      </w:del>
      <w:del w:id="50" w:author="Wheeler, David Linnard" w:date="2021-04-27T10:50:00Z">
        <w:r w:rsidDel="00A704F9">
          <w:rPr>
            <w:iCs/>
            <w:color w:val="0E101A"/>
            <w:sz w:val="24"/>
            <w:szCs w:val="24"/>
          </w:rPr>
          <w:delText xml:space="preserve"> isolate 111</w:delText>
        </w:r>
      </w:del>
      <w:r>
        <w:rPr>
          <w:iCs/>
          <w:color w:val="0E101A"/>
          <w:sz w:val="24"/>
          <w:szCs w:val="24"/>
        </w:rPr>
        <w:t xml:space="preserve">. In addition, putative virulence factor, pectate lyase, </w:t>
      </w:r>
      <w:r w:rsidRPr="00FA711E">
        <w:rPr>
          <w:i/>
          <w:color w:val="0E101A"/>
          <w:sz w:val="24"/>
          <w:szCs w:val="24"/>
        </w:rPr>
        <w:t>PLYF</w:t>
      </w:r>
      <w:r>
        <w:rPr>
          <w:iCs/>
          <w:color w:val="0E101A"/>
          <w:sz w:val="24"/>
          <w:szCs w:val="24"/>
        </w:rPr>
        <w:t xml:space="preserve"> was downregulated in </w:t>
      </w:r>
      <w:ins w:id="51" w:author="Wheeler, David Linnard" w:date="2021-04-27T10:51:00Z">
        <w:r w:rsidR="00A704F9">
          <w:rPr>
            <w:iCs/>
            <w:color w:val="0E101A"/>
            <w:sz w:val="24"/>
            <w:szCs w:val="24"/>
          </w:rPr>
          <w:t>isolate</w:t>
        </w:r>
      </w:ins>
      <w:r>
        <w:rPr>
          <w:iCs/>
          <w:color w:val="0E101A"/>
          <w:sz w:val="24"/>
          <w:szCs w:val="24"/>
        </w:rPr>
        <w:t xml:space="preserve">111 </w:t>
      </w:r>
      <w:del w:id="52" w:author="Wheeler, David Linnard" w:date="2021-04-27T10:51:00Z">
        <w:r w:rsidDel="00A704F9">
          <w:rPr>
            <w:iCs/>
            <w:color w:val="0E101A"/>
            <w:sz w:val="24"/>
            <w:szCs w:val="24"/>
          </w:rPr>
          <w:delText xml:space="preserve">inoculated </w:delText>
        </w:r>
      </w:del>
      <w:ins w:id="53" w:author="Wheeler, David Linnard" w:date="2021-04-27T10:51:00Z">
        <w:r w:rsidR="00A704F9">
          <w:rPr>
            <w:iCs/>
            <w:color w:val="0E101A"/>
            <w:sz w:val="24"/>
            <w:szCs w:val="24"/>
          </w:rPr>
          <w:t>during infection of</w:t>
        </w:r>
        <w:r w:rsidR="00A704F9">
          <w:rPr>
            <w:iCs/>
            <w:color w:val="0E101A"/>
            <w:sz w:val="24"/>
            <w:szCs w:val="24"/>
          </w:rPr>
          <w:t xml:space="preserve"> </w:t>
        </w:r>
      </w:ins>
      <w:r>
        <w:rPr>
          <w:iCs/>
          <w:color w:val="0E101A"/>
          <w:sz w:val="24"/>
          <w:szCs w:val="24"/>
        </w:rPr>
        <w:t xml:space="preserve">brown mustard compared to </w:t>
      </w:r>
      <w:commentRangeStart w:id="54"/>
      <w:r>
        <w:rPr>
          <w:iCs/>
          <w:color w:val="0E101A"/>
          <w:sz w:val="24"/>
          <w:szCs w:val="24"/>
        </w:rPr>
        <w:t>peppermint</w:t>
      </w:r>
      <w:commentRangeEnd w:id="54"/>
      <w:r w:rsidR="00291F99">
        <w:rPr>
          <w:rStyle w:val="CommentReference"/>
        </w:rPr>
        <w:commentReference w:id="54"/>
      </w:r>
      <w:r>
        <w:rPr>
          <w:iCs/>
          <w:color w:val="0E101A"/>
          <w:sz w:val="24"/>
          <w:szCs w:val="24"/>
        </w:rPr>
        <w:t xml:space="preserve">. </w:t>
      </w:r>
    </w:p>
    <w:p w14:paraId="5678540C" w14:textId="3C8B5B3A" w:rsidR="00291F99" w:rsidDel="00291F99" w:rsidRDefault="00291F99" w:rsidP="00414BAE">
      <w:pPr>
        <w:spacing w:line="480" w:lineRule="auto"/>
        <w:ind w:firstLine="720"/>
        <w:rPr>
          <w:del w:id="55" w:author="Wheeler, David Linnard" w:date="2021-04-26T10:51:00Z"/>
          <w:iCs/>
          <w:color w:val="0E101A"/>
          <w:sz w:val="24"/>
          <w:szCs w:val="24"/>
        </w:rPr>
      </w:pP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p>
    <w:p w14:paraId="5A61E501" w14:textId="685DB42F" w:rsidR="00D44044" w:rsidRDefault="0021510F">
      <w:pPr>
        <w:rPr>
          <w:ins w:id="56" w:author="Wheeler, David Linnard" w:date="2021-04-26T10:51:00Z"/>
          <w:b/>
          <w:sz w:val="28"/>
          <w:szCs w:val="28"/>
        </w:rPr>
      </w:pPr>
      <w:r>
        <w:rPr>
          <w:b/>
          <w:sz w:val="28"/>
          <w:szCs w:val="28"/>
        </w:rPr>
        <w:t>Discussion</w:t>
      </w:r>
    </w:p>
    <w:p w14:paraId="6DD66E00" w14:textId="5646EAAA" w:rsidR="00291F99" w:rsidRDefault="00291F99">
      <w:pPr>
        <w:rPr>
          <w:ins w:id="57" w:author="Wheeler, David Linnard" w:date="2021-04-26T10:18:00Z"/>
          <w:b/>
          <w:sz w:val="28"/>
          <w:szCs w:val="28"/>
        </w:rPr>
      </w:pPr>
      <w:ins w:id="58" w:author="Wheeler, David Linnard" w:date="2021-04-26T10:51:00Z">
        <w:r>
          <w:rPr>
            <w:b/>
            <w:sz w:val="28"/>
            <w:szCs w:val="28"/>
          </w:rPr>
          <w:tab/>
        </w:r>
      </w:ins>
    </w:p>
    <w:p w14:paraId="5459C12F" w14:textId="060C7F59" w:rsidR="00C16C9D" w:rsidRDefault="00C16C9D">
      <w:pPr>
        <w:pStyle w:val="ListParagraph"/>
        <w:numPr>
          <w:ilvl w:val="0"/>
          <w:numId w:val="4"/>
        </w:numPr>
        <w:rPr>
          <w:ins w:id="59" w:author="Wheeler, David Linnard" w:date="2021-04-27T10:36:00Z"/>
          <w:bCs/>
          <w:sz w:val="24"/>
          <w:szCs w:val="24"/>
          <w:u w:val="single"/>
        </w:rPr>
      </w:pPr>
      <w:ins w:id="60" w:author="Wheeler, David Linnard" w:date="2021-04-26T10:19:00Z">
        <w:r w:rsidRPr="00C16C9D">
          <w:rPr>
            <w:bCs/>
            <w:sz w:val="24"/>
            <w:szCs w:val="24"/>
            <w:u w:val="single"/>
            <w:rPrChange w:id="61" w:author="Wheeler, David Linnard" w:date="2021-04-26T10:19:00Z">
              <w:rPr>
                <w:rFonts w:ascii="Arial" w:eastAsia="Arial" w:hAnsi="Arial" w:cs="Arial"/>
                <w:bCs/>
                <w:sz w:val="28"/>
                <w:szCs w:val="28"/>
                <w:u w:val="single"/>
                <w:lang w:val="en"/>
              </w:rPr>
            </w:rPrChange>
          </w:rPr>
          <w:t xml:space="preserve">Big picture </w:t>
        </w:r>
      </w:ins>
      <w:ins w:id="62" w:author="Wheeler, David Linnard" w:date="2021-04-27T10:36:00Z">
        <w:r w:rsidR="00970806">
          <w:rPr>
            <w:bCs/>
            <w:sz w:val="24"/>
            <w:szCs w:val="24"/>
            <w:u w:val="single"/>
          </w:rPr>
          <w:t>summary</w:t>
        </w:r>
      </w:ins>
      <w:ins w:id="63" w:author="Wheeler, David Linnard" w:date="2021-04-27T10:47:00Z">
        <w:r w:rsidR="00A704F9">
          <w:rPr>
            <w:bCs/>
            <w:sz w:val="24"/>
            <w:szCs w:val="24"/>
            <w:u w:val="single"/>
          </w:rPr>
          <w:t>, claims,</w:t>
        </w:r>
      </w:ins>
      <w:ins w:id="64" w:author="Wheeler, David Linnard" w:date="2021-04-27T10:36:00Z">
        <w:r w:rsidR="00970806">
          <w:rPr>
            <w:bCs/>
            <w:sz w:val="24"/>
            <w:szCs w:val="24"/>
            <w:u w:val="single"/>
          </w:rPr>
          <w:t xml:space="preserve"> &amp; </w:t>
        </w:r>
      </w:ins>
      <w:ins w:id="65" w:author="Wheeler, David Linnard" w:date="2021-04-26T10:19:00Z">
        <w:r w:rsidRPr="00C16C9D">
          <w:rPr>
            <w:bCs/>
            <w:sz w:val="24"/>
            <w:szCs w:val="24"/>
            <w:u w:val="single"/>
            <w:rPrChange w:id="66" w:author="Wheeler, David Linnard" w:date="2021-04-26T10:19:00Z">
              <w:rPr>
                <w:rFonts w:ascii="Arial" w:eastAsia="Arial" w:hAnsi="Arial" w:cs="Arial"/>
                <w:bCs/>
                <w:sz w:val="28"/>
                <w:szCs w:val="28"/>
                <w:u w:val="single"/>
                <w:lang w:val="en"/>
              </w:rPr>
            </w:rPrChange>
          </w:rPr>
          <w:t>implications</w:t>
        </w:r>
      </w:ins>
    </w:p>
    <w:p w14:paraId="339F56D7" w14:textId="42EFE3BE" w:rsidR="00970806" w:rsidRPr="00C16C9D" w:rsidRDefault="00970806">
      <w:pPr>
        <w:pStyle w:val="ListParagraph"/>
        <w:numPr>
          <w:ilvl w:val="0"/>
          <w:numId w:val="4"/>
        </w:numPr>
        <w:rPr>
          <w:ins w:id="67" w:author="Wheeler, David Linnard" w:date="2021-04-26T10:18:00Z"/>
          <w:bCs/>
          <w:sz w:val="24"/>
          <w:szCs w:val="24"/>
          <w:u w:val="single"/>
          <w:rPrChange w:id="68" w:author="Wheeler, David Linnard" w:date="2021-04-26T10:19:00Z">
            <w:rPr>
              <w:ins w:id="69" w:author="Wheeler, David Linnard" w:date="2021-04-26T10:18:00Z"/>
              <w:b/>
              <w:sz w:val="28"/>
              <w:szCs w:val="28"/>
            </w:rPr>
          </w:rPrChange>
        </w:rPr>
        <w:pPrChange w:id="70" w:author="Wheeler, David Linnard" w:date="2021-04-26T10:19:00Z">
          <w:pPr/>
        </w:pPrChange>
      </w:pPr>
      <w:ins w:id="71" w:author="Wheeler, David Linnard" w:date="2021-04-27T10:36:00Z">
        <w:r>
          <w:rPr>
            <w:bCs/>
            <w:sz w:val="24"/>
            <w:szCs w:val="24"/>
            <w:u w:val="single"/>
          </w:rPr>
          <w:t>Sources of discrepancies</w:t>
        </w:r>
      </w:ins>
    </w:p>
    <w:p w14:paraId="43A9B061" w14:textId="77777777" w:rsidR="00C16C9D" w:rsidRPr="00C16C9D" w:rsidRDefault="00C16C9D" w:rsidP="00C16C9D">
      <w:pPr>
        <w:pStyle w:val="ListParagraph"/>
        <w:numPr>
          <w:ilvl w:val="0"/>
          <w:numId w:val="4"/>
        </w:numPr>
        <w:rPr>
          <w:ins w:id="72" w:author="Wheeler, David Linnard" w:date="2021-04-26T10:19:00Z"/>
          <w:b/>
          <w:sz w:val="24"/>
          <w:szCs w:val="24"/>
          <w:rPrChange w:id="73" w:author="Wheeler, David Linnard" w:date="2021-04-26T10:19:00Z">
            <w:rPr>
              <w:ins w:id="74" w:author="Wheeler, David Linnard" w:date="2021-04-26T10:19:00Z"/>
              <w:iCs/>
              <w:sz w:val="24"/>
              <w:szCs w:val="24"/>
            </w:rPr>
          </w:rPrChange>
        </w:rPr>
      </w:pPr>
      <w:ins w:id="75" w:author="Wheeler, David Linnard" w:date="2021-04-26T10:19:00Z">
        <w:r>
          <w:rPr>
            <w:sz w:val="24"/>
            <w:szCs w:val="24"/>
          </w:rPr>
          <w:t>DEGs</w:t>
        </w:r>
      </w:ins>
      <w:ins w:id="76" w:author="Wheeler, David Linnard" w:date="2021-04-26T10:18:00Z">
        <w:r w:rsidRPr="00C16C9D">
          <w:rPr>
            <w:sz w:val="24"/>
            <w:szCs w:val="24"/>
          </w:rPr>
          <w:t xml:space="preserve"> within hosts during infection with different </w:t>
        </w:r>
        <w:r w:rsidRPr="00C16C9D">
          <w:rPr>
            <w:i/>
            <w:sz w:val="24"/>
            <w:szCs w:val="24"/>
          </w:rPr>
          <w:t xml:space="preserve">V. </w:t>
        </w:r>
        <w:proofErr w:type="spellStart"/>
        <w:r w:rsidRPr="00C16C9D">
          <w:rPr>
            <w:i/>
            <w:sz w:val="24"/>
            <w:szCs w:val="24"/>
          </w:rPr>
          <w:t>dahliae</w:t>
        </w:r>
        <w:proofErr w:type="spellEnd"/>
        <w:r w:rsidRPr="00C16C9D">
          <w:rPr>
            <w:i/>
            <w:sz w:val="24"/>
            <w:szCs w:val="24"/>
          </w:rPr>
          <w:t xml:space="preserve"> </w:t>
        </w:r>
        <w:r w:rsidRPr="00C16C9D">
          <w:rPr>
            <w:iCs/>
            <w:sz w:val="24"/>
            <w:szCs w:val="24"/>
          </w:rPr>
          <w:t xml:space="preserve">isolates </w:t>
        </w:r>
      </w:ins>
    </w:p>
    <w:p w14:paraId="31B7DFBF" w14:textId="77777777" w:rsidR="00C16C9D" w:rsidRPr="00C16C9D" w:rsidRDefault="00C16C9D" w:rsidP="00C16C9D">
      <w:pPr>
        <w:pStyle w:val="ListParagraph"/>
        <w:numPr>
          <w:ilvl w:val="0"/>
          <w:numId w:val="4"/>
        </w:numPr>
        <w:rPr>
          <w:ins w:id="77" w:author="Wheeler, David Linnard" w:date="2021-04-26T10:19:00Z"/>
          <w:b/>
          <w:sz w:val="24"/>
          <w:szCs w:val="24"/>
          <w:rPrChange w:id="78" w:author="Wheeler, David Linnard" w:date="2021-04-26T10:19:00Z">
            <w:rPr>
              <w:ins w:id="79" w:author="Wheeler, David Linnard" w:date="2021-04-26T10:19:00Z"/>
              <w:sz w:val="24"/>
              <w:szCs w:val="24"/>
            </w:rPr>
          </w:rPrChange>
        </w:rPr>
      </w:pPr>
      <w:ins w:id="80" w:author="Wheeler, David Linnard" w:date="2021-04-26T10:19:00Z">
        <w:r>
          <w:rPr>
            <w:iCs/>
            <w:sz w:val="24"/>
            <w:szCs w:val="24"/>
          </w:rPr>
          <w:t xml:space="preserve">DEGs </w:t>
        </w:r>
      </w:ins>
      <w:ins w:id="81" w:author="Wheeler, David Linnard" w:date="2021-04-26T10:18:00Z">
        <w:r w:rsidRPr="00C16C9D">
          <w:rPr>
            <w:sz w:val="24"/>
            <w:szCs w:val="24"/>
          </w:rPr>
          <w:t xml:space="preserve">between </w:t>
        </w:r>
        <w:r w:rsidRPr="00C16C9D">
          <w:rPr>
            <w:i/>
            <w:sz w:val="24"/>
            <w:szCs w:val="24"/>
          </w:rPr>
          <w:t xml:space="preserve">V. </w:t>
        </w:r>
        <w:proofErr w:type="spellStart"/>
        <w:r w:rsidRPr="00C16C9D">
          <w:rPr>
            <w:i/>
            <w:sz w:val="24"/>
            <w:szCs w:val="24"/>
          </w:rPr>
          <w:t>dahliae</w:t>
        </w:r>
        <w:proofErr w:type="spellEnd"/>
        <w:r w:rsidRPr="00C16C9D">
          <w:rPr>
            <w:i/>
            <w:sz w:val="24"/>
            <w:szCs w:val="24"/>
          </w:rPr>
          <w:t xml:space="preserve"> </w:t>
        </w:r>
        <w:r w:rsidRPr="00C16C9D">
          <w:rPr>
            <w:sz w:val="24"/>
            <w:szCs w:val="24"/>
          </w:rPr>
          <w:t>isolates within a host</w:t>
        </w:r>
      </w:ins>
    </w:p>
    <w:p w14:paraId="442FB68D" w14:textId="0E6389AA" w:rsidR="00C16C9D" w:rsidRPr="00C16C9D" w:rsidRDefault="00C16C9D">
      <w:pPr>
        <w:pStyle w:val="ListParagraph"/>
        <w:numPr>
          <w:ilvl w:val="0"/>
          <w:numId w:val="4"/>
        </w:numPr>
        <w:rPr>
          <w:b/>
          <w:sz w:val="24"/>
          <w:szCs w:val="24"/>
          <w:rPrChange w:id="82" w:author="Wheeler, David Linnard" w:date="2021-04-26T10:19:00Z">
            <w:rPr>
              <w:b/>
              <w:sz w:val="28"/>
              <w:szCs w:val="28"/>
            </w:rPr>
          </w:rPrChange>
        </w:rPr>
        <w:pPrChange w:id="83" w:author="Wheeler, David Linnard" w:date="2021-04-26T10:19:00Z">
          <w:pPr/>
        </w:pPrChange>
      </w:pPr>
      <w:ins w:id="84" w:author="Wheeler, David Linnard" w:date="2021-04-26T10:19:00Z">
        <w:r>
          <w:rPr>
            <w:sz w:val="24"/>
            <w:szCs w:val="24"/>
          </w:rPr>
          <w:lastRenderedPageBreak/>
          <w:t xml:space="preserve">DEGs </w:t>
        </w:r>
      </w:ins>
      <w:ins w:id="85" w:author="Wheeler, David Linnard" w:date="2021-04-26T10:18:00Z">
        <w:r w:rsidRPr="00C16C9D">
          <w:rPr>
            <w:sz w:val="24"/>
            <w:szCs w:val="24"/>
          </w:rPr>
          <w:t xml:space="preserve">between </w:t>
        </w:r>
        <w:r w:rsidRPr="00C16C9D">
          <w:rPr>
            <w:i/>
            <w:sz w:val="24"/>
            <w:szCs w:val="24"/>
          </w:rPr>
          <w:t xml:space="preserve">V. </w:t>
        </w:r>
        <w:proofErr w:type="spellStart"/>
        <w:r w:rsidRPr="00C16C9D">
          <w:rPr>
            <w:i/>
            <w:sz w:val="24"/>
            <w:szCs w:val="24"/>
          </w:rPr>
          <w:t>dahliae</w:t>
        </w:r>
        <w:proofErr w:type="spellEnd"/>
        <w:r w:rsidRPr="00C16C9D">
          <w:rPr>
            <w:i/>
            <w:sz w:val="24"/>
            <w:szCs w:val="24"/>
          </w:rPr>
          <w:t xml:space="preserve"> </w:t>
        </w:r>
        <w:r w:rsidRPr="00C16C9D">
          <w:rPr>
            <w:sz w:val="24"/>
            <w:szCs w:val="24"/>
          </w:rPr>
          <w:t>isolates across symptomatic and asymptomatic hosts</w:t>
        </w:r>
      </w:ins>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A720FF1" w14:textId="77777777" w:rsidR="0073486D" w:rsidRDefault="0073486D">
      <w:pPr>
        <w:rPr>
          <w:b/>
          <w:sz w:val="24"/>
          <w:szCs w:val="24"/>
        </w:rPr>
      </w:pPr>
    </w:p>
    <w:p w14:paraId="3E18A2FF" w14:textId="77777777" w:rsidR="0073486D" w:rsidRDefault="0073486D">
      <w:pPr>
        <w:rPr>
          <w:b/>
          <w:sz w:val="24"/>
          <w:szCs w:val="24"/>
        </w:rPr>
      </w:pPr>
    </w:p>
    <w:p w14:paraId="5DB8761D" w14:textId="77777777" w:rsidR="0073486D" w:rsidRDefault="0073486D">
      <w:pPr>
        <w:rPr>
          <w:b/>
          <w:sz w:val="24"/>
          <w:szCs w:val="24"/>
        </w:rPr>
      </w:pPr>
    </w:p>
    <w:p w14:paraId="50ACD706" w14:textId="77777777" w:rsidR="0073486D" w:rsidRDefault="0073486D">
      <w:pPr>
        <w:rPr>
          <w:b/>
          <w:sz w:val="24"/>
          <w:szCs w:val="24"/>
        </w:rPr>
      </w:pPr>
    </w:p>
    <w:p w14:paraId="55FED4D9" w14:textId="77777777" w:rsidR="0073486D" w:rsidRDefault="0073486D">
      <w:pPr>
        <w:rPr>
          <w:b/>
          <w:sz w:val="24"/>
          <w:szCs w:val="24"/>
        </w:rPr>
      </w:pPr>
    </w:p>
    <w:p w14:paraId="0C059CF3" w14:textId="77777777" w:rsidR="0073486D" w:rsidRDefault="0073486D">
      <w:pPr>
        <w:rPr>
          <w:b/>
          <w:sz w:val="24"/>
          <w:szCs w:val="24"/>
        </w:rPr>
      </w:pPr>
    </w:p>
    <w:p w14:paraId="4104EA37" w14:textId="77777777" w:rsidR="0073486D" w:rsidRDefault="0073486D">
      <w:pPr>
        <w:rPr>
          <w:b/>
          <w:sz w:val="24"/>
          <w:szCs w:val="24"/>
        </w:rPr>
      </w:pPr>
    </w:p>
    <w:p w14:paraId="6C8E0853" w14:textId="563FA0A7" w:rsidR="00D44044" w:rsidRDefault="0021510F">
      <w:pPr>
        <w:rPr>
          <w:b/>
          <w:sz w:val="28"/>
          <w:szCs w:val="28"/>
        </w:rPr>
      </w:pP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3AF0B888" w:rsidR="00D44044" w:rsidRDefault="00745681">
            <w:pPr>
              <w:jc w:val="center"/>
            </w:pPr>
            <w:r>
              <w:br w:type="page"/>
            </w:r>
            <w:r w:rsidR="0021510F">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2A087D7A" w14:textId="77777777" w:rsidR="0073486D" w:rsidRDefault="0073486D">
      <w:pPr>
        <w:jc w:val="both"/>
        <w:rPr>
          <w:b/>
          <w:sz w:val="24"/>
          <w:szCs w:val="24"/>
        </w:rPr>
      </w:pPr>
    </w:p>
    <w:p w14:paraId="19AF949B" w14:textId="77777777" w:rsidR="0073486D" w:rsidRDefault="0073486D">
      <w:pPr>
        <w:jc w:val="both"/>
        <w:rPr>
          <w:b/>
          <w:sz w:val="24"/>
          <w:szCs w:val="24"/>
        </w:rPr>
      </w:pPr>
    </w:p>
    <w:p w14:paraId="07F1CABE" w14:textId="77777777" w:rsidR="0073486D" w:rsidRDefault="0073486D">
      <w:pPr>
        <w:jc w:val="both"/>
        <w:rPr>
          <w:b/>
          <w:sz w:val="24"/>
          <w:szCs w:val="24"/>
        </w:rPr>
      </w:pPr>
    </w:p>
    <w:p w14:paraId="08A82C6B" w14:textId="77777777" w:rsidR="0073486D" w:rsidRDefault="0073486D">
      <w:pPr>
        <w:jc w:val="both"/>
        <w:rPr>
          <w:b/>
          <w:sz w:val="24"/>
          <w:szCs w:val="24"/>
        </w:rPr>
      </w:pPr>
    </w:p>
    <w:p w14:paraId="03A5213A" w14:textId="77777777" w:rsidR="0073486D" w:rsidRDefault="0073486D">
      <w:pPr>
        <w:jc w:val="both"/>
        <w:rPr>
          <w:b/>
          <w:sz w:val="24"/>
          <w:szCs w:val="24"/>
        </w:rPr>
      </w:pPr>
    </w:p>
    <w:p w14:paraId="062FED9A" w14:textId="77777777" w:rsidR="0073486D" w:rsidRDefault="0073486D">
      <w:pPr>
        <w:jc w:val="both"/>
        <w:rPr>
          <w:b/>
          <w:sz w:val="24"/>
          <w:szCs w:val="24"/>
        </w:rPr>
      </w:pPr>
    </w:p>
    <w:p w14:paraId="5609EEDF" w14:textId="77777777" w:rsidR="0073486D" w:rsidRDefault="0073486D">
      <w:pPr>
        <w:jc w:val="both"/>
        <w:rPr>
          <w:b/>
          <w:sz w:val="24"/>
          <w:szCs w:val="24"/>
        </w:rPr>
      </w:pPr>
    </w:p>
    <w:p w14:paraId="50FFE78D" w14:textId="77777777" w:rsidR="0073486D" w:rsidRDefault="0073486D">
      <w:pPr>
        <w:jc w:val="both"/>
        <w:rPr>
          <w:b/>
          <w:sz w:val="24"/>
          <w:szCs w:val="24"/>
        </w:rPr>
      </w:pPr>
    </w:p>
    <w:p w14:paraId="63096F7F" w14:textId="77777777" w:rsidR="0073486D" w:rsidRDefault="0073486D">
      <w:pPr>
        <w:jc w:val="both"/>
        <w:rPr>
          <w:b/>
          <w:sz w:val="24"/>
          <w:szCs w:val="24"/>
        </w:rPr>
      </w:pPr>
    </w:p>
    <w:p w14:paraId="3FB57C62" w14:textId="77777777" w:rsidR="0073486D" w:rsidRDefault="0073486D">
      <w:pPr>
        <w:jc w:val="both"/>
        <w:rPr>
          <w:b/>
          <w:sz w:val="24"/>
          <w:szCs w:val="24"/>
        </w:rPr>
      </w:pPr>
    </w:p>
    <w:p w14:paraId="10ACDFA8" w14:textId="77777777" w:rsidR="0073486D" w:rsidRDefault="0073486D">
      <w:pPr>
        <w:jc w:val="both"/>
        <w:rPr>
          <w:b/>
          <w:sz w:val="24"/>
          <w:szCs w:val="24"/>
        </w:rPr>
      </w:pPr>
    </w:p>
    <w:p w14:paraId="320D720D" w14:textId="77777777" w:rsidR="0073486D" w:rsidRDefault="0073486D">
      <w:pPr>
        <w:jc w:val="both"/>
        <w:rPr>
          <w:b/>
          <w:sz w:val="24"/>
          <w:szCs w:val="24"/>
        </w:rPr>
      </w:pPr>
    </w:p>
    <w:p w14:paraId="6A74791E" w14:textId="77777777" w:rsidR="0073486D" w:rsidRDefault="0073486D">
      <w:pPr>
        <w:jc w:val="both"/>
        <w:rPr>
          <w:b/>
          <w:sz w:val="24"/>
          <w:szCs w:val="24"/>
        </w:rPr>
      </w:pPr>
    </w:p>
    <w:p w14:paraId="62DA1D71" w14:textId="77777777" w:rsidR="0073486D" w:rsidRDefault="0073486D">
      <w:pPr>
        <w:jc w:val="both"/>
        <w:rPr>
          <w:b/>
          <w:sz w:val="24"/>
          <w:szCs w:val="24"/>
        </w:rPr>
      </w:pPr>
    </w:p>
    <w:p w14:paraId="2DA72C76" w14:textId="77777777" w:rsidR="0073486D" w:rsidRDefault="0073486D">
      <w:pPr>
        <w:jc w:val="both"/>
        <w:rPr>
          <w:b/>
          <w:sz w:val="24"/>
          <w:szCs w:val="24"/>
        </w:rPr>
      </w:pPr>
    </w:p>
    <w:p w14:paraId="1110D4C3" w14:textId="77777777" w:rsidR="0073486D" w:rsidRDefault="0073486D">
      <w:pPr>
        <w:jc w:val="both"/>
        <w:rPr>
          <w:b/>
          <w:sz w:val="24"/>
          <w:szCs w:val="24"/>
        </w:rPr>
      </w:pPr>
    </w:p>
    <w:p w14:paraId="32D69C6D" w14:textId="77777777" w:rsidR="0073486D" w:rsidRDefault="0073486D">
      <w:pPr>
        <w:jc w:val="both"/>
        <w:rPr>
          <w:b/>
          <w:sz w:val="24"/>
          <w:szCs w:val="24"/>
        </w:rPr>
      </w:pPr>
    </w:p>
    <w:p w14:paraId="4D514DE7" w14:textId="4DBEFC01"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13851A6A" w:rsidR="00D44044" w:rsidRDefault="00D44044">
      <w:pPr>
        <w:rPr>
          <w:b/>
          <w:sz w:val="28"/>
          <w:szCs w:val="28"/>
        </w:rPr>
      </w:pPr>
    </w:p>
    <w:p w14:paraId="5A550837" w14:textId="77777777" w:rsidR="009B1AE7" w:rsidRDefault="009B1AE7" w:rsidP="009B1AE7">
      <w:pPr>
        <w:rPr>
          <w:b/>
          <w:sz w:val="24"/>
          <w:szCs w:val="24"/>
        </w:rPr>
      </w:pPr>
    </w:p>
    <w:p w14:paraId="40329E38" w14:textId="77777777" w:rsidR="009B1AE7" w:rsidRDefault="009B1AE7" w:rsidP="009B1AE7">
      <w:pPr>
        <w:rPr>
          <w:b/>
          <w:sz w:val="24"/>
          <w:szCs w:val="24"/>
        </w:rPr>
      </w:pPr>
    </w:p>
    <w:p w14:paraId="3FE801D1" w14:textId="77777777" w:rsidR="009B1AE7" w:rsidRDefault="009B1AE7" w:rsidP="009B1AE7">
      <w:pPr>
        <w:rPr>
          <w:b/>
          <w:sz w:val="24"/>
          <w:szCs w:val="24"/>
        </w:rPr>
      </w:pPr>
    </w:p>
    <w:p w14:paraId="3E7A8D7F" w14:textId="77777777" w:rsidR="009B1AE7" w:rsidRDefault="009B1AE7" w:rsidP="009B1AE7">
      <w:pPr>
        <w:rPr>
          <w:b/>
          <w:sz w:val="24"/>
          <w:szCs w:val="24"/>
        </w:rPr>
      </w:pPr>
    </w:p>
    <w:p w14:paraId="69D29945" w14:textId="77777777" w:rsidR="009B1AE7" w:rsidRDefault="009B1AE7" w:rsidP="009B1AE7">
      <w:pPr>
        <w:rPr>
          <w:b/>
          <w:sz w:val="24"/>
          <w:szCs w:val="24"/>
        </w:rPr>
      </w:pPr>
    </w:p>
    <w:p w14:paraId="71ED0836" w14:textId="77777777" w:rsidR="00745681" w:rsidRDefault="00745681" w:rsidP="00745681">
      <w:pPr>
        <w:jc w:val="both"/>
        <w:rPr>
          <w:b/>
          <w:sz w:val="24"/>
          <w:szCs w:val="24"/>
        </w:rPr>
        <w:sectPr w:rsidR="00745681" w:rsidSect="00745681">
          <w:type w:val="nextColumn"/>
          <w:pgSz w:w="12240" w:h="15840" w:code="1"/>
          <w:pgMar w:top="1440" w:right="1440" w:bottom="1440" w:left="1440" w:header="720" w:footer="720" w:gutter="0"/>
          <w:cols w:space="720"/>
        </w:sectPr>
      </w:pPr>
    </w:p>
    <w:p w14:paraId="455CF282" w14:textId="33C04392" w:rsidR="009B1AE7" w:rsidRPr="009B1AE7" w:rsidRDefault="009B1AE7" w:rsidP="00745681">
      <w:pPr>
        <w:jc w:val="both"/>
        <w:rPr>
          <w:sz w:val="24"/>
          <w:szCs w:val="24"/>
        </w:rPr>
      </w:pPr>
      <w:r>
        <w:rPr>
          <w:b/>
          <w:sz w:val="24"/>
          <w:szCs w:val="24"/>
        </w:rPr>
        <w:lastRenderedPageBreak/>
        <w:t>T</w:t>
      </w:r>
      <w:r w:rsidRPr="00601CC9">
        <w:rPr>
          <w:b/>
          <w:sz w:val="24"/>
          <w:szCs w:val="24"/>
        </w:rPr>
        <w:t xml:space="preserve">able </w:t>
      </w:r>
      <w:r>
        <w:rPr>
          <w:b/>
          <w:sz w:val="24"/>
          <w:szCs w:val="24"/>
        </w:rPr>
        <w:t>3</w:t>
      </w:r>
      <w:r w:rsidRPr="00601CC9">
        <w:rPr>
          <w:b/>
          <w:sz w:val="24"/>
          <w:szCs w:val="24"/>
        </w:rPr>
        <w:t xml:space="preserve">. </w:t>
      </w:r>
      <w:r w:rsidRPr="00601CC9">
        <w:rPr>
          <w:sz w:val="24"/>
          <w:szCs w:val="24"/>
        </w:rPr>
        <w:t>List of primer sequence of differentially expressed genes (DEGs) used for the RT-</w:t>
      </w:r>
      <w:r w:rsidRPr="000B42A7">
        <w:rPr>
          <w:sz w:val="24"/>
          <w:szCs w:val="24"/>
        </w:rPr>
        <w:t>qPCR validation</w:t>
      </w:r>
    </w:p>
    <w:tbl>
      <w:tblPr>
        <w:tblStyle w:val="TableGrid"/>
        <w:tblW w:w="14890" w:type="dxa"/>
        <w:tblInd w:w="-64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5"/>
        <w:gridCol w:w="3240"/>
        <w:gridCol w:w="4410"/>
        <w:gridCol w:w="4140"/>
        <w:gridCol w:w="1285"/>
      </w:tblGrid>
      <w:tr w:rsidR="009B1AE7" w:rsidRPr="00127F4B" w14:paraId="79958DC0" w14:textId="77777777" w:rsidTr="00200FDC">
        <w:trPr>
          <w:trHeight w:val="288"/>
        </w:trPr>
        <w:tc>
          <w:tcPr>
            <w:tcW w:w="1815" w:type="dxa"/>
            <w:tcBorders>
              <w:top w:val="single" w:sz="4" w:space="0" w:color="auto"/>
              <w:bottom w:val="single" w:sz="4" w:space="0" w:color="auto"/>
            </w:tcBorders>
          </w:tcPr>
          <w:p w14:paraId="19D043D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Host</w:t>
            </w:r>
          </w:p>
        </w:tc>
        <w:tc>
          <w:tcPr>
            <w:tcW w:w="3240" w:type="dxa"/>
            <w:tcBorders>
              <w:top w:val="single" w:sz="4" w:space="0" w:color="auto"/>
              <w:bottom w:val="single" w:sz="4" w:space="0" w:color="auto"/>
            </w:tcBorders>
            <w:shd w:val="clear" w:color="auto" w:fill="auto"/>
          </w:tcPr>
          <w:p w14:paraId="65C8389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 xml:space="preserve">Gene </w:t>
            </w:r>
            <w:commentRangeStart w:id="86"/>
            <w:r w:rsidRPr="00861EB8">
              <w:rPr>
                <w:rFonts w:ascii="Arial" w:hAnsi="Arial" w:cs="Arial"/>
                <w:color w:val="000000"/>
                <w:sz w:val="24"/>
                <w:szCs w:val="24"/>
              </w:rPr>
              <w:t>name</w:t>
            </w:r>
            <w:commentRangeEnd w:id="86"/>
            <w:r w:rsidR="00C039C2">
              <w:rPr>
                <w:rStyle w:val="CommentReference"/>
                <w:rFonts w:ascii="Arial" w:eastAsia="Arial" w:hAnsi="Arial" w:cs="Arial"/>
                <w:lang w:val="en"/>
              </w:rPr>
              <w:commentReference w:id="86"/>
            </w:r>
          </w:p>
        </w:tc>
        <w:tc>
          <w:tcPr>
            <w:tcW w:w="4410" w:type="dxa"/>
            <w:tcBorders>
              <w:top w:val="single" w:sz="4" w:space="0" w:color="auto"/>
              <w:bottom w:val="single" w:sz="4" w:space="0" w:color="auto"/>
            </w:tcBorders>
            <w:shd w:val="clear" w:color="auto" w:fill="auto"/>
          </w:tcPr>
          <w:p w14:paraId="4D2F173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Forward sequence (5’ to 3’)</w:t>
            </w:r>
          </w:p>
        </w:tc>
        <w:tc>
          <w:tcPr>
            <w:tcW w:w="4140" w:type="dxa"/>
            <w:tcBorders>
              <w:top w:val="single" w:sz="4" w:space="0" w:color="auto"/>
              <w:bottom w:val="single" w:sz="4" w:space="0" w:color="auto"/>
            </w:tcBorders>
            <w:shd w:val="clear" w:color="auto" w:fill="auto"/>
          </w:tcPr>
          <w:p w14:paraId="229ACBE9" w14:textId="77777777" w:rsidR="009B1AE7" w:rsidRPr="00127F4B" w:rsidRDefault="009B1AE7"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Reverse sequence (5’ to 3’)</w:t>
            </w:r>
          </w:p>
        </w:tc>
        <w:tc>
          <w:tcPr>
            <w:tcW w:w="1285" w:type="dxa"/>
            <w:tcBorders>
              <w:top w:val="single" w:sz="4" w:space="0" w:color="auto"/>
              <w:bottom w:val="single" w:sz="4" w:space="0" w:color="auto"/>
            </w:tcBorders>
            <w:shd w:val="clear" w:color="auto" w:fill="auto"/>
          </w:tcPr>
          <w:p w14:paraId="278D7A32" w14:textId="77777777" w:rsidR="009B1AE7" w:rsidRPr="00127F4B" w:rsidRDefault="009B1AE7"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Amplicon size (bp)</w:t>
            </w:r>
          </w:p>
        </w:tc>
      </w:tr>
      <w:tr w:rsidR="009B1AE7" w:rsidRPr="00127F4B" w14:paraId="0C749FB0" w14:textId="77777777" w:rsidTr="00200FDC">
        <w:trPr>
          <w:trHeight w:val="288"/>
        </w:trPr>
        <w:tc>
          <w:tcPr>
            <w:tcW w:w="1815" w:type="dxa"/>
            <w:tcBorders>
              <w:top w:val="single" w:sz="4" w:space="0" w:color="auto"/>
            </w:tcBorders>
          </w:tcPr>
          <w:p w14:paraId="796C0ACA"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3240" w:type="dxa"/>
            <w:tcBorders>
              <w:top w:val="single" w:sz="4" w:space="0" w:color="auto"/>
            </w:tcBorders>
            <w:shd w:val="clear" w:color="auto" w:fill="auto"/>
          </w:tcPr>
          <w:p w14:paraId="40E6D3F4"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4410" w:type="dxa"/>
            <w:tcBorders>
              <w:top w:val="single" w:sz="4" w:space="0" w:color="auto"/>
            </w:tcBorders>
            <w:shd w:val="clear" w:color="auto" w:fill="auto"/>
          </w:tcPr>
          <w:p w14:paraId="725E191F" w14:textId="77777777" w:rsidR="009B1AE7" w:rsidRPr="00861EB8" w:rsidRDefault="009B1AE7" w:rsidP="00745681">
            <w:pPr>
              <w:autoSpaceDE w:val="0"/>
              <w:autoSpaceDN w:val="0"/>
              <w:adjustRightInd w:val="0"/>
              <w:jc w:val="both"/>
              <w:rPr>
                <w:rFonts w:ascii="Arial" w:hAnsi="Arial" w:cs="Arial"/>
                <w:color w:val="000000"/>
                <w:sz w:val="24"/>
                <w:szCs w:val="24"/>
              </w:rPr>
            </w:pPr>
          </w:p>
        </w:tc>
        <w:tc>
          <w:tcPr>
            <w:tcW w:w="4140" w:type="dxa"/>
            <w:tcBorders>
              <w:top w:val="single" w:sz="4" w:space="0" w:color="auto"/>
            </w:tcBorders>
            <w:shd w:val="clear" w:color="auto" w:fill="auto"/>
          </w:tcPr>
          <w:p w14:paraId="1EF6A02B" w14:textId="77777777" w:rsidR="009B1AE7" w:rsidRPr="00861EB8" w:rsidRDefault="009B1AE7" w:rsidP="00745681">
            <w:pPr>
              <w:autoSpaceDE w:val="0"/>
              <w:autoSpaceDN w:val="0"/>
              <w:adjustRightInd w:val="0"/>
              <w:jc w:val="both"/>
              <w:rPr>
                <w:rFonts w:ascii="Arial" w:hAnsi="Arial" w:cs="Arial"/>
                <w:color w:val="000000"/>
                <w:sz w:val="24"/>
                <w:szCs w:val="24"/>
              </w:rPr>
            </w:pPr>
          </w:p>
        </w:tc>
        <w:tc>
          <w:tcPr>
            <w:tcW w:w="1285" w:type="dxa"/>
            <w:tcBorders>
              <w:top w:val="single" w:sz="4" w:space="0" w:color="auto"/>
            </w:tcBorders>
            <w:shd w:val="clear" w:color="auto" w:fill="auto"/>
          </w:tcPr>
          <w:p w14:paraId="766B464B"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00EF8473" w14:textId="77777777" w:rsidTr="00200FDC">
        <w:trPr>
          <w:trHeight w:val="288"/>
        </w:trPr>
        <w:tc>
          <w:tcPr>
            <w:tcW w:w="1815" w:type="dxa"/>
          </w:tcPr>
          <w:p w14:paraId="711EE0E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48A6E01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Cluster-15354.86688</w:t>
            </w:r>
          </w:p>
        </w:tc>
        <w:tc>
          <w:tcPr>
            <w:tcW w:w="4410" w:type="dxa"/>
            <w:shd w:val="clear" w:color="auto" w:fill="auto"/>
          </w:tcPr>
          <w:p w14:paraId="44EF10F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ATTCACACTGCTCCACGCTA</w:t>
            </w:r>
          </w:p>
        </w:tc>
        <w:tc>
          <w:tcPr>
            <w:tcW w:w="4140" w:type="dxa"/>
            <w:shd w:val="clear" w:color="auto" w:fill="auto"/>
          </w:tcPr>
          <w:p w14:paraId="2269D7C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GGCTGAAGGGTGAGAATGGG</w:t>
            </w:r>
          </w:p>
        </w:tc>
        <w:tc>
          <w:tcPr>
            <w:tcW w:w="1285" w:type="dxa"/>
            <w:shd w:val="clear" w:color="auto" w:fill="auto"/>
          </w:tcPr>
          <w:p w14:paraId="51889CA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78</w:t>
            </w:r>
          </w:p>
        </w:tc>
      </w:tr>
      <w:tr w:rsidR="009B1AE7" w:rsidRPr="00127F4B" w14:paraId="0238C929" w14:textId="77777777" w:rsidTr="00200FDC">
        <w:trPr>
          <w:trHeight w:val="288"/>
        </w:trPr>
        <w:tc>
          <w:tcPr>
            <w:tcW w:w="1815" w:type="dxa"/>
          </w:tcPr>
          <w:p w14:paraId="7FB8DCF5"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72019126" w14:textId="3029DAA1"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NUP1</w:t>
            </w:r>
          </w:p>
        </w:tc>
        <w:tc>
          <w:tcPr>
            <w:tcW w:w="4410" w:type="dxa"/>
            <w:shd w:val="clear" w:color="auto" w:fill="auto"/>
          </w:tcPr>
          <w:p w14:paraId="412A44A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CCATCCTTGCTTGGATTGCC</w:t>
            </w:r>
          </w:p>
        </w:tc>
        <w:tc>
          <w:tcPr>
            <w:tcW w:w="4140" w:type="dxa"/>
            <w:shd w:val="clear" w:color="auto" w:fill="auto"/>
          </w:tcPr>
          <w:p w14:paraId="0D97CF0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ATGCAGGAGGCTAAGGTTGG</w:t>
            </w:r>
          </w:p>
        </w:tc>
        <w:tc>
          <w:tcPr>
            <w:tcW w:w="1285" w:type="dxa"/>
            <w:shd w:val="clear" w:color="auto" w:fill="auto"/>
          </w:tcPr>
          <w:p w14:paraId="13ECE5C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110</w:t>
            </w:r>
          </w:p>
        </w:tc>
      </w:tr>
      <w:tr w:rsidR="009B1AE7" w:rsidRPr="00127F4B" w14:paraId="2F75D55B" w14:textId="77777777" w:rsidTr="00200FDC">
        <w:trPr>
          <w:trHeight w:val="288"/>
        </w:trPr>
        <w:tc>
          <w:tcPr>
            <w:tcW w:w="1815" w:type="dxa"/>
          </w:tcPr>
          <w:p w14:paraId="5789DBA5"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5EBC3A29" w14:textId="0BEDCFEF"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PDRP2</w:t>
            </w:r>
          </w:p>
        </w:tc>
        <w:tc>
          <w:tcPr>
            <w:tcW w:w="4410" w:type="dxa"/>
            <w:shd w:val="clear" w:color="auto" w:fill="auto"/>
          </w:tcPr>
          <w:p w14:paraId="761012F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TATAAAGCAGGCAGCGAAGC</w:t>
            </w:r>
          </w:p>
        </w:tc>
        <w:tc>
          <w:tcPr>
            <w:tcW w:w="4140" w:type="dxa"/>
            <w:shd w:val="clear" w:color="auto" w:fill="auto"/>
          </w:tcPr>
          <w:p w14:paraId="61B50A1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GAGAGCACTCCCCAACGAT</w:t>
            </w:r>
          </w:p>
        </w:tc>
        <w:tc>
          <w:tcPr>
            <w:tcW w:w="1285" w:type="dxa"/>
            <w:shd w:val="clear" w:color="auto" w:fill="auto"/>
          </w:tcPr>
          <w:p w14:paraId="7950E53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9B1AE7" w:rsidRPr="00127F4B" w14:paraId="43889C8C" w14:textId="77777777" w:rsidTr="00200FDC">
        <w:trPr>
          <w:trHeight w:val="288"/>
        </w:trPr>
        <w:tc>
          <w:tcPr>
            <w:tcW w:w="1815" w:type="dxa"/>
          </w:tcPr>
          <w:p w14:paraId="5686D96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0E4F19FD" w14:textId="1969B9DE"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SCL1</w:t>
            </w:r>
          </w:p>
        </w:tc>
        <w:tc>
          <w:tcPr>
            <w:tcW w:w="4410" w:type="dxa"/>
            <w:shd w:val="clear" w:color="auto" w:fill="auto"/>
          </w:tcPr>
          <w:p w14:paraId="0BA4C30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AACTGCTGAAAAGGATGACAAGT</w:t>
            </w:r>
          </w:p>
        </w:tc>
        <w:tc>
          <w:tcPr>
            <w:tcW w:w="4140" w:type="dxa"/>
            <w:shd w:val="clear" w:color="auto" w:fill="auto"/>
          </w:tcPr>
          <w:p w14:paraId="4ADA74E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TGCTCTTGCTGCTTTCCGTT</w:t>
            </w:r>
          </w:p>
        </w:tc>
        <w:tc>
          <w:tcPr>
            <w:tcW w:w="1285" w:type="dxa"/>
            <w:shd w:val="clear" w:color="auto" w:fill="auto"/>
          </w:tcPr>
          <w:p w14:paraId="39C4875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84</w:t>
            </w:r>
          </w:p>
        </w:tc>
      </w:tr>
      <w:tr w:rsidR="009B1AE7" w:rsidRPr="00127F4B" w14:paraId="3F96484C" w14:textId="77777777" w:rsidTr="00200FDC">
        <w:trPr>
          <w:trHeight w:val="288"/>
        </w:trPr>
        <w:tc>
          <w:tcPr>
            <w:tcW w:w="1815" w:type="dxa"/>
          </w:tcPr>
          <w:p w14:paraId="6AEA8A7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42CDD3E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Cluster-15354.44072</w:t>
            </w:r>
          </w:p>
        </w:tc>
        <w:tc>
          <w:tcPr>
            <w:tcW w:w="4410" w:type="dxa"/>
            <w:shd w:val="clear" w:color="auto" w:fill="auto"/>
          </w:tcPr>
          <w:p w14:paraId="6D46863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TGCGTTCCTCAGAACCAGAG</w:t>
            </w:r>
          </w:p>
        </w:tc>
        <w:tc>
          <w:tcPr>
            <w:tcW w:w="4140" w:type="dxa"/>
            <w:shd w:val="clear" w:color="auto" w:fill="auto"/>
          </w:tcPr>
          <w:p w14:paraId="4597517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AGCTTCTTCTCCACTGCTGAC</w:t>
            </w:r>
          </w:p>
        </w:tc>
        <w:tc>
          <w:tcPr>
            <w:tcW w:w="1285" w:type="dxa"/>
            <w:shd w:val="clear" w:color="auto" w:fill="auto"/>
          </w:tcPr>
          <w:p w14:paraId="591CC3F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106</w:t>
            </w:r>
          </w:p>
        </w:tc>
      </w:tr>
      <w:tr w:rsidR="009B1AE7" w:rsidRPr="00127F4B" w14:paraId="3FFAAB50" w14:textId="77777777" w:rsidTr="00200FDC">
        <w:trPr>
          <w:trHeight w:val="288"/>
        </w:trPr>
        <w:tc>
          <w:tcPr>
            <w:tcW w:w="1815" w:type="dxa"/>
          </w:tcPr>
          <w:p w14:paraId="0360719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25F26980"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ACT-2</w:t>
            </w:r>
          </w:p>
        </w:tc>
        <w:tc>
          <w:tcPr>
            <w:tcW w:w="4410" w:type="dxa"/>
            <w:shd w:val="clear" w:color="auto" w:fill="auto"/>
          </w:tcPr>
          <w:p w14:paraId="5FC61D7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 xml:space="preserve">TGGGTTTGCTGGTGACGAT </w:t>
            </w:r>
          </w:p>
        </w:tc>
        <w:tc>
          <w:tcPr>
            <w:tcW w:w="4140" w:type="dxa"/>
            <w:shd w:val="clear" w:color="auto" w:fill="auto"/>
          </w:tcPr>
          <w:p w14:paraId="4E64CFB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TGCCTAGGACGACCAACAATACT</w:t>
            </w:r>
          </w:p>
        </w:tc>
        <w:tc>
          <w:tcPr>
            <w:tcW w:w="1285" w:type="dxa"/>
            <w:shd w:val="clear" w:color="auto" w:fill="auto"/>
          </w:tcPr>
          <w:p w14:paraId="0C80B05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290</w:t>
            </w:r>
          </w:p>
        </w:tc>
      </w:tr>
      <w:tr w:rsidR="009B1AE7" w:rsidRPr="00127F4B" w14:paraId="3DC5D902" w14:textId="77777777" w:rsidTr="00200FDC">
        <w:trPr>
          <w:trHeight w:val="288"/>
        </w:trPr>
        <w:tc>
          <w:tcPr>
            <w:tcW w:w="1815" w:type="dxa"/>
          </w:tcPr>
          <w:p w14:paraId="0E8AF98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04926A63" w14:textId="080C2915"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PR04</w:t>
            </w:r>
          </w:p>
        </w:tc>
        <w:tc>
          <w:tcPr>
            <w:tcW w:w="4410" w:type="dxa"/>
            <w:shd w:val="clear" w:color="auto" w:fill="auto"/>
          </w:tcPr>
          <w:p w14:paraId="0008050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GCCGTGCAATTGTGGGTGTC</w:t>
            </w:r>
          </w:p>
        </w:tc>
        <w:tc>
          <w:tcPr>
            <w:tcW w:w="4140" w:type="dxa"/>
            <w:shd w:val="clear" w:color="auto" w:fill="auto"/>
          </w:tcPr>
          <w:p w14:paraId="4EB48AD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CGCACACTTTTCCACTAGCAC</w:t>
            </w:r>
          </w:p>
        </w:tc>
        <w:tc>
          <w:tcPr>
            <w:tcW w:w="1285" w:type="dxa"/>
            <w:shd w:val="clear" w:color="auto" w:fill="auto"/>
          </w:tcPr>
          <w:p w14:paraId="7F3F62FF"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76</w:t>
            </w:r>
          </w:p>
        </w:tc>
      </w:tr>
      <w:tr w:rsidR="009B1AE7" w:rsidRPr="00127F4B" w14:paraId="295BEE14" w14:textId="77777777" w:rsidTr="00200FDC">
        <w:trPr>
          <w:trHeight w:val="288"/>
        </w:trPr>
        <w:tc>
          <w:tcPr>
            <w:tcW w:w="1815" w:type="dxa"/>
          </w:tcPr>
          <w:p w14:paraId="6A22EBAE"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58B856C3" w14:textId="5590C8C8"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ABAH1</w:t>
            </w:r>
          </w:p>
        </w:tc>
        <w:tc>
          <w:tcPr>
            <w:tcW w:w="4410" w:type="dxa"/>
            <w:shd w:val="clear" w:color="auto" w:fill="auto"/>
          </w:tcPr>
          <w:p w14:paraId="32E56DE7"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CCACTTCCTCCTGGTACTTTAGG</w:t>
            </w:r>
          </w:p>
        </w:tc>
        <w:tc>
          <w:tcPr>
            <w:tcW w:w="4140" w:type="dxa"/>
            <w:shd w:val="clear" w:color="auto" w:fill="auto"/>
          </w:tcPr>
          <w:p w14:paraId="26B6027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AACTTGTTTAGCTGCCTCTGG</w:t>
            </w:r>
          </w:p>
        </w:tc>
        <w:tc>
          <w:tcPr>
            <w:tcW w:w="1285" w:type="dxa"/>
            <w:shd w:val="clear" w:color="auto" w:fill="auto"/>
          </w:tcPr>
          <w:p w14:paraId="2F88ACD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177</w:t>
            </w:r>
          </w:p>
        </w:tc>
      </w:tr>
      <w:tr w:rsidR="009B1AE7" w:rsidRPr="00127F4B" w14:paraId="08D18B0D" w14:textId="77777777" w:rsidTr="00200FDC">
        <w:trPr>
          <w:trHeight w:val="288"/>
        </w:trPr>
        <w:tc>
          <w:tcPr>
            <w:tcW w:w="1815" w:type="dxa"/>
          </w:tcPr>
          <w:p w14:paraId="46C948A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32F55B9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PGSC0003DMG400024310</w:t>
            </w:r>
          </w:p>
        </w:tc>
        <w:tc>
          <w:tcPr>
            <w:tcW w:w="4410" w:type="dxa"/>
            <w:shd w:val="clear" w:color="auto" w:fill="auto"/>
          </w:tcPr>
          <w:p w14:paraId="09C8057B"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GAGAAGGAAGATTGGTGGGACA</w:t>
            </w:r>
          </w:p>
        </w:tc>
        <w:tc>
          <w:tcPr>
            <w:tcW w:w="4140" w:type="dxa"/>
            <w:shd w:val="clear" w:color="auto" w:fill="auto"/>
          </w:tcPr>
          <w:p w14:paraId="5986EDB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CTACCCATCCCTCCTCCACA</w:t>
            </w:r>
          </w:p>
        </w:tc>
        <w:tc>
          <w:tcPr>
            <w:tcW w:w="1285" w:type="dxa"/>
            <w:shd w:val="clear" w:color="auto" w:fill="auto"/>
          </w:tcPr>
          <w:p w14:paraId="2859670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9B1AE7" w:rsidRPr="00127F4B" w14:paraId="151E2BDD" w14:textId="77777777" w:rsidTr="00200FDC">
        <w:trPr>
          <w:trHeight w:val="288"/>
        </w:trPr>
        <w:tc>
          <w:tcPr>
            <w:tcW w:w="1815" w:type="dxa"/>
          </w:tcPr>
          <w:p w14:paraId="69D0249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7118E83B" w14:textId="2E73810E"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LOX12</w:t>
            </w:r>
          </w:p>
        </w:tc>
        <w:tc>
          <w:tcPr>
            <w:tcW w:w="4410" w:type="dxa"/>
            <w:shd w:val="clear" w:color="auto" w:fill="auto"/>
          </w:tcPr>
          <w:p w14:paraId="639219C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ATTAGCTCTGTTCAAGGTGATCC</w:t>
            </w:r>
          </w:p>
        </w:tc>
        <w:tc>
          <w:tcPr>
            <w:tcW w:w="4140" w:type="dxa"/>
            <w:shd w:val="clear" w:color="auto" w:fill="auto"/>
          </w:tcPr>
          <w:p w14:paraId="76F44C0C"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TCTCCAAGTAGGCTGGATTGC</w:t>
            </w:r>
          </w:p>
        </w:tc>
        <w:tc>
          <w:tcPr>
            <w:tcW w:w="1285" w:type="dxa"/>
            <w:shd w:val="clear" w:color="auto" w:fill="auto"/>
          </w:tcPr>
          <w:p w14:paraId="1516574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9B1AE7" w:rsidRPr="00127F4B" w14:paraId="1BE627FC" w14:textId="77777777" w:rsidTr="00200FDC">
        <w:trPr>
          <w:trHeight w:val="288"/>
        </w:trPr>
        <w:tc>
          <w:tcPr>
            <w:tcW w:w="1815" w:type="dxa"/>
          </w:tcPr>
          <w:p w14:paraId="41856932"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36216793" w14:textId="202AB088"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PRR1</w:t>
            </w:r>
          </w:p>
        </w:tc>
        <w:tc>
          <w:tcPr>
            <w:tcW w:w="4410" w:type="dxa"/>
            <w:shd w:val="clear" w:color="auto" w:fill="auto"/>
          </w:tcPr>
          <w:p w14:paraId="3A8F460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TGTCTTTTGCCCTTGAAGGCT</w:t>
            </w:r>
          </w:p>
        </w:tc>
        <w:tc>
          <w:tcPr>
            <w:tcW w:w="4140" w:type="dxa"/>
            <w:shd w:val="clear" w:color="auto" w:fill="auto"/>
          </w:tcPr>
          <w:p w14:paraId="257E22E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GACAACGTCTCACCAGCTCT</w:t>
            </w:r>
          </w:p>
        </w:tc>
        <w:tc>
          <w:tcPr>
            <w:tcW w:w="1285" w:type="dxa"/>
            <w:shd w:val="clear" w:color="auto" w:fill="auto"/>
          </w:tcPr>
          <w:p w14:paraId="730EDAA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115</w:t>
            </w:r>
          </w:p>
        </w:tc>
      </w:tr>
      <w:tr w:rsidR="009B1AE7" w:rsidRPr="00127F4B" w14:paraId="46A85666" w14:textId="77777777" w:rsidTr="00200FDC">
        <w:trPr>
          <w:trHeight w:val="288"/>
        </w:trPr>
        <w:tc>
          <w:tcPr>
            <w:tcW w:w="1815" w:type="dxa"/>
          </w:tcPr>
          <w:p w14:paraId="6798ABC3"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67024109" w14:textId="20C31EF6"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CHSB</w:t>
            </w:r>
          </w:p>
        </w:tc>
        <w:tc>
          <w:tcPr>
            <w:tcW w:w="4410" w:type="dxa"/>
            <w:shd w:val="clear" w:color="auto" w:fill="auto"/>
          </w:tcPr>
          <w:p w14:paraId="5C85F75F"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GAGCTCAAGGAGAAATTTAAGCG</w:t>
            </w:r>
          </w:p>
        </w:tc>
        <w:tc>
          <w:tcPr>
            <w:tcW w:w="4140" w:type="dxa"/>
            <w:shd w:val="clear" w:color="auto" w:fill="auto"/>
          </w:tcPr>
          <w:p w14:paraId="1A6FD01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ACAACAACTATGTCTTGCCTTGC</w:t>
            </w:r>
          </w:p>
        </w:tc>
        <w:tc>
          <w:tcPr>
            <w:tcW w:w="1285" w:type="dxa"/>
            <w:shd w:val="clear" w:color="auto" w:fill="auto"/>
          </w:tcPr>
          <w:p w14:paraId="4E8E5D9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149</w:t>
            </w:r>
          </w:p>
        </w:tc>
      </w:tr>
      <w:tr w:rsidR="009B1AE7" w:rsidRPr="00127F4B" w14:paraId="77201B76" w14:textId="77777777" w:rsidTr="00200FDC">
        <w:trPr>
          <w:trHeight w:val="288"/>
        </w:trPr>
        <w:tc>
          <w:tcPr>
            <w:tcW w:w="1815" w:type="dxa"/>
          </w:tcPr>
          <w:p w14:paraId="43074EE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0A6B21E8" w14:textId="788776C4"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EDL3</w:t>
            </w:r>
          </w:p>
        </w:tc>
        <w:tc>
          <w:tcPr>
            <w:tcW w:w="4410" w:type="dxa"/>
            <w:shd w:val="clear" w:color="auto" w:fill="auto"/>
          </w:tcPr>
          <w:p w14:paraId="4B006BE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AATGGTCGGATCGGAGGAGA</w:t>
            </w:r>
          </w:p>
        </w:tc>
        <w:tc>
          <w:tcPr>
            <w:tcW w:w="4140" w:type="dxa"/>
            <w:shd w:val="clear" w:color="auto" w:fill="auto"/>
          </w:tcPr>
          <w:p w14:paraId="6A38D76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TCGGATTACACCCGCAACAG</w:t>
            </w:r>
          </w:p>
        </w:tc>
        <w:tc>
          <w:tcPr>
            <w:tcW w:w="1285" w:type="dxa"/>
            <w:shd w:val="clear" w:color="auto" w:fill="auto"/>
          </w:tcPr>
          <w:p w14:paraId="21ACA41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9B1AE7" w:rsidRPr="00127F4B" w14:paraId="59D11ED2" w14:textId="77777777" w:rsidTr="00200FDC">
        <w:trPr>
          <w:trHeight w:val="265"/>
        </w:trPr>
        <w:tc>
          <w:tcPr>
            <w:tcW w:w="1815" w:type="dxa"/>
          </w:tcPr>
          <w:p w14:paraId="25CA698B"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613FADB8" w14:textId="7FE42E44"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WRK40</w:t>
            </w:r>
          </w:p>
        </w:tc>
        <w:tc>
          <w:tcPr>
            <w:tcW w:w="4410" w:type="dxa"/>
            <w:shd w:val="clear" w:color="auto" w:fill="auto"/>
          </w:tcPr>
          <w:p w14:paraId="62F85CD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AGACAACCCATCTCCAAGAGC</w:t>
            </w:r>
          </w:p>
        </w:tc>
        <w:tc>
          <w:tcPr>
            <w:tcW w:w="4140" w:type="dxa"/>
            <w:shd w:val="clear" w:color="auto" w:fill="auto"/>
          </w:tcPr>
          <w:p w14:paraId="6D0E544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TCGATTGGTCTTCCACGCTT</w:t>
            </w:r>
          </w:p>
        </w:tc>
        <w:tc>
          <w:tcPr>
            <w:tcW w:w="1285" w:type="dxa"/>
            <w:shd w:val="clear" w:color="auto" w:fill="auto"/>
          </w:tcPr>
          <w:p w14:paraId="59C4467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95</w:t>
            </w:r>
          </w:p>
        </w:tc>
      </w:tr>
      <w:tr w:rsidR="009B1AE7" w:rsidRPr="00127F4B" w14:paraId="61F49256" w14:textId="77777777" w:rsidTr="00200FDC">
        <w:trPr>
          <w:trHeight w:val="288"/>
        </w:trPr>
        <w:tc>
          <w:tcPr>
            <w:tcW w:w="1815" w:type="dxa"/>
          </w:tcPr>
          <w:p w14:paraId="46985054"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5C4E91E3" w14:textId="6FCFEAA6"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TIF5A</w:t>
            </w:r>
          </w:p>
        </w:tc>
        <w:tc>
          <w:tcPr>
            <w:tcW w:w="4410" w:type="dxa"/>
            <w:shd w:val="clear" w:color="auto" w:fill="auto"/>
          </w:tcPr>
          <w:p w14:paraId="4D3F967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ATGTCCGAGCCTTCATCACC</w:t>
            </w:r>
          </w:p>
        </w:tc>
        <w:tc>
          <w:tcPr>
            <w:tcW w:w="4140" w:type="dxa"/>
            <w:shd w:val="clear" w:color="auto" w:fill="auto"/>
          </w:tcPr>
          <w:p w14:paraId="1B7C4DB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GGAGCAACTAGTGATGGTATGGT</w:t>
            </w:r>
          </w:p>
        </w:tc>
        <w:tc>
          <w:tcPr>
            <w:tcW w:w="1285" w:type="dxa"/>
            <w:shd w:val="clear" w:color="auto" w:fill="auto"/>
          </w:tcPr>
          <w:p w14:paraId="0ABF24D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130</w:t>
            </w:r>
          </w:p>
        </w:tc>
      </w:tr>
      <w:tr w:rsidR="009B1AE7" w:rsidRPr="00127F4B" w14:paraId="57F013CD" w14:textId="77777777" w:rsidTr="00200FDC">
        <w:trPr>
          <w:trHeight w:val="288"/>
        </w:trPr>
        <w:tc>
          <w:tcPr>
            <w:tcW w:w="1815" w:type="dxa"/>
          </w:tcPr>
          <w:p w14:paraId="7E9EC55B" w14:textId="77777777" w:rsidR="009B1AE7" w:rsidRPr="00601CC9" w:rsidRDefault="009B1AE7" w:rsidP="00745681">
            <w:pPr>
              <w:autoSpaceDE w:val="0"/>
              <w:autoSpaceDN w:val="0"/>
              <w:adjustRightInd w:val="0"/>
              <w:jc w:val="both"/>
              <w:rPr>
                <w:rFonts w:ascii="Arial" w:hAnsi="Arial" w:cs="Arial"/>
                <w:i/>
                <w:color w:val="000000"/>
                <w:sz w:val="24"/>
                <w:szCs w:val="24"/>
              </w:rPr>
            </w:pPr>
            <w:r w:rsidRPr="00601CC9">
              <w:rPr>
                <w:rFonts w:ascii="Arial" w:hAnsi="Arial" w:cs="Arial"/>
                <w:color w:val="000000"/>
                <w:sz w:val="24"/>
                <w:szCs w:val="24"/>
              </w:rPr>
              <w:t>potato</w:t>
            </w:r>
          </w:p>
        </w:tc>
        <w:tc>
          <w:tcPr>
            <w:tcW w:w="3240" w:type="dxa"/>
            <w:shd w:val="clear" w:color="auto" w:fill="auto"/>
          </w:tcPr>
          <w:p w14:paraId="2C062547"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EF1α</w:t>
            </w:r>
          </w:p>
        </w:tc>
        <w:tc>
          <w:tcPr>
            <w:tcW w:w="4410" w:type="dxa"/>
            <w:shd w:val="clear" w:color="auto" w:fill="auto"/>
          </w:tcPr>
          <w:p w14:paraId="02D0D9F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ATTGGAAACGGATATGCTCCA</w:t>
            </w:r>
          </w:p>
        </w:tc>
        <w:tc>
          <w:tcPr>
            <w:tcW w:w="4140" w:type="dxa"/>
            <w:shd w:val="clear" w:color="auto" w:fill="auto"/>
          </w:tcPr>
          <w:p w14:paraId="2146323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TCCTTACCTGAACGCCTGTCA</w:t>
            </w:r>
          </w:p>
        </w:tc>
        <w:tc>
          <w:tcPr>
            <w:tcW w:w="1285" w:type="dxa"/>
            <w:shd w:val="clear" w:color="auto" w:fill="auto"/>
          </w:tcPr>
          <w:p w14:paraId="1D015A4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101</w:t>
            </w:r>
          </w:p>
        </w:tc>
      </w:tr>
      <w:tr w:rsidR="009B1AE7" w:rsidRPr="00127F4B" w14:paraId="593305FB" w14:textId="77777777" w:rsidTr="00200FDC">
        <w:trPr>
          <w:trHeight w:val="288"/>
        </w:trPr>
        <w:tc>
          <w:tcPr>
            <w:tcW w:w="1815" w:type="dxa"/>
          </w:tcPr>
          <w:p w14:paraId="3034956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3240" w:type="dxa"/>
            <w:shd w:val="clear" w:color="auto" w:fill="auto"/>
          </w:tcPr>
          <w:p w14:paraId="6C54B33C" w14:textId="1669DD91"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CNGC5</w:t>
            </w:r>
          </w:p>
        </w:tc>
        <w:tc>
          <w:tcPr>
            <w:tcW w:w="4410" w:type="dxa"/>
            <w:shd w:val="clear" w:color="auto" w:fill="auto"/>
          </w:tcPr>
          <w:p w14:paraId="086CF9B0"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57B39633"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1F960463"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3338FDAC" w14:textId="77777777" w:rsidTr="00200FDC">
        <w:trPr>
          <w:trHeight w:val="288"/>
        </w:trPr>
        <w:tc>
          <w:tcPr>
            <w:tcW w:w="1815" w:type="dxa"/>
          </w:tcPr>
          <w:p w14:paraId="15795AFB"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3240" w:type="dxa"/>
            <w:shd w:val="clear" w:color="auto" w:fill="auto"/>
          </w:tcPr>
          <w:p w14:paraId="6BA41F21" w14:textId="7665AF81"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EGL1</w:t>
            </w:r>
          </w:p>
        </w:tc>
        <w:tc>
          <w:tcPr>
            <w:tcW w:w="4410" w:type="dxa"/>
            <w:shd w:val="clear" w:color="auto" w:fill="auto"/>
          </w:tcPr>
          <w:p w14:paraId="124B2DED"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692D972A"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150D1DB2"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75B8B714" w14:textId="77777777" w:rsidTr="00200FDC">
        <w:trPr>
          <w:trHeight w:val="288"/>
        </w:trPr>
        <w:tc>
          <w:tcPr>
            <w:tcW w:w="1815" w:type="dxa"/>
          </w:tcPr>
          <w:p w14:paraId="2C687851" w14:textId="77777777" w:rsidR="009B1AE7" w:rsidRPr="00601CC9" w:rsidRDefault="009B1AE7" w:rsidP="00745681">
            <w:pPr>
              <w:autoSpaceDE w:val="0"/>
              <w:autoSpaceDN w:val="0"/>
              <w:adjustRightInd w:val="0"/>
              <w:jc w:val="both"/>
              <w:rPr>
                <w:rFonts w:ascii="Arial" w:hAnsi="Arial" w:cs="Arial"/>
                <w:color w:val="000000"/>
                <w:sz w:val="24"/>
                <w:szCs w:val="24"/>
              </w:rPr>
            </w:pPr>
            <w:commentRangeStart w:id="87"/>
            <w:commentRangeStart w:id="88"/>
            <w:r w:rsidRPr="00601CC9">
              <w:rPr>
                <w:rFonts w:ascii="Arial" w:hAnsi="Arial" w:cs="Arial"/>
                <w:color w:val="000000"/>
                <w:sz w:val="24"/>
                <w:szCs w:val="24"/>
              </w:rPr>
              <w:t>peppermint</w:t>
            </w:r>
            <w:commentRangeEnd w:id="88"/>
            <w:r w:rsidR="00A704F9">
              <w:rPr>
                <w:rStyle w:val="CommentReference"/>
                <w:rFonts w:ascii="Arial" w:eastAsia="Arial" w:hAnsi="Arial" w:cs="Arial"/>
                <w:lang w:val="en"/>
              </w:rPr>
              <w:commentReference w:id="88"/>
            </w:r>
          </w:p>
        </w:tc>
        <w:tc>
          <w:tcPr>
            <w:tcW w:w="3240" w:type="dxa"/>
            <w:shd w:val="clear" w:color="auto" w:fill="auto"/>
          </w:tcPr>
          <w:p w14:paraId="3EDC842E" w14:textId="5D7AFF12"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PMTK</w:t>
            </w:r>
            <w:del w:id="89" w:author="Wheeler, David Linnard" w:date="2021-04-27T10:48:00Z">
              <w:r w:rsidRPr="00127F4B" w:rsidDel="00A704F9">
                <w:rPr>
                  <w:rFonts w:ascii="Arial" w:hAnsi="Arial" w:cs="Arial"/>
                  <w:i/>
                  <w:color w:val="000000"/>
                  <w:sz w:val="24"/>
                  <w:szCs w:val="24"/>
                </w:rPr>
                <w:delText>_ARATH_2</w:delText>
              </w:r>
            </w:del>
            <w:commentRangeEnd w:id="87"/>
            <w:r w:rsidR="00816986">
              <w:rPr>
                <w:rStyle w:val="CommentReference"/>
                <w:rFonts w:ascii="Arial" w:eastAsia="Arial" w:hAnsi="Arial" w:cs="Arial"/>
                <w:lang w:val="en"/>
              </w:rPr>
              <w:commentReference w:id="87"/>
            </w:r>
          </w:p>
        </w:tc>
        <w:tc>
          <w:tcPr>
            <w:tcW w:w="4410" w:type="dxa"/>
            <w:shd w:val="clear" w:color="auto" w:fill="auto"/>
          </w:tcPr>
          <w:p w14:paraId="2CC7C0DD"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063EA432"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2C2DD7B3"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66B27910" w14:textId="77777777" w:rsidTr="00200FDC">
        <w:trPr>
          <w:trHeight w:val="288"/>
        </w:trPr>
        <w:tc>
          <w:tcPr>
            <w:tcW w:w="1815" w:type="dxa"/>
          </w:tcPr>
          <w:p w14:paraId="4A547E4A"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267DB8D2" w14:textId="360AF208"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AOX</w:t>
            </w:r>
          </w:p>
        </w:tc>
        <w:tc>
          <w:tcPr>
            <w:tcW w:w="4410" w:type="dxa"/>
            <w:shd w:val="clear" w:color="auto" w:fill="auto"/>
          </w:tcPr>
          <w:p w14:paraId="4028254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GCTGCGTGGAAGTTTGTGC</w:t>
            </w:r>
          </w:p>
        </w:tc>
        <w:tc>
          <w:tcPr>
            <w:tcW w:w="4140" w:type="dxa"/>
            <w:shd w:val="clear" w:color="auto" w:fill="auto"/>
          </w:tcPr>
          <w:p w14:paraId="5F2A2E1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TTCTTGTCAACCTGCTGCTCA</w:t>
            </w:r>
          </w:p>
        </w:tc>
        <w:tc>
          <w:tcPr>
            <w:tcW w:w="1285" w:type="dxa"/>
            <w:shd w:val="clear" w:color="auto" w:fill="auto"/>
          </w:tcPr>
          <w:p w14:paraId="70361AE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83</w:t>
            </w:r>
          </w:p>
        </w:tc>
      </w:tr>
      <w:tr w:rsidR="009B1AE7" w:rsidRPr="00127F4B" w14:paraId="4980D6CB" w14:textId="77777777" w:rsidTr="00200FDC">
        <w:trPr>
          <w:trHeight w:val="288"/>
        </w:trPr>
        <w:tc>
          <w:tcPr>
            <w:tcW w:w="1815" w:type="dxa"/>
          </w:tcPr>
          <w:p w14:paraId="67DB4BBA"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62F51481" w14:textId="5CF3F4A5"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YDDQ</w:t>
            </w:r>
          </w:p>
        </w:tc>
        <w:tc>
          <w:tcPr>
            <w:tcW w:w="4410" w:type="dxa"/>
            <w:shd w:val="clear" w:color="auto" w:fill="auto"/>
          </w:tcPr>
          <w:p w14:paraId="6F20955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AAGATTGTGCTCGTCGGGTA</w:t>
            </w:r>
          </w:p>
        </w:tc>
        <w:tc>
          <w:tcPr>
            <w:tcW w:w="4140" w:type="dxa"/>
            <w:shd w:val="clear" w:color="auto" w:fill="auto"/>
          </w:tcPr>
          <w:p w14:paraId="500D395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TCTCAGCCAGAGCAACCTTC</w:t>
            </w:r>
          </w:p>
        </w:tc>
        <w:tc>
          <w:tcPr>
            <w:tcW w:w="1285" w:type="dxa"/>
            <w:shd w:val="clear" w:color="auto" w:fill="auto"/>
          </w:tcPr>
          <w:p w14:paraId="265C99B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163</w:t>
            </w:r>
          </w:p>
        </w:tc>
      </w:tr>
      <w:tr w:rsidR="009B1AE7" w:rsidRPr="00127F4B" w14:paraId="74783A34" w14:textId="77777777" w:rsidTr="00200FDC">
        <w:trPr>
          <w:trHeight w:val="288"/>
        </w:trPr>
        <w:tc>
          <w:tcPr>
            <w:tcW w:w="1815" w:type="dxa"/>
          </w:tcPr>
          <w:p w14:paraId="6EBD0C20" w14:textId="77777777" w:rsidR="009B1AE7" w:rsidRPr="00601CC9" w:rsidRDefault="009B1AE7" w:rsidP="00745681">
            <w:pPr>
              <w:autoSpaceDE w:val="0"/>
              <w:autoSpaceDN w:val="0"/>
              <w:adjustRightInd w:val="0"/>
              <w:jc w:val="both"/>
              <w:rPr>
                <w:rFonts w:ascii="Arial" w:hAnsi="Arial" w:cs="Arial"/>
                <w:i/>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6587146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mRNA_1341</w:t>
            </w:r>
          </w:p>
        </w:tc>
        <w:tc>
          <w:tcPr>
            <w:tcW w:w="4410" w:type="dxa"/>
            <w:shd w:val="clear" w:color="auto" w:fill="auto"/>
          </w:tcPr>
          <w:p w14:paraId="0A27433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GCTGTCCGCATCTGACTTGT</w:t>
            </w:r>
          </w:p>
        </w:tc>
        <w:tc>
          <w:tcPr>
            <w:tcW w:w="4140" w:type="dxa"/>
            <w:shd w:val="clear" w:color="auto" w:fill="auto"/>
          </w:tcPr>
          <w:p w14:paraId="1F4934A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GGTGACGTTGAACTTTGCCA</w:t>
            </w:r>
          </w:p>
        </w:tc>
        <w:tc>
          <w:tcPr>
            <w:tcW w:w="1285" w:type="dxa"/>
            <w:shd w:val="clear" w:color="auto" w:fill="auto"/>
          </w:tcPr>
          <w:p w14:paraId="56757E3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97</w:t>
            </w:r>
          </w:p>
        </w:tc>
      </w:tr>
      <w:tr w:rsidR="009B1AE7" w:rsidRPr="00127F4B" w14:paraId="5D2673C8" w14:textId="77777777" w:rsidTr="00200FDC">
        <w:trPr>
          <w:trHeight w:val="288"/>
        </w:trPr>
        <w:tc>
          <w:tcPr>
            <w:tcW w:w="1815" w:type="dxa"/>
          </w:tcPr>
          <w:p w14:paraId="435DD381"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0187C406" w14:textId="15FD52AF"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AYG1</w:t>
            </w:r>
          </w:p>
        </w:tc>
        <w:tc>
          <w:tcPr>
            <w:tcW w:w="4410" w:type="dxa"/>
            <w:shd w:val="clear" w:color="auto" w:fill="auto"/>
          </w:tcPr>
          <w:p w14:paraId="5077CA9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GATTCGGCTGACCCAGACAG</w:t>
            </w:r>
          </w:p>
        </w:tc>
        <w:tc>
          <w:tcPr>
            <w:tcW w:w="4140" w:type="dxa"/>
            <w:shd w:val="clear" w:color="auto" w:fill="auto"/>
          </w:tcPr>
          <w:p w14:paraId="1EA39D0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ACCTTGCCCATATCGAACCG</w:t>
            </w:r>
          </w:p>
        </w:tc>
        <w:tc>
          <w:tcPr>
            <w:tcW w:w="1285" w:type="dxa"/>
            <w:shd w:val="clear" w:color="auto" w:fill="auto"/>
          </w:tcPr>
          <w:p w14:paraId="05CB23BB"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89</w:t>
            </w:r>
          </w:p>
        </w:tc>
      </w:tr>
      <w:tr w:rsidR="009B1AE7" w:rsidRPr="00127F4B" w14:paraId="351C1973" w14:textId="77777777" w:rsidTr="00200FDC">
        <w:trPr>
          <w:trHeight w:val="288"/>
        </w:trPr>
        <w:tc>
          <w:tcPr>
            <w:tcW w:w="1815" w:type="dxa"/>
          </w:tcPr>
          <w:p w14:paraId="2734980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27B7F166"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ACT</w:t>
            </w:r>
          </w:p>
        </w:tc>
        <w:tc>
          <w:tcPr>
            <w:tcW w:w="4410" w:type="dxa"/>
            <w:shd w:val="clear" w:color="auto" w:fill="auto"/>
          </w:tcPr>
          <w:p w14:paraId="56B48EC6"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GGCTTCCTCAAGGTCGGCTATG</w:t>
            </w:r>
          </w:p>
        </w:tc>
        <w:tc>
          <w:tcPr>
            <w:tcW w:w="4140" w:type="dxa"/>
            <w:shd w:val="clear" w:color="auto" w:fill="auto"/>
          </w:tcPr>
          <w:p w14:paraId="67D62F06" w14:textId="77777777" w:rsidR="009B1AE7" w:rsidRPr="00FB3C8B" w:rsidRDefault="009B1AE7" w:rsidP="00745681">
            <w:pPr>
              <w:autoSpaceDE w:val="0"/>
              <w:autoSpaceDN w:val="0"/>
              <w:adjustRightInd w:val="0"/>
              <w:jc w:val="both"/>
              <w:rPr>
                <w:rFonts w:ascii="Arial" w:hAnsi="Arial" w:cs="Arial"/>
                <w:color w:val="000000"/>
                <w:sz w:val="24"/>
                <w:szCs w:val="24"/>
              </w:rPr>
            </w:pPr>
            <w:commentRangeStart w:id="90"/>
            <w:r w:rsidRPr="00FB3C8B">
              <w:rPr>
                <w:rFonts w:ascii="Arial" w:hAnsi="Arial" w:cs="Arial"/>
                <w:color w:val="000000"/>
                <w:sz w:val="24"/>
                <w:szCs w:val="24"/>
              </w:rPr>
              <w:t>GCTGCATGTCATCCCACTTCTTC</w:t>
            </w:r>
            <w:commentRangeEnd w:id="90"/>
            <w:r w:rsidR="00A704F9">
              <w:rPr>
                <w:rStyle w:val="CommentReference"/>
                <w:rFonts w:ascii="Arial" w:eastAsia="Arial" w:hAnsi="Arial" w:cs="Arial"/>
                <w:lang w:val="en"/>
              </w:rPr>
              <w:commentReference w:id="90"/>
            </w:r>
          </w:p>
        </w:tc>
        <w:tc>
          <w:tcPr>
            <w:tcW w:w="1285" w:type="dxa"/>
            <w:shd w:val="clear" w:color="auto" w:fill="auto"/>
          </w:tcPr>
          <w:p w14:paraId="1ED6E501" w14:textId="77777777" w:rsidR="009B1AE7" w:rsidRPr="00861EB8" w:rsidRDefault="009B1AE7" w:rsidP="00745681">
            <w:pPr>
              <w:autoSpaceDE w:val="0"/>
              <w:autoSpaceDN w:val="0"/>
              <w:adjustRightInd w:val="0"/>
              <w:jc w:val="both"/>
              <w:rPr>
                <w:rFonts w:ascii="Arial" w:hAnsi="Arial" w:cs="Arial"/>
                <w:color w:val="000000"/>
                <w:sz w:val="24"/>
                <w:szCs w:val="24"/>
              </w:rPr>
            </w:pPr>
          </w:p>
        </w:tc>
      </w:tr>
    </w:tbl>
    <w:p w14:paraId="30A49DC3" w14:textId="77777777" w:rsidR="00B7187E" w:rsidRDefault="00B7187E" w:rsidP="00745681">
      <w:pPr>
        <w:jc w:val="both"/>
        <w:rPr>
          <w:b/>
          <w:sz w:val="28"/>
          <w:szCs w:val="28"/>
        </w:rPr>
        <w:sectPr w:rsidR="00B7187E" w:rsidSect="00A33237">
          <w:type w:val="nextColumn"/>
          <w:pgSz w:w="15840" w:h="12240" w:orient="landscape" w:code="1"/>
          <w:pgMar w:top="1440" w:right="1440" w:bottom="1440" w:left="1440" w:header="720" w:footer="720" w:gutter="0"/>
          <w:pgNumType w:start="0"/>
          <w:cols w:space="720"/>
        </w:sectPr>
      </w:pPr>
    </w:p>
    <w:p w14:paraId="10B295A0" w14:textId="6312BD9F"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7107D70F" w14:textId="03559D90" w:rsidR="00D44044" w:rsidRDefault="0021510F">
      <w:pPr>
        <w:jc w:val="both"/>
        <w:rPr>
          <w:sz w:val="24"/>
          <w:szCs w:val="24"/>
        </w:rPr>
      </w:pPr>
      <w:commentRangeStart w:id="91"/>
      <w:r>
        <w:rPr>
          <w:b/>
          <w:sz w:val="24"/>
          <w:szCs w:val="24"/>
        </w:rPr>
        <w:lastRenderedPageBreak/>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commentRangeEnd w:id="91"/>
      <w:r w:rsidR="001F2C82">
        <w:rPr>
          <w:rStyle w:val="CommentReference"/>
        </w:rPr>
        <w:commentReference w:id="91"/>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2A880360" w:rsidR="00D44044" w:rsidRDefault="0021510F">
      <w:pPr>
        <w:rPr>
          <w:b/>
          <w:sz w:val="24"/>
          <w:szCs w:val="24"/>
        </w:rPr>
      </w:pPr>
      <w:r>
        <w:rPr>
          <w:b/>
          <w:sz w:val="24"/>
          <w:szCs w:val="24"/>
        </w:rPr>
        <w:t xml:space="preserve"> </w:t>
      </w:r>
      <w:r w:rsidR="00DF70E8">
        <w:rPr>
          <w:b/>
          <w:noProof/>
          <w:sz w:val="24"/>
          <w:szCs w:val="24"/>
        </w:rPr>
        <w:drawing>
          <wp:inline distT="0" distB="0" distL="0" distR="0" wp14:anchorId="3F25A86F" wp14:editId="4B116FFE">
            <wp:extent cx="5943600" cy="3898900"/>
            <wp:effectExtent l="12700" t="12700" r="12700" b="12700"/>
            <wp:docPr id="13" name="Picture 13"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treemap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98900"/>
                    </a:xfrm>
                    <a:prstGeom prst="rect">
                      <a:avLst/>
                    </a:prstGeom>
                    <a:ln>
                      <a:solidFill>
                        <a:schemeClr val="tx1"/>
                      </a:solidFill>
                    </a:ln>
                  </pic:spPr>
                </pic:pic>
              </a:graphicData>
            </a:graphic>
          </wp:inline>
        </w:drawing>
      </w: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504E445C" w14:textId="2F1A1EF0" w:rsidR="007C253B" w:rsidRDefault="00CA6B87" w:rsidP="00CA6B87">
      <w:pPr>
        <w:jc w:val="center"/>
      </w:pPr>
      <w:r>
        <w:rPr>
          <w:noProof/>
        </w:rPr>
        <w:drawing>
          <wp:inline distT="0" distB="0" distL="0" distR="0" wp14:anchorId="1821BB86" wp14:editId="7EFAF8FC">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p>
    <w:p w14:paraId="65A167E5" w14:textId="77777777" w:rsidR="007C253B" w:rsidRDefault="007C253B"/>
    <w:p w14:paraId="7C1B9A4C" w14:textId="77777777" w:rsidR="007C253B" w:rsidRDefault="007C253B"/>
    <w:p w14:paraId="49FB5B35" w14:textId="77777777" w:rsidR="007C253B" w:rsidRDefault="007C253B"/>
    <w:p w14:paraId="4AE6D4FF" w14:textId="1D0815BD" w:rsidR="007C253B" w:rsidRDefault="007C253B"/>
    <w:p w14:paraId="5A36A509" w14:textId="238D0104" w:rsidR="00414BAE" w:rsidRDefault="00414BAE"/>
    <w:p w14:paraId="736CAC79" w14:textId="6A871E12" w:rsidR="00414BAE" w:rsidRDefault="00414BAE"/>
    <w:p w14:paraId="5C99893B" w14:textId="09327D78" w:rsidR="00414BAE" w:rsidRDefault="00414BAE"/>
    <w:p w14:paraId="710420AF" w14:textId="4666CD57" w:rsidR="00414BAE" w:rsidRDefault="00414BAE"/>
    <w:p w14:paraId="70E04E81" w14:textId="7FF49FAC" w:rsidR="00414BAE" w:rsidRDefault="00414BAE"/>
    <w:p w14:paraId="669E8E41" w14:textId="1A03CA65" w:rsidR="00414BAE" w:rsidRDefault="00414BAE"/>
    <w:p w14:paraId="1E784774" w14:textId="77777777" w:rsidR="00414BAE" w:rsidRDefault="00414BAE"/>
    <w:p w14:paraId="18F52A3C" w14:textId="10620B8D" w:rsidR="0045093A" w:rsidRDefault="007B03DB" w:rsidP="000972B9">
      <w:pPr>
        <w:rPr>
          <w:bCs/>
          <w:sz w:val="24"/>
          <w:szCs w:val="24"/>
        </w:rPr>
      </w:pPr>
      <w:r w:rsidRPr="007B03DB">
        <w:rPr>
          <w:b/>
          <w:sz w:val="24"/>
          <w:szCs w:val="24"/>
        </w:rPr>
        <w:lastRenderedPageBreak/>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p>
    <w:p w14:paraId="1C61EC34" w14:textId="77777777" w:rsidR="0045093A" w:rsidRDefault="0045093A" w:rsidP="000972B9">
      <w:pPr>
        <w:rPr>
          <w:bCs/>
          <w:sz w:val="24"/>
          <w:szCs w:val="24"/>
        </w:rPr>
      </w:pPr>
    </w:p>
    <w:p w14:paraId="6F75F70B" w14:textId="1A8FC7EA" w:rsidR="000972B9" w:rsidRPr="00112BCE" w:rsidRDefault="0045093A" w:rsidP="000972B9">
      <w:pPr>
        <w:rPr>
          <w:sz w:val="24"/>
          <w:szCs w:val="24"/>
        </w:rPr>
        <w:sectPr w:rsidR="000972B9" w:rsidRPr="00112BCE" w:rsidSect="00816986">
          <w:type w:val="nextColumn"/>
          <w:pgSz w:w="12240" w:h="15840"/>
          <w:pgMar w:top="1440" w:right="1440" w:bottom="1440" w:left="1440" w:header="720" w:footer="720" w:gutter="0"/>
          <w:cols w:space="720"/>
        </w:sectPr>
      </w:pPr>
      <w:r>
        <w:rPr>
          <w:noProof/>
        </w:rPr>
        <w:drawing>
          <wp:inline distT="0" distB="0" distL="0" distR="0" wp14:anchorId="10AF060B" wp14:editId="224D8ED0">
            <wp:extent cx="6715125" cy="522287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8630" cy="5225601"/>
                    </a:xfrm>
                    <a:prstGeom prst="rect">
                      <a:avLst/>
                    </a:prstGeom>
                    <a:noFill/>
                    <a:ln>
                      <a:noFill/>
                    </a:ln>
                  </pic:spPr>
                </pic:pic>
              </a:graphicData>
            </a:graphic>
          </wp:inline>
        </w:drawing>
      </w:r>
    </w:p>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039D0505" w14:textId="77777777" w:rsidR="00D44044" w:rsidRDefault="0021510F"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0">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2855B1D9" w14:textId="77777777" w:rsidR="00D44044" w:rsidRDefault="0021510F" w:rsidP="0073486D">
      <w:pPr>
        <w:numPr>
          <w:ilvl w:val="0"/>
          <w:numId w:val="1"/>
        </w:numPr>
        <w:spacing w:line="480" w:lineRule="auto"/>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1">
        <w:r>
          <w:rPr>
            <w:color w:val="1155CC"/>
            <w:sz w:val="24"/>
            <w:szCs w:val="24"/>
            <w:highlight w:val="white"/>
            <w:u w:val="single"/>
          </w:rPr>
          <w:t>https://doi.org/10.1186/1471-2164-14-607</w:t>
        </w:r>
      </w:hyperlink>
      <w:r>
        <w:rPr>
          <w:sz w:val="24"/>
          <w:szCs w:val="24"/>
          <w:highlight w:val="white"/>
        </w:rPr>
        <w:t>.</w:t>
      </w:r>
    </w:p>
    <w:p w14:paraId="7A949484" w14:textId="0A3A44DC" w:rsidR="00D44044" w:rsidRDefault="0021510F"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7870720D" w14:textId="3526B600" w:rsidR="00A20501" w:rsidRPr="00A20501" w:rsidRDefault="00A20501"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4244747" w14:textId="3CB5246A" w:rsidR="009F403F" w:rsidRPr="009F403F" w:rsidRDefault="009F403F"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lastRenderedPageBreak/>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31127F1F" w14:textId="1F503C41" w:rsidR="00D44044" w:rsidRDefault="0021510F" w:rsidP="0073486D">
      <w:pPr>
        <w:numPr>
          <w:ilvl w:val="0"/>
          <w:numId w:val="1"/>
        </w:numPr>
        <w:spacing w:line="480" w:lineRule="auto"/>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3FA6697E" w:rsidR="00D44044" w:rsidRPr="00414BAE" w:rsidRDefault="0021510F"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w:t>
      </w:r>
      <w:r>
        <w:rPr>
          <w:color w:val="202020"/>
          <w:sz w:val="24"/>
          <w:szCs w:val="24"/>
          <w:highlight w:val="white"/>
        </w:rPr>
        <w:lastRenderedPageBreak/>
        <w:t xml:space="preserve">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w:t>
      </w:r>
      <w:hyperlink r:id="rId22" w:history="1">
        <w:r w:rsidR="00D31369" w:rsidRPr="00AB0F63">
          <w:rPr>
            <w:rStyle w:val="Hyperlink"/>
            <w:sz w:val="24"/>
            <w:szCs w:val="24"/>
            <w:highlight w:val="white"/>
          </w:rPr>
          <w:t>https://doi.org/10.1371/journal.ppat.1002137</w:t>
        </w:r>
      </w:hyperlink>
    </w:p>
    <w:p w14:paraId="09F75CB9" w14:textId="7AB75B3F" w:rsidR="00D31369" w:rsidRPr="008D0DFB" w:rsidRDefault="00D31369" w:rsidP="0073486D">
      <w:pPr>
        <w:numPr>
          <w:ilvl w:val="0"/>
          <w:numId w:val="1"/>
        </w:numPr>
        <w:spacing w:line="480" w:lineRule="auto"/>
        <w:jc w:val="both"/>
        <w:rPr>
          <w:sz w:val="24"/>
          <w:szCs w:val="24"/>
        </w:rPr>
      </w:pPr>
      <w:r w:rsidRPr="00414BAE">
        <w:rPr>
          <w:color w:val="222222"/>
          <w:sz w:val="24"/>
          <w:szCs w:val="24"/>
          <w:shd w:val="clear" w:color="auto" w:fill="FFFFFF"/>
        </w:rPr>
        <w:t xml:space="preserve">Kubo, Y., Takano, Y., Endo, N., Yasuda, N., Tajima, S. and </w:t>
      </w:r>
      <w:proofErr w:type="spellStart"/>
      <w:r w:rsidRPr="00414BAE">
        <w:rPr>
          <w:color w:val="222222"/>
          <w:sz w:val="24"/>
          <w:szCs w:val="24"/>
          <w:shd w:val="clear" w:color="auto" w:fill="FFFFFF"/>
        </w:rPr>
        <w:t>Furusawa</w:t>
      </w:r>
      <w:proofErr w:type="spellEnd"/>
      <w:r w:rsidRPr="00414BAE">
        <w:rPr>
          <w:color w:val="222222"/>
          <w:sz w:val="24"/>
          <w:szCs w:val="24"/>
          <w:shd w:val="clear" w:color="auto" w:fill="FFFFFF"/>
        </w:rPr>
        <w:t xml:space="preserve">, I., 1996. Cloning and structural analysis of the melanin biosynthesis gene </w:t>
      </w:r>
      <w:r w:rsidRPr="00414BAE">
        <w:rPr>
          <w:i/>
          <w:color w:val="222222"/>
          <w:sz w:val="24"/>
          <w:szCs w:val="24"/>
          <w:shd w:val="clear" w:color="auto" w:fill="FFFFFF"/>
        </w:rPr>
        <w:t>SCD1</w:t>
      </w:r>
      <w:r w:rsidRPr="00414BAE">
        <w:rPr>
          <w:color w:val="222222"/>
          <w:sz w:val="24"/>
          <w:szCs w:val="24"/>
          <w:shd w:val="clear" w:color="auto" w:fill="FFFFFF"/>
        </w:rPr>
        <w:t xml:space="preserve"> encoding </w:t>
      </w:r>
      <w:proofErr w:type="spellStart"/>
      <w:r w:rsidRPr="00414BAE">
        <w:rPr>
          <w:color w:val="222222"/>
          <w:sz w:val="24"/>
          <w:szCs w:val="24"/>
          <w:shd w:val="clear" w:color="auto" w:fill="FFFFFF"/>
        </w:rPr>
        <w:t>scytalone</w:t>
      </w:r>
      <w:proofErr w:type="spellEnd"/>
      <w:r w:rsidRPr="00414BAE">
        <w:rPr>
          <w:color w:val="222222"/>
          <w:sz w:val="24"/>
          <w:szCs w:val="24"/>
          <w:shd w:val="clear" w:color="auto" w:fill="FFFFFF"/>
        </w:rPr>
        <w:t xml:space="preserve"> dehydratase in </w:t>
      </w:r>
      <w:r w:rsidRPr="00414BAE">
        <w:rPr>
          <w:i/>
          <w:color w:val="222222"/>
          <w:sz w:val="24"/>
          <w:szCs w:val="24"/>
          <w:shd w:val="clear" w:color="auto" w:fill="FFFFFF"/>
        </w:rPr>
        <w:t xml:space="preserve">Colletotrichum </w:t>
      </w:r>
      <w:proofErr w:type="spellStart"/>
      <w:r w:rsidRPr="00414BAE">
        <w:rPr>
          <w:i/>
          <w:color w:val="222222"/>
          <w:sz w:val="24"/>
          <w:szCs w:val="24"/>
          <w:shd w:val="clear" w:color="auto" w:fill="FFFFFF"/>
        </w:rPr>
        <w:t>lagenarium</w:t>
      </w:r>
      <w:proofErr w:type="spellEnd"/>
      <w:r w:rsidRPr="00414BAE">
        <w:rPr>
          <w:color w:val="222222"/>
          <w:sz w:val="24"/>
          <w:szCs w:val="24"/>
          <w:shd w:val="clear" w:color="auto" w:fill="FFFFFF"/>
        </w:rPr>
        <w:t>. </w:t>
      </w:r>
      <w:r w:rsidRPr="00414BAE">
        <w:rPr>
          <w:iCs/>
          <w:color w:val="222222"/>
          <w:sz w:val="24"/>
          <w:szCs w:val="24"/>
          <w:shd w:val="clear" w:color="auto" w:fill="FFFFFF"/>
        </w:rPr>
        <w:t xml:space="preserve">Applied and </w:t>
      </w:r>
      <w:r>
        <w:rPr>
          <w:iCs/>
          <w:color w:val="222222"/>
          <w:sz w:val="24"/>
          <w:szCs w:val="24"/>
          <w:shd w:val="clear" w:color="auto" w:fill="FFFFFF"/>
        </w:rPr>
        <w:t>E</w:t>
      </w:r>
      <w:r w:rsidRPr="00414BAE">
        <w:rPr>
          <w:iCs/>
          <w:color w:val="222222"/>
          <w:sz w:val="24"/>
          <w:szCs w:val="24"/>
          <w:shd w:val="clear" w:color="auto" w:fill="FFFFFF"/>
        </w:rPr>
        <w:t xml:space="preserve">nvironmental </w:t>
      </w:r>
      <w:r>
        <w:rPr>
          <w:iCs/>
          <w:color w:val="222222"/>
          <w:sz w:val="24"/>
          <w:szCs w:val="24"/>
          <w:shd w:val="clear" w:color="auto" w:fill="FFFFFF"/>
        </w:rPr>
        <w:t>M</w:t>
      </w:r>
      <w:r w:rsidRPr="00414BAE">
        <w:rPr>
          <w:iCs/>
          <w:color w:val="222222"/>
          <w:sz w:val="24"/>
          <w:szCs w:val="24"/>
          <w:shd w:val="clear" w:color="auto" w:fill="FFFFFF"/>
        </w:rPr>
        <w:t>icrobiology</w:t>
      </w:r>
      <w:r>
        <w:rPr>
          <w:color w:val="222222"/>
          <w:sz w:val="24"/>
          <w:szCs w:val="24"/>
          <w:shd w:val="clear" w:color="auto" w:fill="FFFFFF"/>
        </w:rPr>
        <w:t>.</w:t>
      </w:r>
      <w:r w:rsidRPr="00414BAE">
        <w:rPr>
          <w:color w:val="222222"/>
          <w:sz w:val="24"/>
          <w:szCs w:val="24"/>
          <w:shd w:val="clear" w:color="auto" w:fill="FFFFFF"/>
        </w:rPr>
        <w:t> </w:t>
      </w:r>
      <w:r w:rsidRPr="00414BAE">
        <w:rPr>
          <w:iCs/>
          <w:color w:val="222222"/>
          <w:sz w:val="24"/>
          <w:szCs w:val="24"/>
          <w:shd w:val="clear" w:color="auto" w:fill="FFFFFF"/>
        </w:rPr>
        <w:t>62</w:t>
      </w:r>
      <w:r>
        <w:rPr>
          <w:color w:val="222222"/>
          <w:sz w:val="24"/>
          <w:szCs w:val="24"/>
          <w:shd w:val="clear" w:color="auto" w:fill="FFFFFF"/>
        </w:rPr>
        <w:t>:</w:t>
      </w:r>
      <w:r w:rsidRPr="00414BAE">
        <w:rPr>
          <w:color w:val="222222"/>
          <w:sz w:val="24"/>
          <w:szCs w:val="24"/>
          <w:shd w:val="clear" w:color="auto" w:fill="FFFFFF"/>
        </w:rPr>
        <w:t>4340-4344.</w:t>
      </w:r>
    </w:p>
    <w:p w14:paraId="0F6FA36E" w14:textId="77777777" w:rsidR="00D44044" w:rsidRDefault="0021510F"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04726414" w14:textId="2B1797B7" w:rsidR="00D44044" w:rsidRPr="0073486D" w:rsidRDefault="0021510F" w:rsidP="0073486D">
      <w:pPr>
        <w:numPr>
          <w:ilvl w:val="0"/>
          <w:numId w:val="1"/>
        </w:numPr>
        <w:spacing w:line="480" w:lineRule="auto"/>
        <w:jc w:val="both"/>
        <w:rPr>
          <w:sz w:val="24"/>
          <w:szCs w:val="24"/>
        </w:rPr>
      </w:pPr>
      <w:r>
        <w:rPr>
          <w:sz w:val="24"/>
          <w:szCs w:val="24"/>
          <w:highlight w:val="white"/>
        </w:rPr>
        <w:lastRenderedPageBreak/>
        <w:t>R Core Team. 2019. R: A language and environment for statistical</w:t>
      </w:r>
      <w:r w:rsidR="0073486D">
        <w:rPr>
          <w:sz w:val="24"/>
          <w:szCs w:val="24"/>
        </w:rPr>
        <w:t xml:space="preserve"> </w:t>
      </w:r>
      <w:r w:rsidRPr="0073486D">
        <w:rPr>
          <w:sz w:val="24"/>
          <w:szCs w:val="24"/>
          <w:highlight w:val="white"/>
        </w:rPr>
        <w:t>computing. R Foundation for Statistical Computing, Vienna, Austria.</w:t>
      </w:r>
      <w:r w:rsidR="0073486D">
        <w:rPr>
          <w:sz w:val="24"/>
          <w:szCs w:val="24"/>
        </w:rPr>
        <w:t xml:space="preserve"> </w:t>
      </w:r>
      <w:r w:rsidRPr="0073486D">
        <w:rPr>
          <w:sz w:val="24"/>
          <w:szCs w:val="24"/>
          <w:highlight w:val="white"/>
        </w:rPr>
        <w:t>URL https://www.R-project.org/.</w:t>
      </w:r>
    </w:p>
    <w:p w14:paraId="3375F309" w14:textId="77777777" w:rsidR="00D44044" w:rsidRDefault="0021510F"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3">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4">
        <w:r>
          <w:rPr>
            <w:color w:val="020202"/>
            <w:sz w:val="24"/>
            <w:szCs w:val="24"/>
            <w:highlight w:val="white"/>
          </w:rPr>
          <w:t>https://doi.org/10.3389/fpls.2015.00428</w:t>
        </w:r>
      </w:hyperlink>
      <w:r>
        <w:rPr>
          <w:sz w:val="24"/>
          <w:szCs w:val="24"/>
          <w:highlight w:val="white"/>
        </w:rPr>
        <w:t xml:space="preserve"> </w:t>
      </w:r>
    </w:p>
    <w:p w14:paraId="57E8FFC5" w14:textId="03E0DFC3" w:rsidR="00D44044" w:rsidRDefault="0021510F"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75F3FDA3" w14:textId="718E00DE" w:rsidR="009F3269" w:rsidRPr="009F3269" w:rsidRDefault="009F3269"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20A8FE83" w14:textId="5B15FF67" w:rsidR="00D44044" w:rsidRDefault="0021510F" w:rsidP="0073486D">
      <w:pPr>
        <w:numPr>
          <w:ilvl w:val="0"/>
          <w:numId w:val="1"/>
        </w:numPr>
        <w:spacing w:line="480" w:lineRule="auto"/>
        <w:jc w:val="both"/>
        <w:rPr>
          <w:sz w:val="24"/>
          <w:szCs w:val="24"/>
        </w:rPr>
      </w:pPr>
      <w:r>
        <w:rPr>
          <w:sz w:val="24"/>
          <w:szCs w:val="24"/>
        </w:rPr>
        <w:lastRenderedPageBreak/>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5">
        <w:r>
          <w:rPr>
            <w:color w:val="1C1D1E"/>
            <w:sz w:val="24"/>
            <w:szCs w:val="24"/>
          </w:rPr>
          <w:t xml:space="preserve"> </w:t>
        </w:r>
      </w:hyperlink>
      <w:hyperlink r:id="rId26">
        <w:r>
          <w:rPr>
            <w:color w:val="2E74B5"/>
            <w:sz w:val="24"/>
            <w:szCs w:val="24"/>
            <w:highlight w:val="white"/>
            <w:u w:val="single"/>
          </w:rPr>
          <w:t>https://doi.org/10.1111/nph.15567</w:t>
        </w:r>
      </w:hyperlink>
    </w:p>
    <w:p w14:paraId="2E98B638" w14:textId="77777777" w:rsidR="00D44044" w:rsidRDefault="0021510F" w:rsidP="0073486D">
      <w:pPr>
        <w:numPr>
          <w:ilvl w:val="0"/>
          <w:numId w:val="1"/>
        </w:numPr>
        <w:spacing w:line="480" w:lineRule="auto"/>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B15D4D" w:rsidP="0073486D">
      <w:pPr>
        <w:numPr>
          <w:ilvl w:val="0"/>
          <w:numId w:val="1"/>
        </w:numPr>
        <w:spacing w:line="480" w:lineRule="auto"/>
        <w:jc w:val="both"/>
        <w:rPr>
          <w:sz w:val="24"/>
          <w:szCs w:val="24"/>
        </w:rPr>
      </w:pPr>
      <w:hyperlink r:id="rId27">
        <w:r w:rsidR="0021510F">
          <w:rPr>
            <w:sz w:val="24"/>
            <w:szCs w:val="24"/>
          </w:rPr>
          <w:t>Woodward</w:t>
        </w:r>
      </w:hyperlink>
      <w:hyperlink r:id="rId28">
        <w:r w:rsidR="0021510F">
          <w:rPr>
            <w:sz w:val="24"/>
            <w:szCs w:val="24"/>
            <w:highlight w:val="white"/>
          </w:rPr>
          <w:t xml:space="preserve"> JE, </w:t>
        </w:r>
      </w:hyperlink>
      <w:hyperlink r:id="rId29">
        <w:r w:rsidR="0021510F">
          <w:rPr>
            <w:sz w:val="24"/>
            <w:szCs w:val="24"/>
          </w:rPr>
          <w:t>Wheeler</w:t>
        </w:r>
      </w:hyperlink>
      <w:r w:rsidR="0021510F">
        <w:rPr>
          <w:sz w:val="24"/>
          <w:szCs w:val="24"/>
          <w:highlight w:val="white"/>
        </w:rPr>
        <w:t xml:space="preserve"> TA,</w:t>
      </w:r>
      <w:hyperlink r:id="rId30">
        <w:r w:rsidR="0021510F">
          <w:rPr>
            <w:sz w:val="24"/>
            <w:szCs w:val="24"/>
            <w:highlight w:val="white"/>
          </w:rPr>
          <w:t xml:space="preserve"> </w:t>
        </w:r>
      </w:hyperlink>
      <w:hyperlink r:id="rId31">
        <w:r w:rsidR="0021510F">
          <w:rPr>
            <w:sz w:val="24"/>
            <w:szCs w:val="24"/>
          </w:rPr>
          <w:t>Cattaneo</w:t>
        </w:r>
      </w:hyperlink>
      <w:r w:rsidR="0021510F">
        <w:rPr>
          <w:sz w:val="24"/>
          <w:szCs w:val="24"/>
          <w:highlight w:val="white"/>
        </w:rPr>
        <w:t xml:space="preserve"> MG,</w:t>
      </w:r>
      <w:hyperlink r:id="rId32">
        <w:r w:rsidR="0021510F">
          <w:rPr>
            <w:sz w:val="24"/>
            <w:szCs w:val="24"/>
            <w:highlight w:val="white"/>
          </w:rPr>
          <w:t xml:space="preserve"> </w:t>
        </w:r>
      </w:hyperlink>
      <w:hyperlink r:id="rId33">
        <w:r w:rsidR="0021510F">
          <w:rPr>
            <w:sz w:val="24"/>
            <w:szCs w:val="24"/>
          </w:rPr>
          <w:t>Russell</w:t>
        </w:r>
      </w:hyperlink>
      <w:r w:rsidR="0021510F">
        <w:rPr>
          <w:sz w:val="24"/>
          <w:szCs w:val="24"/>
          <w:highlight w:val="white"/>
        </w:rPr>
        <w:t xml:space="preserve"> SA, and</w:t>
      </w:r>
      <w:hyperlink r:id="rId34">
        <w:r w:rsidR="0021510F">
          <w:rPr>
            <w:sz w:val="24"/>
            <w:szCs w:val="24"/>
            <w:highlight w:val="white"/>
          </w:rPr>
          <w:t xml:space="preserve"> </w:t>
        </w:r>
      </w:hyperlink>
      <w:hyperlink r:id="rId35">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36">
        <w:r w:rsidR="0021510F">
          <w:rPr>
            <w:sz w:val="24"/>
            <w:szCs w:val="24"/>
            <w:highlight w:val="white"/>
          </w:rPr>
          <w:t>https://doi.org/10.1094/PHP-2011-0323-02-RS</w:t>
        </w:r>
      </w:hyperlink>
    </w:p>
    <w:p w14:paraId="329B5E6B" w14:textId="77777777" w:rsidR="00D44044" w:rsidRPr="00816986" w:rsidRDefault="0021510F"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37" w:history="1">
        <w:r w:rsidR="001421F5" w:rsidRPr="00816986">
          <w:rPr>
            <w:rStyle w:val="Hyperlink"/>
            <w:rFonts w:eastAsia="Roboto"/>
            <w:sz w:val="24"/>
            <w:szCs w:val="24"/>
            <w:highlight w:val="white"/>
          </w:rPr>
          <w:t>https://doi.org/10.1038/nature10158</w:t>
        </w:r>
      </w:hyperlink>
    </w:p>
    <w:p w14:paraId="0D81F828" w14:textId="77777777" w:rsidR="001421F5" w:rsidRPr="00816986" w:rsidRDefault="001421F5"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4E19BC5F" w14:textId="77777777" w:rsidR="001421F5" w:rsidRPr="00816986" w:rsidRDefault="001421F5"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4C5C57EF" w14:textId="40D82EFA" w:rsidR="009B3520" w:rsidRDefault="009B3520" w:rsidP="0073486D">
      <w:pPr>
        <w:numPr>
          <w:ilvl w:val="0"/>
          <w:numId w:val="1"/>
        </w:numPr>
        <w:spacing w:after="160" w:line="480" w:lineRule="auto"/>
        <w:contextualSpacing/>
        <w:jc w:val="both"/>
        <w:rPr>
          <w:rFonts w:eastAsia="Times New Roman"/>
          <w:color w:val="222222"/>
          <w:sz w:val="24"/>
          <w:szCs w:val="24"/>
          <w:shd w:val="clear" w:color="auto" w:fill="FFFFFF"/>
          <w:lang w:val="en-US"/>
        </w:rPr>
      </w:pPr>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p>
    <w:p w14:paraId="408F01B7" w14:textId="5E5DC71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4EAB32B7" w14:textId="18C5784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1D1C1FAB" w14:textId="77777777" w:rsidR="0045093A" w:rsidRPr="00112BCE" w:rsidRDefault="0045093A" w:rsidP="0045093A">
      <w:pPr>
        <w:jc w:val="both"/>
        <w:rPr>
          <w:sz w:val="24"/>
          <w:szCs w:val="24"/>
        </w:rPr>
      </w:pPr>
      <w:r w:rsidRPr="00F71CA4">
        <w:rPr>
          <w:b/>
          <w:sz w:val="24"/>
          <w:szCs w:val="24"/>
        </w:rPr>
        <w:lastRenderedPageBreak/>
        <w:t>Supplementary Figure 1.</w:t>
      </w:r>
      <w:r w:rsidRPr="00F71CA4">
        <w:rPr>
          <w:sz w:val="24"/>
          <w:szCs w:val="24"/>
        </w:rPr>
        <w:t xml:space="preserve"> Scatter plots showing the linear relationship between RT-</w:t>
      </w:r>
      <w:r>
        <w:rPr>
          <w:sz w:val="24"/>
          <w:szCs w:val="24"/>
        </w:rPr>
        <w:t>q</w:t>
      </w:r>
      <w:r w:rsidRPr="00F71CA4">
        <w:rPr>
          <w:sz w:val="24"/>
          <w:szCs w:val="24"/>
        </w:rPr>
        <w:t xml:space="preserve">PCR and RNA-seq gene expression changes in </w:t>
      </w:r>
      <w:r>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5AF7B2B2" w14:textId="77777777" w:rsidR="0045093A" w:rsidRPr="00112BCE" w:rsidRDefault="0045093A" w:rsidP="0045093A">
      <w:pPr>
        <w:jc w:val="both"/>
        <w:rPr>
          <w:sz w:val="24"/>
          <w:szCs w:val="24"/>
        </w:rPr>
      </w:pPr>
    </w:p>
    <w:p w14:paraId="6B8F2CC1" w14:textId="77777777" w:rsidR="0045093A" w:rsidRPr="00112BCE" w:rsidRDefault="0045093A" w:rsidP="0045093A">
      <w:pPr>
        <w:rPr>
          <w:sz w:val="24"/>
          <w:szCs w:val="24"/>
        </w:rPr>
      </w:pPr>
      <w:r w:rsidRPr="000B42A7">
        <w:rPr>
          <w:noProof/>
          <w:sz w:val="24"/>
          <w:szCs w:val="24"/>
        </w:rPr>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Pr>
        <w:rPr>
          <w:sz w:val="24"/>
          <w:szCs w:val="24"/>
        </w:rPr>
      </w:pPr>
    </w:p>
    <w:p w14:paraId="2B8F30A1" w14:textId="77777777" w:rsidR="0045093A" w:rsidRPr="00112BCE" w:rsidRDefault="0045093A" w:rsidP="0045093A">
      <w:pPr>
        <w:rPr>
          <w:sz w:val="24"/>
          <w:szCs w:val="24"/>
        </w:rPr>
      </w:pPr>
    </w:p>
    <w:p w14:paraId="2F494C0F" w14:textId="77777777" w:rsidR="0045093A" w:rsidRPr="00112BCE" w:rsidRDefault="0045093A" w:rsidP="0045093A">
      <w:pPr>
        <w:rPr>
          <w:sz w:val="24"/>
          <w:szCs w:val="24"/>
        </w:rPr>
      </w:pPr>
    </w:p>
    <w:p w14:paraId="29F79E70" w14:textId="77777777" w:rsidR="0045093A" w:rsidRPr="00112BCE" w:rsidRDefault="0045093A" w:rsidP="0045093A">
      <w:pPr>
        <w:rPr>
          <w:sz w:val="24"/>
          <w:szCs w:val="24"/>
        </w:rPr>
      </w:pPr>
    </w:p>
    <w:p w14:paraId="1B85F100" w14:textId="77777777" w:rsidR="0045093A" w:rsidRPr="00112BCE" w:rsidRDefault="0045093A" w:rsidP="0045093A">
      <w:pPr>
        <w:rPr>
          <w:sz w:val="24"/>
          <w:szCs w:val="24"/>
        </w:rPr>
      </w:pPr>
    </w:p>
    <w:p w14:paraId="7C7B5D52" w14:textId="77777777" w:rsidR="0045093A" w:rsidRPr="00112BCE" w:rsidRDefault="0045093A" w:rsidP="0045093A">
      <w:pPr>
        <w:rPr>
          <w:sz w:val="24"/>
          <w:szCs w:val="24"/>
        </w:rPr>
      </w:pPr>
    </w:p>
    <w:p w14:paraId="23B80834" w14:textId="77777777" w:rsidR="0045093A" w:rsidRPr="00112BCE" w:rsidRDefault="0045093A" w:rsidP="0045093A">
      <w:pPr>
        <w:rPr>
          <w:sz w:val="24"/>
          <w:szCs w:val="24"/>
        </w:rPr>
      </w:pPr>
    </w:p>
    <w:p w14:paraId="661F7EA4" w14:textId="77777777" w:rsidR="0045093A" w:rsidRDefault="0045093A" w:rsidP="0045093A">
      <w:pPr>
        <w:rPr>
          <w:sz w:val="24"/>
          <w:szCs w:val="24"/>
        </w:rPr>
      </w:pPr>
    </w:p>
    <w:p w14:paraId="614A4BEB" w14:textId="77777777" w:rsidR="0045093A" w:rsidRDefault="0045093A" w:rsidP="0045093A">
      <w:pPr>
        <w:rPr>
          <w:sz w:val="24"/>
          <w:szCs w:val="24"/>
        </w:rPr>
      </w:pPr>
    </w:p>
    <w:p w14:paraId="7A4F5740" w14:textId="77777777" w:rsidR="0045093A" w:rsidRDefault="0045093A" w:rsidP="0045093A">
      <w:pPr>
        <w:rPr>
          <w:sz w:val="24"/>
          <w:szCs w:val="24"/>
        </w:rPr>
      </w:pPr>
    </w:p>
    <w:p w14:paraId="50D32D22" w14:textId="77777777" w:rsidR="0045093A" w:rsidRDefault="0045093A" w:rsidP="0045093A">
      <w:pPr>
        <w:rPr>
          <w:b/>
          <w:sz w:val="24"/>
          <w:szCs w:val="24"/>
        </w:rPr>
      </w:pPr>
    </w:p>
    <w:p w14:paraId="507746FE" w14:textId="77777777" w:rsidR="0045093A" w:rsidRDefault="0045093A" w:rsidP="0045093A">
      <w:r w:rsidRPr="00F71CA4">
        <w:rPr>
          <w:b/>
          <w:sz w:val="24"/>
          <w:szCs w:val="24"/>
        </w:rPr>
        <w:lastRenderedPageBreak/>
        <w:t>Supplementary Figure 2</w:t>
      </w:r>
      <w:r>
        <w:rPr>
          <w:b/>
          <w:sz w:val="24"/>
          <w:szCs w:val="24"/>
        </w:rPr>
        <w:t xml:space="preserve">. </w:t>
      </w:r>
      <w:r>
        <w:rPr>
          <w:sz w:val="24"/>
          <w:szCs w:val="24"/>
        </w:rPr>
        <w:t>Scatter plot showing the correlation between RNA-seq and RT-qPCR gene expression changes for all hosts.</w:t>
      </w:r>
      <w:r w:rsidRPr="00200FDC">
        <w:rPr>
          <w:i/>
          <w:sz w:val="24"/>
          <w:szCs w:val="24"/>
        </w:rPr>
        <w:t xml:space="preserve"> r</w:t>
      </w:r>
      <w:r>
        <w:rPr>
          <w:sz w:val="24"/>
          <w:szCs w:val="24"/>
        </w:rPr>
        <w:t xml:space="preserve"> represents the correlation coefficient between RT-qPCR and RNA-seq expression change data.</w:t>
      </w:r>
      <w:r>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39"/>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77777777" w:rsidR="0045093A" w:rsidRPr="00DB4310" w:rsidRDefault="0045093A" w:rsidP="0045093A">
      <w:pPr>
        <w:jc w:val="both"/>
        <w:rPr>
          <w:sz w:val="24"/>
          <w:szCs w:val="24"/>
        </w:rPr>
      </w:pPr>
      <w:r w:rsidRPr="00DB4310">
        <w:rPr>
          <w:b/>
          <w:sz w:val="24"/>
          <w:szCs w:val="24"/>
        </w:rPr>
        <w:lastRenderedPageBreak/>
        <w:t>Supplementary Figure 3.</w:t>
      </w:r>
      <w:r>
        <w:rPr>
          <w:b/>
          <w:sz w:val="24"/>
          <w:szCs w:val="24"/>
        </w:rPr>
        <w:t xml:space="preserve"> </w:t>
      </w:r>
      <w:r w:rsidRPr="00DB4310">
        <w:rPr>
          <w:sz w:val="24"/>
          <w:szCs w:val="24"/>
        </w:rPr>
        <w:t xml:space="preserve">Expression changes of </w:t>
      </w:r>
      <w:r w:rsidRPr="00B7187E">
        <w:rPr>
          <w:i/>
          <w:sz w:val="24"/>
          <w:szCs w:val="24"/>
        </w:rPr>
        <w:t xml:space="preserve">Verticillium </w:t>
      </w:r>
      <w:proofErr w:type="spellStart"/>
      <w:r w:rsidRPr="00B7187E">
        <w:rPr>
          <w:i/>
          <w:sz w:val="24"/>
          <w:szCs w:val="24"/>
        </w:rPr>
        <w:t>dahliae</w:t>
      </w:r>
      <w:proofErr w:type="spellEnd"/>
      <w:r w:rsidRPr="00DB4310">
        <w:rPr>
          <w:sz w:val="24"/>
          <w:szCs w:val="24"/>
        </w:rPr>
        <w:t xml:space="preserve"> genes in </w:t>
      </w:r>
      <w:r>
        <w:rPr>
          <w:sz w:val="24"/>
          <w:szCs w:val="24"/>
        </w:rPr>
        <w:t xml:space="preserve">peppermint inoculated with isolate 111 relative to peppermint inoculated with isolate 653. RT-qPCR method was utilized to derive expression changes. The delta-delta Ct method was used to calculate log2 fold change for each gene and </w:t>
      </w:r>
      <w:r w:rsidRPr="00B7187E">
        <w:rPr>
          <w:i/>
          <w:sz w:val="24"/>
          <w:szCs w:val="24"/>
        </w:rPr>
        <w:t xml:space="preserve">V. </w:t>
      </w:r>
      <w:proofErr w:type="spellStart"/>
      <w:r w:rsidRPr="00B7187E">
        <w:rPr>
          <w:i/>
          <w:sz w:val="24"/>
          <w:szCs w:val="24"/>
        </w:rPr>
        <w:t>dahliae</w:t>
      </w:r>
      <w:proofErr w:type="spellEnd"/>
      <w:r>
        <w:rPr>
          <w:sz w:val="24"/>
          <w:szCs w:val="24"/>
        </w:rPr>
        <w:t xml:space="preserve"> housed keeping gene, Rho was used for normalization.   </w:t>
      </w:r>
    </w:p>
    <w:p w14:paraId="312F0387" w14:textId="77777777" w:rsidR="0045093A" w:rsidRDefault="0045093A" w:rsidP="0045093A">
      <w:pPr>
        <w:jc w:val="both"/>
        <w:rPr>
          <w:b/>
          <w:sz w:val="24"/>
          <w:szCs w:val="24"/>
        </w:rPr>
      </w:pPr>
      <w:r>
        <w:rPr>
          <w:noProof/>
        </w:rPr>
        <w:drawing>
          <wp:inline distT="0" distB="0" distL="0" distR="0" wp14:anchorId="6631B764" wp14:editId="1C55537E">
            <wp:extent cx="5419725" cy="5419725"/>
            <wp:effectExtent l="12700" t="12700" r="158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solidFill>
                        <a:sysClr val="windowText" lastClr="000000"/>
                      </a:solidFill>
                    </a:ln>
                  </pic:spPr>
                </pic:pic>
              </a:graphicData>
            </a:graphic>
          </wp:inline>
        </w:drawing>
      </w:r>
      <w:r w:rsidRPr="0045093A">
        <w:rPr>
          <w:b/>
          <w:sz w:val="24"/>
          <w:szCs w:val="24"/>
        </w:rPr>
        <w:t xml:space="preserve"> </w:t>
      </w:r>
    </w:p>
    <w:p w14:paraId="73A71BFF" w14:textId="77777777" w:rsidR="0045093A" w:rsidRDefault="0045093A" w:rsidP="0045093A">
      <w:pPr>
        <w:jc w:val="both"/>
        <w:rPr>
          <w:b/>
          <w:sz w:val="24"/>
          <w:szCs w:val="24"/>
        </w:rPr>
      </w:pPr>
    </w:p>
    <w:p w14:paraId="6CE9EA30" w14:textId="77777777" w:rsidR="0045093A" w:rsidRDefault="0045093A" w:rsidP="0045093A">
      <w:pPr>
        <w:jc w:val="both"/>
        <w:rPr>
          <w:b/>
          <w:sz w:val="24"/>
          <w:szCs w:val="24"/>
        </w:rPr>
      </w:pPr>
    </w:p>
    <w:p w14:paraId="5F299F83" w14:textId="77777777" w:rsidR="00DB4DC3" w:rsidRDefault="00DB4DC3" w:rsidP="0045093A">
      <w:pPr>
        <w:jc w:val="both"/>
        <w:rPr>
          <w:b/>
          <w:sz w:val="24"/>
          <w:szCs w:val="24"/>
        </w:rPr>
      </w:pPr>
    </w:p>
    <w:p w14:paraId="5DEEB498" w14:textId="77777777" w:rsidR="00DB4DC3" w:rsidRDefault="00DB4DC3" w:rsidP="0045093A">
      <w:pPr>
        <w:jc w:val="both"/>
        <w:rPr>
          <w:b/>
          <w:sz w:val="24"/>
          <w:szCs w:val="24"/>
        </w:rPr>
      </w:pPr>
    </w:p>
    <w:p w14:paraId="0966946B" w14:textId="77777777" w:rsidR="00DB4DC3" w:rsidRDefault="00DB4DC3" w:rsidP="0045093A">
      <w:pPr>
        <w:jc w:val="both"/>
        <w:rPr>
          <w:b/>
          <w:sz w:val="24"/>
          <w:szCs w:val="24"/>
        </w:rPr>
      </w:pPr>
    </w:p>
    <w:p w14:paraId="3EF64263" w14:textId="77777777" w:rsidR="00DB4DC3" w:rsidRDefault="00DB4DC3" w:rsidP="0045093A">
      <w:pPr>
        <w:jc w:val="both"/>
        <w:rPr>
          <w:b/>
          <w:sz w:val="24"/>
          <w:szCs w:val="24"/>
        </w:rPr>
      </w:pPr>
    </w:p>
    <w:p w14:paraId="0BB85BFA" w14:textId="77777777" w:rsidR="00DB4DC3" w:rsidRDefault="00DB4DC3" w:rsidP="0045093A">
      <w:pPr>
        <w:jc w:val="both"/>
        <w:rPr>
          <w:b/>
          <w:sz w:val="24"/>
          <w:szCs w:val="24"/>
        </w:rPr>
      </w:pPr>
    </w:p>
    <w:p w14:paraId="64CA2AA6" w14:textId="3AAD4715" w:rsidR="0045093A" w:rsidRDefault="0045093A" w:rsidP="0045093A">
      <w:pPr>
        <w:jc w:val="both"/>
        <w:rPr>
          <w:sz w:val="24"/>
          <w:szCs w:val="24"/>
        </w:rPr>
      </w:pPr>
      <w:r>
        <w:rPr>
          <w:b/>
          <w:sz w:val="24"/>
          <w:szCs w:val="24"/>
        </w:rPr>
        <w:lastRenderedPageBreak/>
        <w:t xml:space="preserve">Supplementary </w:t>
      </w:r>
      <w:r w:rsidR="00DB4DC3">
        <w:rPr>
          <w:b/>
          <w:sz w:val="24"/>
          <w:szCs w:val="24"/>
        </w:rPr>
        <w:t>F</w:t>
      </w:r>
      <w:r>
        <w:rPr>
          <w:b/>
          <w:sz w:val="24"/>
          <w:szCs w:val="24"/>
        </w:rPr>
        <w:t xml:space="preserve">igure.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3AD2FBD8" w14:textId="77777777" w:rsidR="0045093A" w:rsidRDefault="0045093A" w:rsidP="0045093A">
      <w:pPr>
        <w:jc w:val="both"/>
        <w:rPr>
          <w:sz w:val="24"/>
          <w:szCs w:val="24"/>
        </w:rPr>
      </w:pPr>
    </w:p>
    <w:p w14:paraId="4B1469A1" w14:textId="77777777" w:rsidR="0045093A" w:rsidRDefault="0045093A" w:rsidP="0045093A">
      <w:pPr>
        <w:jc w:val="center"/>
        <w:rPr>
          <w:b/>
          <w:sz w:val="24"/>
          <w:szCs w:val="24"/>
        </w:rPr>
      </w:pPr>
      <w:r>
        <w:rPr>
          <w:b/>
          <w:noProof/>
          <w:sz w:val="24"/>
          <w:szCs w:val="24"/>
        </w:rPr>
        <w:drawing>
          <wp:inline distT="0" distB="0" distL="0" distR="0" wp14:anchorId="1070CC49" wp14:editId="5259D93F">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sz w:val="24"/>
          <w:szCs w:val="24"/>
        </w:rPr>
        <w:drawing>
          <wp:inline distT="0" distB="0" distL="0" distR="0" wp14:anchorId="5BF01FB9" wp14:editId="25FDF43E">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6AA37DC0" w14:textId="77777777" w:rsidR="0045093A" w:rsidRPr="009B3520" w:rsidRDefault="0045093A" w:rsidP="0045093A">
      <w:pPr>
        <w:spacing w:after="160" w:line="480" w:lineRule="auto"/>
        <w:contextualSpacing/>
        <w:jc w:val="both"/>
        <w:rPr>
          <w:rFonts w:eastAsia="Times New Roman"/>
          <w:color w:val="222222"/>
          <w:sz w:val="24"/>
          <w:szCs w:val="24"/>
          <w:shd w:val="clear" w:color="auto" w:fill="FFFFFF"/>
          <w:lang w:val="en-US"/>
        </w:rPr>
      </w:pP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7E8FEB2C" w14:textId="77777777" w:rsidR="00D44044" w:rsidRDefault="00D44044">
      <w:pPr>
        <w:rPr>
          <w:b/>
        </w:rPr>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357099" w:rsidRPr="00357099" w:rsidRDefault="00357099" w:rsidP="00357099">
      <w:pPr>
        <w:rPr>
          <w:rFonts w:eastAsia="Times New Roman"/>
          <w:color w:val="252525"/>
          <w:sz w:val="27"/>
          <w:szCs w:val="27"/>
          <w:shd w:val="clear" w:color="auto" w:fill="FFFFFF"/>
          <w:lang w:val="en-US"/>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rFonts w:eastAsia="Times New Roman"/>
          <w:color w:val="252525"/>
          <w:sz w:val="27"/>
          <w:szCs w:val="27"/>
          <w:shd w:val="clear" w:color="auto" w:fill="FFFFFF"/>
          <w:lang w:val="en-US"/>
        </w:rPr>
        <w:t>Khuong</w:t>
      </w:r>
      <w:proofErr w:type="spellEnd"/>
      <w:r>
        <w:rPr>
          <w:rFonts w:eastAsia="Times New Roman"/>
          <w:color w:val="252525"/>
          <w:sz w:val="27"/>
          <w:szCs w:val="27"/>
          <w:shd w:val="clear" w:color="auto" w:fill="FFFFFF"/>
          <w:lang w:val="en-US"/>
        </w:rPr>
        <w:t xml:space="preserve"> here!</w:t>
      </w:r>
    </w:p>
    <w:p w14:paraId="07AF4262" w14:textId="1078132B" w:rsidR="00357099" w:rsidRDefault="00357099">
      <w:pPr>
        <w:pStyle w:val="CommentText"/>
      </w:pPr>
    </w:p>
  </w:comment>
  <w:comment w:id="4" w:author="Wheeler, David Linnard" w:date="2021-04-15T09:56:00Z" w:initials="WDL">
    <w:p w14:paraId="158603D7" w14:textId="77777777" w:rsidR="001E0302" w:rsidRDefault="001E0302">
      <w:pPr>
        <w:pStyle w:val="CommentText"/>
      </w:pPr>
      <w:r>
        <w:rPr>
          <w:rStyle w:val="CommentReference"/>
        </w:rPr>
        <w:annotationRef/>
      </w:r>
      <w:r>
        <w:t>David- fill this in…</w:t>
      </w:r>
    </w:p>
    <w:p w14:paraId="0CE37D01" w14:textId="1FFF0596" w:rsidR="001E0302" w:rsidRDefault="001E0302">
      <w:pPr>
        <w:pStyle w:val="CommentText"/>
      </w:pPr>
    </w:p>
  </w:comment>
  <w:comment w:id="5" w:author="Wheeler, David Linnard" w:date="2021-03-31T09:53:00Z" w:initials="WDL">
    <w:p w14:paraId="13D6FF62" w14:textId="25E074E7" w:rsidR="005D4337" w:rsidRDefault="005D4337">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6" w:author="Wheeler, David Linnard" w:date="2021-04-27T10:51:00Z" w:initials="WDL">
    <w:p w14:paraId="32B10264" w14:textId="77777777" w:rsidR="00A704F9" w:rsidRPr="00A704F9" w:rsidRDefault="00A704F9" w:rsidP="00C76B98">
      <w:pPr>
        <w:pStyle w:val="ListParagraph"/>
        <w:ind w:left="0"/>
        <w:rPr>
          <w:b/>
          <w:sz w:val="24"/>
          <w:szCs w:val="24"/>
        </w:rPr>
      </w:pPr>
      <w:r>
        <w:rPr>
          <w:rStyle w:val="CommentReference"/>
        </w:rPr>
        <w:annotationRef/>
      </w:r>
      <w:r>
        <w:t xml:space="preserve">Sudha, this is getting better. In </w:t>
      </w:r>
      <w:proofErr w:type="gramStart"/>
      <w:r>
        <w:t>general</w:t>
      </w:r>
      <w:proofErr w:type="gramEnd"/>
      <w:r>
        <w:t xml:space="preserve"> we need to structure the results so they are easy to read and understand. Based on our abstract, we should use the below the structure the results and the discussion:</w:t>
      </w:r>
    </w:p>
    <w:p w14:paraId="66CF472E" w14:textId="0DBF2670" w:rsidR="00A704F9" w:rsidRPr="00D7184C" w:rsidRDefault="00A704F9" w:rsidP="00A704F9">
      <w:pPr>
        <w:pStyle w:val="ListParagraph"/>
        <w:numPr>
          <w:ilvl w:val="0"/>
          <w:numId w:val="4"/>
        </w:numPr>
        <w:rPr>
          <w:b/>
          <w:sz w:val="24"/>
          <w:szCs w:val="24"/>
        </w:rPr>
      </w:pPr>
      <w:r>
        <w:t xml:space="preserve"> </w:t>
      </w:r>
      <w:r>
        <w:rPr>
          <w:sz w:val="24"/>
          <w:szCs w:val="24"/>
        </w:rPr>
        <w:t>DEGs</w:t>
      </w:r>
      <w:r w:rsidRPr="00C16C9D">
        <w:rPr>
          <w:sz w:val="24"/>
          <w:szCs w:val="24"/>
        </w:rPr>
        <w:t xml:space="preserve"> within hosts during infection with different </w:t>
      </w:r>
      <w:r w:rsidRPr="00C16C9D">
        <w:rPr>
          <w:i/>
          <w:sz w:val="24"/>
          <w:szCs w:val="24"/>
        </w:rPr>
        <w:t xml:space="preserve">V. </w:t>
      </w:r>
      <w:proofErr w:type="spellStart"/>
      <w:r w:rsidRPr="00C16C9D">
        <w:rPr>
          <w:i/>
          <w:sz w:val="24"/>
          <w:szCs w:val="24"/>
        </w:rPr>
        <w:t>dahliae</w:t>
      </w:r>
      <w:proofErr w:type="spellEnd"/>
      <w:r w:rsidRPr="00C16C9D">
        <w:rPr>
          <w:i/>
          <w:sz w:val="24"/>
          <w:szCs w:val="24"/>
        </w:rPr>
        <w:t xml:space="preserve"> </w:t>
      </w:r>
      <w:r w:rsidRPr="00C16C9D">
        <w:rPr>
          <w:iCs/>
          <w:sz w:val="24"/>
          <w:szCs w:val="24"/>
        </w:rPr>
        <w:t xml:space="preserve">isolates </w:t>
      </w:r>
    </w:p>
    <w:p w14:paraId="38EA9B15" w14:textId="77777777" w:rsidR="00A704F9" w:rsidRPr="00D7184C" w:rsidRDefault="00A704F9" w:rsidP="00A704F9">
      <w:pPr>
        <w:pStyle w:val="ListParagraph"/>
        <w:numPr>
          <w:ilvl w:val="0"/>
          <w:numId w:val="4"/>
        </w:numPr>
        <w:rPr>
          <w:b/>
          <w:sz w:val="24"/>
          <w:szCs w:val="24"/>
        </w:rPr>
      </w:pPr>
      <w:r>
        <w:rPr>
          <w:iCs/>
          <w:sz w:val="24"/>
          <w:szCs w:val="24"/>
        </w:rPr>
        <w:t xml:space="preserve">DEGs </w:t>
      </w:r>
      <w:r w:rsidRPr="00C16C9D">
        <w:rPr>
          <w:sz w:val="24"/>
          <w:szCs w:val="24"/>
        </w:rPr>
        <w:t xml:space="preserve">between </w:t>
      </w:r>
      <w:r w:rsidRPr="00C16C9D">
        <w:rPr>
          <w:i/>
          <w:sz w:val="24"/>
          <w:szCs w:val="24"/>
        </w:rPr>
        <w:t xml:space="preserve">V. </w:t>
      </w:r>
      <w:proofErr w:type="spellStart"/>
      <w:r w:rsidRPr="00C16C9D">
        <w:rPr>
          <w:i/>
          <w:sz w:val="24"/>
          <w:szCs w:val="24"/>
        </w:rPr>
        <w:t>dahliae</w:t>
      </w:r>
      <w:proofErr w:type="spellEnd"/>
      <w:r w:rsidRPr="00C16C9D">
        <w:rPr>
          <w:i/>
          <w:sz w:val="24"/>
          <w:szCs w:val="24"/>
        </w:rPr>
        <w:t xml:space="preserve"> </w:t>
      </w:r>
      <w:r w:rsidRPr="00C16C9D">
        <w:rPr>
          <w:sz w:val="24"/>
          <w:szCs w:val="24"/>
        </w:rPr>
        <w:t>isolates within a host</w:t>
      </w:r>
    </w:p>
    <w:p w14:paraId="1B4C59A3" w14:textId="793245D0" w:rsidR="00A704F9" w:rsidRPr="00A704F9" w:rsidRDefault="00A704F9" w:rsidP="00A704F9">
      <w:pPr>
        <w:pStyle w:val="ListParagraph"/>
        <w:numPr>
          <w:ilvl w:val="0"/>
          <w:numId w:val="4"/>
        </w:numPr>
        <w:rPr>
          <w:b/>
          <w:sz w:val="24"/>
          <w:szCs w:val="24"/>
        </w:rPr>
      </w:pPr>
      <w:r>
        <w:rPr>
          <w:sz w:val="24"/>
          <w:szCs w:val="24"/>
        </w:rPr>
        <w:t xml:space="preserve">DEGs </w:t>
      </w:r>
      <w:r w:rsidRPr="00C16C9D">
        <w:rPr>
          <w:sz w:val="24"/>
          <w:szCs w:val="24"/>
        </w:rPr>
        <w:t xml:space="preserve">between </w:t>
      </w:r>
      <w:r w:rsidRPr="00C16C9D">
        <w:rPr>
          <w:i/>
          <w:sz w:val="24"/>
          <w:szCs w:val="24"/>
        </w:rPr>
        <w:t xml:space="preserve">V. </w:t>
      </w:r>
      <w:proofErr w:type="spellStart"/>
      <w:r w:rsidRPr="00C16C9D">
        <w:rPr>
          <w:i/>
          <w:sz w:val="24"/>
          <w:szCs w:val="24"/>
        </w:rPr>
        <w:t>dahliae</w:t>
      </w:r>
      <w:proofErr w:type="spellEnd"/>
      <w:r w:rsidRPr="00C16C9D">
        <w:rPr>
          <w:i/>
          <w:sz w:val="24"/>
          <w:szCs w:val="24"/>
        </w:rPr>
        <w:t xml:space="preserve"> </w:t>
      </w:r>
      <w:r w:rsidRPr="00C16C9D">
        <w:rPr>
          <w:sz w:val="24"/>
          <w:szCs w:val="24"/>
        </w:rPr>
        <w:t>isolates across symptomatic and asymptomatic hosts</w:t>
      </w:r>
    </w:p>
    <w:p w14:paraId="18AD466F" w14:textId="1D660B50" w:rsidR="00A704F9" w:rsidRPr="00A704F9" w:rsidRDefault="00A704F9" w:rsidP="00A704F9">
      <w:pPr>
        <w:rPr>
          <w:bCs/>
          <w:sz w:val="24"/>
          <w:szCs w:val="24"/>
        </w:rPr>
      </w:pPr>
    </w:p>
    <w:p w14:paraId="6ECCC8B6" w14:textId="4468BF97" w:rsidR="00A704F9" w:rsidRPr="00C76B98" w:rsidRDefault="00A704F9" w:rsidP="00A704F9">
      <w:pPr>
        <w:rPr>
          <w:bCs/>
          <w:sz w:val="24"/>
          <w:szCs w:val="24"/>
        </w:rPr>
      </w:pPr>
      <w:r w:rsidRPr="00A704F9">
        <w:rPr>
          <w:bCs/>
          <w:sz w:val="24"/>
          <w:szCs w:val="24"/>
        </w:rPr>
        <w:t>For each section, we can start each paragraph with a summary or claim, present the evidence that supports that claim, then conclude the paragraph with a general statement. Does this make sense? If we just list results in no order it is hard to follow</w:t>
      </w:r>
      <w:r>
        <w:rPr>
          <w:b/>
          <w:sz w:val="24"/>
          <w:szCs w:val="24"/>
        </w:rPr>
        <w:t>.</w:t>
      </w:r>
      <w:r w:rsidR="00C76B98">
        <w:rPr>
          <w:b/>
          <w:sz w:val="24"/>
          <w:szCs w:val="24"/>
        </w:rPr>
        <w:t xml:space="preserve"> </w:t>
      </w:r>
      <w:r w:rsidR="00C76B98">
        <w:rPr>
          <w:b/>
          <w:sz w:val="24"/>
          <w:szCs w:val="24"/>
        </w:rPr>
        <w:br/>
      </w:r>
      <w:r w:rsidR="00C76B98">
        <w:rPr>
          <w:b/>
          <w:sz w:val="24"/>
          <w:szCs w:val="24"/>
        </w:rPr>
        <w:br/>
      </w:r>
      <w:r w:rsidR="00C76B98">
        <w:rPr>
          <w:bCs/>
          <w:sz w:val="24"/>
          <w:szCs w:val="24"/>
        </w:rPr>
        <w:t>Don’t worry too much about this now. We are almost there! You probably deserve first authorship for this.</w:t>
      </w:r>
    </w:p>
    <w:p w14:paraId="7DE20C65" w14:textId="5B176FFF" w:rsidR="00A704F9" w:rsidRDefault="00A704F9">
      <w:pPr>
        <w:pStyle w:val="CommentText"/>
      </w:pPr>
    </w:p>
  </w:comment>
  <w:comment w:id="20" w:author="Wheeler, David Linnard" w:date="2021-04-26T10:45:00Z" w:initials="WDL">
    <w:p w14:paraId="1895E2E3" w14:textId="51AF1533" w:rsidR="00AE520C" w:rsidRDefault="00AE520C">
      <w:pPr>
        <w:pStyle w:val="CommentText"/>
      </w:pPr>
      <w:r>
        <w:rPr>
          <w:rStyle w:val="CommentReference"/>
        </w:rPr>
        <w:annotationRef/>
      </w:r>
      <w:r>
        <w:t>This might belong in the discussion.</w:t>
      </w:r>
    </w:p>
  </w:comment>
  <w:comment w:id="10" w:author="Wheeler, David Linnard" w:date="2021-04-27T10:55:00Z" w:initials="WDL">
    <w:p w14:paraId="6A676957" w14:textId="76EA113E" w:rsidR="00915ACB" w:rsidRDefault="00915ACB">
      <w:pPr>
        <w:pStyle w:val="CommentText"/>
      </w:pPr>
      <w:r>
        <w:rPr>
          <w:rStyle w:val="CommentReference"/>
        </w:rPr>
        <w:annotationRef/>
      </w:r>
      <w:r>
        <w:t>Sudha, these are good paragraphs.</w:t>
      </w:r>
    </w:p>
  </w:comment>
  <w:comment w:id="33" w:author="Wheeler, David Linnard" w:date="2021-04-27T10:41:00Z" w:initials="WDL">
    <w:p w14:paraId="0A70E951" w14:textId="2EF27394" w:rsidR="00970806" w:rsidRDefault="00970806">
      <w:pPr>
        <w:pStyle w:val="CommentText"/>
      </w:pPr>
      <w:r>
        <w:rPr>
          <w:rStyle w:val="CommentReference"/>
        </w:rPr>
        <w:annotationRef/>
      </w:r>
      <w:r>
        <w:t>We need to address this in the discussion.</w:t>
      </w:r>
    </w:p>
  </w:comment>
  <w:comment w:id="38" w:author="Wheeler, David Linnard" w:date="2021-04-05T10:13:00Z" w:initials="WDL">
    <w:p w14:paraId="1923021B" w14:textId="77777777" w:rsidR="00414BAE" w:rsidRDefault="00414BAE"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40" w:author="Wheeler, David Linnard" w:date="2021-04-27T10:57:00Z" w:initials="WDL">
    <w:p w14:paraId="6990A4ED" w14:textId="46F26B22" w:rsidR="00C76B98" w:rsidRDefault="00C76B98">
      <w:pPr>
        <w:pStyle w:val="CommentText"/>
      </w:pPr>
      <w:r>
        <w:rPr>
          <w:rStyle w:val="CommentReference"/>
        </w:rPr>
        <w:annotationRef/>
      </w:r>
      <w:r>
        <w:t>Sudha, before we present differences across hosts, are there any differences between isolates within hosts to discuss?</w:t>
      </w:r>
    </w:p>
  </w:comment>
  <w:comment w:id="41" w:author="Wheeler, David Linnard" w:date="2021-04-27T10:46:00Z" w:initials="WDL">
    <w:p w14:paraId="004F2F8E" w14:textId="7B4D1105" w:rsidR="00A704F9" w:rsidRDefault="00A704F9">
      <w:pPr>
        <w:pStyle w:val="CommentText"/>
      </w:pPr>
      <w:r>
        <w:rPr>
          <w:rStyle w:val="CommentReference"/>
        </w:rPr>
        <w:annotationRef/>
      </w:r>
      <w:r>
        <w:t xml:space="preserve">Sudha, </w:t>
      </w:r>
      <w:proofErr w:type="gramStart"/>
      <w:r>
        <w:t>The</w:t>
      </w:r>
      <w:proofErr w:type="gramEnd"/>
      <w:r>
        <w:t xml:space="preserve"> wording here makes it sound like this is a plant gene….</w:t>
      </w:r>
    </w:p>
  </w:comment>
  <w:comment w:id="47" w:author="Wheeler, David Linnard" w:date="2021-04-26T10:48:00Z" w:initials="WDL">
    <w:p w14:paraId="222D20E4" w14:textId="40DFD5B3" w:rsidR="00AE520C" w:rsidRDefault="00AE520C">
      <w:pPr>
        <w:pStyle w:val="CommentText"/>
      </w:pPr>
      <w:r>
        <w:rPr>
          <w:rStyle w:val="CommentReference"/>
        </w:rPr>
        <w:annotationRef/>
      </w:r>
      <w:r>
        <w:t>discussion</w:t>
      </w:r>
    </w:p>
  </w:comment>
  <w:comment w:id="54" w:author="Wheeler, David Linnard" w:date="2021-04-26T10:51:00Z" w:initials="WDL">
    <w:p w14:paraId="49378B99" w14:textId="312B620F" w:rsidR="00291F99" w:rsidRDefault="00291F99">
      <w:pPr>
        <w:pStyle w:val="CommentText"/>
      </w:pPr>
      <w:r>
        <w:rPr>
          <w:rStyle w:val="CommentReference"/>
        </w:rPr>
        <w:annotationRef/>
      </w:r>
      <w:r>
        <w:t>David- insert brief summary sentence/paragraph.</w:t>
      </w:r>
    </w:p>
  </w:comment>
  <w:comment w:id="86" w:author="Wheeler, David Linnard" w:date="2021-04-27T10:30:00Z" w:initials="WDL">
    <w:p w14:paraId="25FD6DE2" w14:textId="77777777" w:rsidR="00C039C2" w:rsidRDefault="00C039C2">
      <w:pPr>
        <w:pStyle w:val="CommentText"/>
      </w:pPr>
      <w:r>
        <w:rPr>
          <w:rStyle w:val="CommentReference"/>
        </w:rPr>
        <w:annotationRef/>
      </w:r>
      <w:r>
        <w:t xml:space="preserve">Sudha, if </w:t>
      </w:r>
      <w:proofErr w:type="gramStart"/>
      <w:r>
        <w:t>possible</w:t>
      </w:r>
      <w:proofErr w:type="gramEnd"/>
      <w:r>
        <w:t xml:space="preserve"> can we insert a column with a shot description of the function? We can rotate the page to landscape format to make room.</w:t>
      </w:r>
    </w:p>
    <w:p w14:paraId="2654B270" w14:textId="77777777" w:rsidR="00970806" w:rsidRDefault="00970806">
      <w:pPr>
        <w:pStyle w:val="CommentText"/>
      </w:pPr>
    </w:p>
    <w:p w14:paraId="57B6B5FD" w14:textId="1D59EE5C" w:rsidR="00970806" w:rsidRDefault="00970806">
      <w:pPr>
        <w:pStyle w:val="CommentText"/>
      </w:pPr>
      <w:r>
        <w:t xml:space="preserve">We might also want to include the comparisons in a </w:t>
      </w:r>
      <w:proofErr w:type="gramStart"/>
      <w:r>
        <w:t>separate columns</w:t>
      </w:r>
      <w:proofErr w:type="gramEnd"/>
      <w:r>
        <w:t>.</w:t>
      </w:r>
    </w:p>
  </w:comment>
  <w:comment w:id="88" w:author="Wheeler, David Linnard" w:date="2021-04-27T10:48:00Z" w:initials="WDL">
    <w:p w14:paraId="593C9EC0" w14:textId="59A188F5" w:rsidR="00A704F9" w:rsidRDefault="00A704F9">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 w:id="87" w:author="Wheeler, David Linnard" w:date="2021-03-31T09:46:00Z" w:initials="WDL">
    <w:p w14:paraId="741E9BF4" w14:textId="2B5F93CA" w:rsidR="005D4337" w:rsidRDefault="005D4337">
      <w:pPr>
        <w:pStyle w:val="CommentText"/>
      </w:pPr>
      <w:r>
        <w:rPr>
          <w:rStyle w:val="CommentReference"/>
        </w:rPr>
        <w:annotationRef/>
      </w:r>
    </w:p>
  </w:comment>
  <w:comment w:id="90" w:author="Wheeler, David Linnard" w:date="2021-04-27T10:47:00Z" w:initials="WDL">
    <w:p w14:paraId="287E288A" w14:textId="25100C07" w:rsidR="00A704F9" w:rsidRDefault="00A704F9">
      <w:pPr>
        <w:pStyle w:val="CommentText"/>
      </w:pPr>
      <w:r>
        <w:rPr>
          <w:rStyle w:val="CommentReference"/>
        </w:rPr>
        <w:annotationRef/>
      </w:r>
      <w:r>
        <w:t>Do we know the amplicon size?</w:t>
      </w:r>
    </w:p>
  </w:comment>
  <w:comment w:id="91" w:author="G C Upadhaya, Sudha" w:date="2021-04-22T17:18:00Z" w:initials="GCUS">
    <w:p w14:paraId="2721D573" w14:textId="0CAED633" w:rsidR="001F2C82" w:rsidRDefault="001F2C82">
      <w:pPr>
        <w:pStyle w:val="CommentText"/>
      </w:pPr>
      <w:r>
        <w:rPr>
          <w:rStyle w:val="CommentReference"/>
        </w:rPr>
        <w:annotationRef/>
      </w:r>
      <w:r>
        <w:t xml:space="preserve">David, </w:t>
      </w:r>
      <w:proofErr w:type="gramStart"/>
      <w:r>
        <w:t>Looks</w:t>
      </w:r>
      <w:proofErr w:type="gramEnd"/>
      <w:r>
        <w:t xml:space="preserve"> like we need to correct the</w:t>
      </w:r>
      <w:r w:rsidR="00DB4DC3">
        <w:t xml:space="preserve"> gene</w:t>
      </w:r>
      <w:r>
        <w:t xml:space="preserve"> names in the heatmaps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7DE20C65" w15:done="0"/>
  <w15:commentEx w15:paraId="1895E2E3" w15:done="0"/>
  <w15:commentEx w15:paraId="6A676957" w15:done="0"/>
  <w15:commentEx w15:paraId="0A70E951" w15:done="0"/>
  <w15:commentEx w15:paraId="1923021B" w15:done="0"/>
  <w15:commentEx w15:paraId="6990A4ED" w15:done="0"/>
  <w15:commentEx w15:paraId="004F2F8E" w15:done="0"/>
  <w15:commentEx w15:paraId="222D20E4" w15:done="0"/>
  <w15:commentEx w15:paraId="49378B99" w15:done="0"/>
  <w15:commentEx w15:paraId="57B6B5FD" w15:done="0"/>
  <w15:commentEx w15:paraId="593C9EC0" w15:done="0"/>
  <w15:commentEx w15:paraId="741E9BF4" w15:done="0"/>
  <w15:commentEx w15:paraId="287E288A" w15:done="0"/>
  <w15:commentEx w15:paraId="2721D5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326B4E" w16cex:dateUtc="2021-04-27T17:51:00Z"/>
  <w16cex:commentExtensible w16cex:durableId="24311836" w16cex:dateUtc="2021-04-26T17:45:00Z"/>
  <w16cex:commentExtensible w16cex:durableId="24326C20" w16cex:dateUtc="2021-04-27T17:55:00Z"/>
  <w16cex:commentExtensible w16cex:durableId="243268CD" w16cex:dateUtc="2021-04-27T17:41:00Z"/>
  <w16cex:commentExtensible w16cex:durableId="24156155" w16cex:dateUtc="2021-04-05T17:13:00Z"/>
  <w16cex:commentExtensible w16cex:durableId="24326CA9" w16cex:dateUtc="2021-04-27T17:57:00Z"/>
  <w16cex:commentExtensible w16cex:durableId="243269F5" w16cex:dateUtc="2021-04-27T17:46:00Z"/>
  <w16cex:commentExtensible w16cex:durableId="243118FC" w16cex:dateUtc="2021-04-26T17:48:00Z"/>
  <w16cex:commentExtensible w16cex:durableId="243119B2" w16cex:dateUtc="2021-04-26T17:51:00Z"/>
  <w16cex:commentExtensible w16cex:durableId="2432662C" w16cex:dateUtc="2021-04-27T17:30:00Z"/>
  <w16cex:commentExtensible w16cex:durableId="24326A7E" w16cex:dateUtc="2021-04-27T17:48:00Z"/>
  <w16cex:commentExtensible w16cex:durableId="240EC36F" w16cex:dateUtc="2021-03-31T16:46:00Z"/>
  <w16cex:commentExtensible w16cex:durableId="24326A4B" w16cex:dateUtc="2021-04-27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7DE20C65" w16cid:durableId="24326B4E"/>
  <w16cid:commentId w16cid:paraId="1895E2E3" w16cid:durableId="24311836"/>
  <w16cid:commentId w16cid:paraId="6A676957" w16cid:durableId="24326C20"/>
  <w16cid:commentId w16cid:paraId="0A70E951" w16cid:durableId="243268CD"/>
  <w16cid:commentId w16cid:paraId="1923021B" w16cid:durableId="24156155"/>
  <w16cid:commentId w16cid:paraId="6990A4ED" w16cid:durableId="24326CA9"/>
  <w16cid:commentId w16cid:paraId="004F2F8E" w16cid:durableId="243269F5"/>
  <w16cid:commentId w16cid:paraId="222D20E4" w16cid:durableId="243118FC"/>
  <w16cid:commentId w16cid:paraId="49378B99" w16cid:durableId="243119B2"/>
  <w16cid:commentId w16cid:paraId="57B6B5FD" w16cid:durableId="2432662C"/>
  <w16cid:commentId w16cid:paraId="593C9EC0" w16cid:durableId="24326A7E"/>
  <w16cid:commentId w16cid:paraId="741E9BF4" w16cid:durableId="240EC36F"/>
  <w16cid:commentId w16cid:paraId="287E288A" w16cid:durableId="24326A4B"/>
  <w16cid:commentId w16cid:paraId="2721D573" w16cid:durableId="242C2E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2B9AD3" w14:textId="77777777" w:rsidR="00B15D4D" w:rsidRDefault="00B15D4D" w:rsidP="00094571">
      <w:pPr>
        <w:spacing w:line="240" w:lineRule="auto"/>
      </w:pPr>
      <w:r>
        <w:separator/>
      </w:r>
    </w:p>
  </w:endnote>
  <w:endnote w:type="continuationSeparator" w:id="0">
    <w:p w14:paraId="0E01D30C" w14:textId="77777777" w:rsidR="00B15D4D" w:rsidRDefault="00B15D4D" w:rsidP="00094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101E25" w14:textId="77777777" w:rsidR="00B15D4D" w:rsidRDefault="00B15D4D" w:rsidP="00094571">
      <w:pPr>
        <w:spacing w:line="240" w:lineRule="auto"/>
      </w:pPr>
      <w:r>
        <w:separator/>
      </w:r>
    </w:p>
  </w:footnote>
  <w:footnote w:type="continuationSeparator" w:id="0">
    <w:p w14:paraId="0D673F4D" w14:textId="77777777" w:rsidR="00B15D4D" w:rsidRDefault="00B15D4D" w:rsidP="000945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13ABF"/>
    <w:rsid w:val="00020C9B"/>
    <w:rsid w:val="00027B18"/>
    <w:rsid w:val="00054C1B"/>
    <w:rsid w:val="000642CA"/>
    <w:rsid w:val="00086CE2"/>
    <w:rsid w:val="00094571"/>
    <w:rsid w:val="000972B9"/>
    <w:rsid w:val="000B191D"/>
    <w:rsid w:val="000B42A7"/>
    <w:rsid w:val="000C4ECD"/>
    <w:rsid w:val="000D1CA1"/>
    <w:rsid w:val="000D2B6A"/>
    <w:rsid w:val="000E5912"/>
    <w:rsid w:val="000F5326"/>
    <w:rsid w:val="00112BCE"/>
    <w:rsid w:val="00127F4B"/>
    <w:rsid w:val="001421F5"/>
    <w:rsid w:val="001666B1"/>
    <w:rsid w:val="00171845"/>
    <w:rsid w:val="00175E9F"/>
    <w:rsid w:val="001768F8"/>
    <w:rsid w:val="00177627"/>
    <w:rsid w:val="00180EA5"/>
    <w:rsid w:val="001825CF"/>
    <w:rsid w:val="00182DA8"/>
    <w:rsid w:val="00184059"/>
    <w:rsid w:val="00186225"/>
    <w:rsid w:val="001B3632"/>
    <w:rsid w:val="001C4BD7"/>
    <w:rsid w:val="001D4BC4"/>
    <w:rsid w:val="001E0302"/>
    <w:rsid w:val="001E060C"/>
    <w:rsid w:val="001E4D2F"/>
    <w:rsid w:val="001F2C82"/>
    <w:rsid w:val="00200FDC"/>
    <w:rsid w:val="00211E11"/>
    <w:rsid w:val="0021510F"/>
    <w:rsid w:val="00217BBC"/>
    <w:rsid w:val="00221812"/>
    <w:rsid w:val="00222CA5"/>
    <w:rsid w:val="00241485"/>
    <w:rsid w:val="002546DD"/>
    <w:rsid w:val="00254E5F"/>
    <w:rsid w:val="00287FC9"/>
    <w:rsid w:val="00291D83"/>
    <w:rsid w:val="00291F99"/>
    <w:rsid w:val="002A15DD"/>
    <w:rsid w:val="002A5745"/>
    <w:rsid w:val="002C2EE4"/>
    <w:rsid w:val="002D33E3"/>
    <w:rsid w:val="002D3B68"/>
    <w:rsid w:val="002F1F57"/>
    <w:rsid w:val="00310BDC"/>
    <w:rsid w:val="00311EC0"/>
    <w:rsid w:val="00334107"/>
    <w:rsid w:val="00353988"/>
    <w:rsid w:val="00357099"/>
    <w:rsid w:val="003666B0"/>
    <w:rsid w:val="00376DF9"/>
    <w:rsid w:val="00382388"/>
    <w:rsid w:val="003842E4"/>
    <w:rsid w:val="003C29D3"/>
    <w:rsid w:val="003D5628"/>
    <w:rsid w:val="003D6FC8"/>
    <w:rsid w:val="00414BAE"/>
    <w:rsid w:val="0042478E"/>
    <w:rsid w:val="00443C68"/>
    <w:rsid w:val="0045093A"/>
    <w:rsid w:val="004619FB"/>
    <w:rsid w:val="00487F37"/>
    <w:rsid w:val="004924AA"/>
    <w:rsid w:val="004961B5"/>
    <w:rsid w:val="004B0B3D"/>
    <w:rsid w:val="004D65E4"/>
    <w:rsid w:val="004F1C44"/>
    <w:rsid w:val="004F3F51"/>
    <w:rsid w:val="004F57B9"/>
    <w:rsid w:val="004F6600"/>
    <w:rsid w:val="00531DCA"/>
    <w:rsid w:val="00547086"/>
    <w:rsid w:val="0058657D"/>
    <w:rsid w:val="005A0BC5"/>
    <w:rsid w:val="005A30AC"/>
    <w:rsid w:val="005A5AB5"/>
    <w:rsid w:val="005B3BB8"/>
    <w:rsid w:val="005C7DAB"/>
    <w:rsid w:val="005D4337"/>
    <w:rsid w:val="005D6965"/>
    <w:rsid w:val="00601CC9"/>
    <w:rsid w:val="00603F7E"/>
    <w:rsid w:val="00604FB1"/>
    <w:rsid w:val="00634FFD"/>
    <w:rsid w:val="00645592"/>
    <w:rsid w:val="00647775"/>
    <w:rsid w:val="00655709"/>
    <w:rsid w:val="00666691"/>
    <w:rsid w:val="00682880"/>
    <w:rsid w:val="00682AF8"/>
    <w:rsid w:val="00686B68"/>
    <w:rsid w:val="006F1837"/>
    <w:rsid w:val="00725196"/>
    <w:rsid w:val="0073486D"/>
    <w:rsid w:val="00737FD0"/>
    <w:rsid w:val="00742DA3"/>
    <w:rsid w:val="00745681"/>
    <w:rsid w:val="007915A1"/>
    <w:rsid w:val="00795303"/>
    <w:rsid w:val="007A653F"/>
    <w:rsid w:val="007B03DB"/>
    <w:rsid w:val="007B7167"/>
    <w:rsid w:val="007C253B"/>
    <w:rsid w:val="007D6B56"/>
    <w:rsid w:val="007F7874"/>
    <w:rsid w:val="0081256B"/>
    <w:rsid w:val="0081461C"/>
    <w:rsid w:val="0081659D"/>
    <w:rsid w:val="00816986"/>
    <w:rsid w:val="0082611D"/>
    <w:rsid w:val="00830C3C"/>
    <w:rsid w:val="008437E2"/>
    <w:rsid w:val="00844957"/>
    <w:rsid w:val="0085077C"/>
    <w:rsid w:val="00861EB8"/>
    <w:rsid w:val="00866E00"/>
    <w:rsid w:val="008821D9"/>
    <w:rsid w:val="008A5833"/>
    <w:rsid w:val="008B29B5"/>
    <w:rsid w:val="008C44B0"/>
    <w:rsid w:val="008C49ED"/>
    <w:rsid w:val="008D0DFB"/>
    <w:rsid w:val="008F0F7C"/>
    <w:rsid w:val="008F2590"/>
    <w:rsid w:val="00903E5C"/>
    <w:rsid w:val="00915ACB"/>
    <w:rsid w:val="00921F21"/>
    <w:rsid w:val="00922B49"/>
    <w:rsid w:val="00923AC1"/>
    <w:rsid w:val="00925AC7"/>
    <w:rsid w:val="00927059"/>
    <w:rsid w:val="00963939"/>
    <w:rsid w:val="00970806"/>
    <w:rsid w:val="00970EA1"/>
    <w:rsid w:val="009A00C9"/>
    <w:rsid w:val="009B1AE7"/>
    <w:rsid w:val="009B3520"/>
    <w:rsid w:val="009C4E95"/>
    <w:rsid w:val="009F19EA"/>
    <w:rsid w:val="009F3269"/>
    <w:rsid w:val="009F403F"/>
    <w:rsid w:val="00A035CE"/>
    <w:rsid w:val="00A20501"/>
    <w:rsid w:val="00A314C4"/>
    <w:rsid w:val="00A33237"/>
    <w:rsid w:val="00A52A41"/>
    <w:rsid w:val="00A62C5B"/>
    <w:rsid w:val="00A704F9"/>
    <w:rsid w:val="00AB039C"/>
    <w:rsid w:val="00AE520C"/>
    <w:rsid w:val="00AF243B"/>
    <w:rsid w:val="00B13E31"/>
    <w:rsid w:val="00B15D4D"/>
    <w:rsid w:val="00B30DBC"/>
    <w:rsid w:val="00B3146A"/>
    <w:rsid w:val="00B40B29"/>
    <w:rsid w:val="00B46D3F"/>
    <w:rsid w:val="00B54CAD"/>
    <w:rsid w:val="00B62E80"/>
    <w:rsid w:val="00B666A5"/>
    <w:rsid w:val="00B7187E"/>
    <w:rsid w:val="00B9386B"/>
    <w:rsid w:val="00BB40F6"/>
    <w:rsid w:val="00C00CE8"/>
    <w:rsid w:val="00C039C2"/>
    <w:rsid w:val="00C16C9D"/>
    <w:rsid w:val="00C21599"/>
    <w:rsid w:val="00C26F51"/>
    <w:rsid w:val="00C34AC2"/>
    <w:rsid w:val="00C62F64"/>
    <w:rsid w:val="00C76B98"/>
    <w:rsid w:val="00CA6B87"/>
    <w:rsid w:val="00CC693D"/>
    <w:rsid w:val="00CE0C02"/>
    <w:rsid w:val="00CF553A"/>
    <w:rsid w:val="00CF5C09"/>
    <w:rsid w:val="00D31369"/>
    <w:rsid w:val="00D44044"/>
    <w:rsid w:val="00D617B6"/>
    <w:rsid w:val="00D61F82"/>
    <w:rsid w:val="00D622BD"/>
    <w:rsid w:val="00D6269E"/>
    <w:rsid w:val="00D72C50"/>
    <w:rsid w:val="00D81EFA"/>
    <w:rsid w:val="00DB00E7"/>
    <w:rsid w:val="00DB4DC3"/>
    <w:rsid w:val="00DC4859"/>
    <w:rsid w:val="00DD10D0"/>
    <w:rsid w:val="00DD6232"/>
    <w:rsid w:val="00DF70E8"/>
    <w:rsid w:val="00E30AB9"/>
    <w:rsid w:val="00E41F18"/>
    <w:rsid w:val="00E4656F"/>
    <w:rsid w:val="00E673F1"/>
    <w:rsid w:val="00E908E0"/>
    <w:rsid w:val="00E918F4"/>
    <w:rsid w:val="00E91A5E"/>
    <w:rsid w:val="00EA2783"/>
    <w:rsid w:val="00EA3EA8"/>
    <w:rsid w:val="00EB1128"/>
    <w:rsid w:val="00EB21E8"/>
    <w:rsid w:val="00EC7F8D"/>
    <w:rsid w:val="00EE522F"/>
    <w:rsid w:val="00F0319F"/>
    <w:rsid w:val="00F03411"/>
    <w:rsid w:val="00F21760"/>
    <w:rsid w:val="00F24385"/>
    <w:rsid w:val="00F4032F"/>
    <w:rsid w:val="00F42629"/>
    <w:rsid w:val="00F46AF5"/>
    <w:rsid w:val="00F5008C"/>
    <w:rsid w:val="00F50A8B"/>
    <w:rsid w:val="00F60084"/>
    <w:rsid w:val="00F62633"/>
    <w:rsid w:val="00F64697"/>
    <w:rsid w:val="00F71CA4"/>
    <w:rsid w:val="00F86A7E"/>
    <w:rsid w:val="00F9199F"/>
    <w:rsid w:val="00F9304B"/>
    <w:rsid w:val="00FA711E"/>
    <w:rsid w:val="00FB3C8B"/>
    <w:rsid w:val="00FB5222"/>
    <w:rsid w:val="00FC66AE"/>
    <w:rsid w:val="00FD6969"/>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 w:type="paragraph" w:styleId="Header">
    <w:name w:val="header"/>
    <w:basedOn w:val="Normal"/>
    <w:link w:val="HeaderChar"/>
    <w:uiPriority w:val="99"/>
    <w:unhideWhenUsed/>
    <w:rsid w:val="00094571"/>
    <w:pPr>
      <w:tabs>
        <w:tab w:val="center" w:pos="4680"/>
        <w:tab w:val="right" w:pos="9360"/>
      </w:tabs>
      <w:spacing w:line="240" w:lineRule="auto"/>
    </w:p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spacing w:line="240" w:lineRule="auto"/>
    </w:p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111/nph.15567" TargetMode="External"/><Relationship Id="rId39" Type="http://schemas.openxmlformats.org/officeDocument/2006/relationships/image" Target="media/image10.png"/><Relationship Id="rId21" Type="http://schemas.openxmlformats.org/officeDocument/2006/relationships/hyperlink" Target="https://doi.org/10.1186/1471-2164-14-607" TargetMode="External"/><Relationship Id="rId34" Type="http://schemas.openxmlformats.org/officeDocument/2006/relationships/hyperlink" Target="https://apsjournals.apsnet.org/doi/10.1094/PHP-2011-0323-02-RS" TargetMode="External"/><Relationship Id="rId42" Type="http://schemas.openxmlformats.org/officeDocument/2006/relationships/image" Target="media/image1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3389/fpls.2015.00428" TargetMode="External"/><Relationship Id="rId32" Type="http://schemas.openxmlformats.org/officeDocument/2006/relationships/hyperlink" Target="https://apsjournals.apsnet.org/doi/10.1094/PHP-2011-0323-02-RS" TargetMode="External"/><Relationship Id="rId37" Type="http://schemas.openxmlformats.org/officeDocument/2006/relationships/hyperlink" Target="https://doi.org/10.1038/nature10158" TargetMode="External"/><Relationship Id="rId40" Type="http://schemas.openxmlformats.org/officeDocument/2006/relationships/image" Target="media/image11.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186/1471-2164-14-852"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94/PHP-2011-0323-02-RS" TargetMode="Externa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371/journal.ppat.1002137"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9.png"/><Relationship Id="rId20" Type="http://schemas.openxmlformats.org/officeDocument/2006/relationships/hyperlink" Target="https://www.apsnet.org/edcenter/intropp/lessons/fungi/ascomycetes/Pages/VerticilliumWilt.aspx" TargetMode="External"/><Relationship Id="rId4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E2ADE-893C-478F-809D-D84613B93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34</Pages>
  <Words>5971</Words>
  <Characters>34036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5</cp:revision>
  <dcterms:created xsi:type="dcterms:W3CDTF">2021-04-23T00:27:00Z</dcterms:created>
  <dcterms:modified xsi:type="dcterms:W3CDTF">2021-04-27T17:59:00Z</dcterms:modified>
</cp:coreProperties>
</file>