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77777777"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proofErr w:type="spellStart"/>
      <w:r>
        <w:rPr>
          <w:sz w:val="24"/>
          <w:szCs w:val="24"/>
        </w:rPr>
        <w:t>Jeness</w:t>
      </w:r>
      <w:proofErr w:type="spellEnd"/>
      <w:r>
        <w:rPr>
          <w:sz w:val="24"/>
          <w:szCs w:val="24"/>
        </w:rPr>
        <w:t xml:space="preserve"> Scott</w:t>
      </w:r>
      <w:r>
        <w:rPr>
          <w:sz w:val="24"/>
          <w:szCs w:val="24"/>
          <w:vertAlign w:val="superscript"/>
        </w:rPr>
        <w:t>2</w:t>
      </w:r>
      <w:r>
        <w:rPr>
          <w:sz w:val="24"/>
          <w:szCs w:val="24"/>
        </w:rPr>
        <w:t>,</w:t>
      </w:r>
    </w:p>
    <w:p w14:paraId="74E72206" w14:textId="77777777" w:rsidR="00D44044" w:rsidRDefault="0021510F">
      <w:pPr>
        <w:jc w:val="center"/>
        <w:rPr>
          <w:sz w:val="24"/>
          <w:szCs w:val="24"/>
          <w:vertAlign w:val="superscript"/>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p>
    <w:p w14:paraId="621134D7" w14:textId="77777777" w:rsidR="00D44044" w:rsidRDefault="0021510F">
      <w:pPr>
        <w:jc w:val="center"/>
        <w:rPr>
          <w:sz w:val="24"/>
          <w:szCs w:val="24"/>
        </w:rPr>
      </w:pP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lastRenderedPageBreak/>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14E1051B" w14:textId="77777777" w:rsidR="00D44044" w:rsidRDefault="00D44044">
      <w:pPr>
        <w:rPr>
          <w:b/>
          <w:sz w:val="24"/>
          <w:szCs w:val="24"/>
        </w:rPr>
      </w:pPr>
    </w:p>
    <w:p w14:paraId="178D886B" w14:textId="77777777" w:rsidR="00D44044" w:rsidRDefault="00D44044">
      <w:pPr>
        <w:rPr>
          <w:b/>
          <w:sz w:val="24"/>
          <w:szCs w:val="24"/>
        </w:rPr>
      </w:pPr>
    </w:p>
    <w:p w14:paraId="2BB73FC6" w14:textId="77777777" w:rsidR="00D44044" w:rsidRDefault="00D44044">
      <w:pPr>
        <w:rPr>
          <w:b/>
          <w:sz w:val="24"/>
          <w:szCs w:val="24"/>
        </w:rPr>
      </w:pPr>
    </w:p>
    <w:p w14:paraId="30164CAC" w14:textId="77777777" w:rsidR="00D44044" w:rsidRDefault="0021510F">
      <w:pPr>
        <w:rPr>
          <w:b/>
          <w:sz w:val="28"/>
          <w:szCs w:val="28"/>
        </w:rPr>
      </w:pPr>
      <w:r>
        <w:rPr>
          <w:b/>
          <w:sz w:val="28"/>
          <w:szCs w:val="28"/>
        </w:rPr>
        <w:t>Abstract</w:t>
      </w:r>
    </w:p>
    <w:p w14:paraId="62882FBC" w14:textId="77777777" w:rsidR="00D44044" w:rsidRDefault="0021510F">
      <w:pPr>
        <w:jc w:val="both"/>
        <w:rPr>
          <w:sz w:val="24"/>
          <w:szCs w:val="24"/>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identify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genes associated with pathogenesis or </w:t>
      </w:r>
      <w:proofErr w:type="spellStart"/>
      <w:r>
        <w:rPr>
          <w:sz w:val="24"/>
          <w:szCs w:val="24"/>
        </w:rPr>
        <w:t>endophytism</w:t>
      </w:r>
      <w:proofErr w:type="spellEnd"/>
      <w:r>
        <w:rPr>
          <w:sz w:val="24"/>
          <w:szCs w:val="24"/>
        </w:rPr>
        <w:t xml:space="preserve"> and host genes associated with resistance or susceptibility. To accomplish this goal, the following hypotheses were tested: differences in gene expression exist between (</w:t>
      </w:r>
      <w:proofErr w:type="spellStart"/>
      <w:r>
        <w:rPr>
          <w:sz w:val="24"/>
          <w:szCs w:val="24"/>
        </w:rPr>
        <w:t>i</w:t>
      </w:r>
      <w:proofErr w:type="spellEnd"/>
      <w:r>
        <w:rPr>
          <w:sz w:val="24"/>
          <w:szCs w:val="24"/>
        </w:rPr>
        <w:t xml:space="preserve">) symptomatic vs asymptomatic hosts during infection of </w:t>
      </w:r>
      <w:r>
        <w:rPr>
          <w:i/>
          <w:sz w:val="24"/>
          <w:szCs w:val="24"/>
        </w:rPr>
        <w:t xml:space="preserve">V. </w:t>
      </w:r>
      <w:proofErr w:type="spellStart"/>
      <w:r>
        <w:rPr>
          <w:i/>
          <w:sz w:val="24"/>
          <w:szCs w:val="24"/>
        </w:rPr>
        <w:t>dahliae</w:t>
      </w:r>
      <w:proofErr w:type="spellEnd"/>
      <w:r>
        <w:rPr>
          <w:i/>
          <w:sz w:val="24"/>
          <w:szCs w:val="24"/>
        </w:rPr>
        <w:t>,</w:t>
      </w:r>
      <w:r>
        <w:rPr>
          <w:sz w:val="24"/>
          <w:szCs w:val="24"/>
        </w:rPr>
        <w:t xml:space="preserve"> (ii)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that vary in aggressiveness on a host, and (iii)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strains 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p>
    <w:p w14:paraId="1D9C238E" w14:textId="77777777" w:rsidR="00D44044" w:rsidRDefault="0021510F">
      <w:pPr>
        <w:numPr>
          <w:ilvl w:val="0"/>
          <w:numId w:val="2"/>
        </w:numPr>
        <w:jc w:val="both"/>
      </w:pPr>
      <w:r>
        <w:rPr>
          <w:sz w:val="24"/>
          <w:szCs w:val="24"/>
        </w:rPr>
        <w:t>Number of genes</w:t>
      </w:r>
    </w:p>
    <w:p w14:paraId="0A0CB36A" w14:textId="77777777" w:rsidR="00D44044" w:rsidRDefault="0021510F">
      <w:pPr>
        <w:numPr>
          <w:ilvl w:val="0"/>
          <w:numId w:val="2"/>
        </w:numPr>
        <w:jc w:val="both"/>
      </w:pPr>
      <w:r>
        <w:rPr>
          <w:sz w:val="24"/>
          <w:szCs w:val="24"/>
        </w:rPr>
        <w:t>Number of differentially expressed genes</w:t>
      </w:r>
    </w:p>
    <w:p w14:paraId="244B9F29" w14:textId="77777777" w:rsidR="00D44044" w:rsidRDefault="0021510F">
      <w:pPr>
        <w:numPr>
          <w:ilvl w:val="0"/>
          <w:numId w:val="2"/>
        </w:numPr>
        <w:jc w:val="both"/>
      </w:pPr>
      <w:r>
        <w:rPr>
          <w:sz w:val="24"/>
          <w:szCs w:val="24"/>
        </w:rPr>
        <w:t>GO of all genes</w:t>
      </w:r>
    </w:p>
    <w:p w14:paraId="04259D79" w14:textId="77777777" w:rsidR="00D44044" w:rsidRDefault="0021510F">
      <w:pPr>
        <w:numPr>
          <w:ilvl w:val="0"/>
          <w:numId w:val="2"/>
        </w:numPr>
        <w:jc w:val="both"/>
      </w:pPr>
      <w:r>
        <w:rPr>
          <w:sz w:val="24"/>
          <w:szCs w:val="24"/>
        </w:rPr>
        <w:t>DEGs from:</w:t>
      </w:r>
    </w:p>
    <w:p w14:paraId="3216D990" w14:textId="77777777" w:rsidR="00D44044" w:rsidRDefault="0021510F">
      <w:pPr>
        <w:numPr>
          <w:ilvl w:val="1"/>
          <w:numId w:val="2"/>
        </w:numPr>
        <w:jc w:val="both"/>
      </w:pPr>
      <w:r>
        <w:rPr>
          <w:sz w:val="24"/>
          <w:szCs w:val="24"/>
        </w:rPr>
        <w:t>Between symptomatic vs asymptomatic hosts (resistance vs susceptibility) within an isolate</w:t>
      </w:r>
    </w:p>
    <w:p w14:paraId="31A54267" w14:textId="77777777" w:rsidR="00D44044" w:rsidRDefault="0021510F">
      <w:pPr>
        <w:numPr>
          <w:ilvl w:val="1"/>
          <w:numId w:val="2"/>
        </w:numPr>
        <w:jc w:val="both"/>
      </w:pP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w:t>
      </w:r>
    </w:p>
    <w:p w14:paraId="2BF14222" w14:textId="77777777" w:rsidR="00D44044" w:rsidRDefault="0021510F">
      <w:pPr>
        <w:numPr>
          <w:ilvl w:val="2"/>
          <w:numId w:val="2"/>
        </w:numPr>
        <w:jc w:val="both"/>
      </w:pPr>
      <w:r>
        <w:rPr>
          <w:sz w:val="24"/>
          <w:szCs w:val="24"/>
        </w:rPr>
        <w:t>between isolates (virulent or avirulent) within a host</w:t>
      </w:r>
    </w:p>
    <w:p w14:paraId="6182EE96" w14:textId="77777777" w:rsidR="00D44044" w:rsidRDefault="0021510F">
      <w:pPr>
        <w:numPr>
          <w:ilvl w:val="2"/>
          <w:numId w:val="2"/>
        </w:numPr>
        <w:jc w:val="both"/>
      </w:pPr>
      <w:r>
        <w:rPr>
          <w:sz w:val="24"/>
          <w:szCs w:val="24"/>
        </w:rPr>
        <w:t>between hosts (endophytic vs pathogenic) within an isolate</w:t>
      </w:r>
    </w:p>
    <w:p w14:paraId="7707E155" w14:textId="77777777" w:rsidR="00D44044" w:rsidRDefault="0021510F">
      <w:pPr>
        <w:numPr>
          <w:ilvl w:val="0"/>
          <w:numId w:val="2"/>
        </w:numPr>
        <w:jc w:val="both"/>
      </w:pPr>
      <w:r>
        <w:rPr>
          <w:sz w:val="24"/>
          <w:szCs w:val="24"/>
        </w:rPr>
        <w:t>Validation</w:t>
      </w:r>
    </w:p>
    <w:p w14:paraId="045C68DA" w14:textId="77777777" w:rsidR="00D44044" w:rsidRDefault="0021510F">
      <w:pPr>
        <w:numPr>
          <w:ilvl w:val="0"/>
          <w:numId w:val="2"/>
        </w:numPr>
        <w:jc w:val="both"/>
      </w:pPr>
      <w:r>
        <w:rPr>
          <w:sz w:val="24"/>
          <w:szCs w:val="24"/>
        </w:rPr>
        <w:t>Impact and implications</w:t>
      </w:r>
    </w:p>
    <w:p w14:paraId="682F271E" w14:textId="77777777" w:rsidR="00D44044" w:rsidRDefault="0021510F">
      <w:pPr>
        <w:jc w:val="center"/>
        <w:rPr>
          <w:b/>
          <w:sz w:val="24"/>
          <w:szCs w:val="24"/>
        </w:rPr>
      </w:pPr>
      <w:r>
        <w:rPr>
          <w:b/>
          <w:sz w:val="24"/>
          <w:szCs w:val="24"/>
        </w:rPr>
        <w:t xml:space="preserve"> </w:t>
      </w:r>
    </w:p>
    <w:p w14:paraId="73FCA561" w14:textId="77777777" w:rsidR="00D44044" w:rsidRDefault="0021510F">
      <w:pPr>
        <w:rPr>
          <w:b/>
          <w:sz w:val="28"/>
          <w:szCs w:val="28"/>
        </w:rPr>
      </w:pPr>
      <w:r>
        <w:rPr>
          <w:b/>
          <w:sz w:val="28"/>
          <w:szCs w:val="28"/>
        </w:rPr>
        <w:t>Introduction</w:t>
      </w:r>
    </w:p>
    <w:p w14:paraId="3E616144" w14:textId="77777777" w:rsidR="00D44044" w:rsidRDefault="0021510F">
      <w:pPr>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Individual isolates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proofErr w:type="spellStart"/>
      <w:r>
        <w:rPr>
          <w:i/>
          <w:sz w:val="24"/>
          <w:szCs w:val="24"/>
          <w:highlight w:val="white"/>
        </w:rPr>
        <w:t>piperita</w:t>
      </w:r>
      <w:proofErr w:type="spellEnd"/>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77777777" w:rsidR="00D44044" w:rsidRDefault="0021510F">
      <w:pPr>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govern </w:t>
      </w:r>
      <w:r>
        <w:rPr>
          <w:sz w:val="24"/>
          <w:szCs w:val="24"/>
          <w:highlight w:val="white"/>
        </w:rPr>
        <w:lastRenderedPageBreak/>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xml:space="preserve">. Solutions to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77777777" w:rsidR="00D44044" w:rsidRDefault="0021510F">
      <w:pPr>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 among scientists.</w:t>
      </w:r>
    </w:p>
    <w:p w14:paraId="06FD0D92" w14:textId="77777777" w:rsidR="00D44044" w:rsidRDefault="0021510F">
      <w:pPr>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Thus,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that varied in aggressiveness. Dual RNA-seq was subsequently completed. DEGs were detected and validated. The results ….</w:t>
      </w:r>
    </w:p>
    <w:p w14:paraId="34FE602C" w14:textId="77777777" w:rsidR="00D44044" w:rsidRDefault="00D44044">
      <w:pPr>
        <w:jc w:val="both"/>
        <w:rPr>
          <w:sz w:val="24"/>
          <w:szCs w:val="24"/>
          <w:highlight w:val="white"/>
        </w:rPr>
      </w:pPr>
    </w:p>
    <w:p w14:paraId="1DBC526D" w14:textId="77777777" w:rsidR="00D44044" w:rsidRDefault="0021510F">
      <w:pPr>
        <w:rPr>
          <w:b/>
          <w:sz w:val="28"/>
          <w:szCs w:val="28"/>
        </w:rPr>
      </w:pPr>
      <w:r>
        <w:rPr>
          <w:b/>
          <w:sz w:val="28"/>
          <w:szCs w:val="28"/>
        </w:rPr>
        <w:t>Materials and Methods</w:t>
      </w:r>
    </w:p>
    <w:p w14:paraId="5CB2DC4A" w14:textId="77777777" w:rsidR="00D44044" w:rsidRDefault="0021510F">
      <w:pPr>
        <w:ind w:firstLine="720"/>
        <w:jc w:val="both"/>
        <w:rPr>
          <w:sz w:val="24"/>
          <w:szCs w:val="24"/>
        </w:rPr>
      </w:pPr>
      <w:r>
        <w:rPr>
          <w:sz w:val="24"/>
          <w:szCs w:val="24"/>
        </w:rPr>
        <w:t>To test the hypotheses stated above, a dual RNA-seq trial was completed and validated with quantitative reverse-transcriptase PCR (</w:t>
      </w:r>
      <w:proofErr w:type="spellStart"/>
      <w:r>
        <w:rPr>
          <w:sz w:val="24"/>
          <w:szCs w:val="24"/>
        </w:rPr>
        <w:t>qRT</w:t>
      </w:r>
      <w:proofErr w:type="spellEnd"/>
      <w:r>
        <w:rPr>
          <w:sz w:val="24"/>
          <w:szCs w:val="24"/>
        </w:rPr>
        <w:t>-PCR). Each trial is described below.</w:t>
      </w:r>
    </w:p>
    <w:p w14:paraId="54B9E1AB" w14:textId="77777777" w:rsidR="00D44044" w:rsidRDefault="00D44044">
      <w:pPr>
        <w:rPr>
          <w:sz w:val="24"/>
          <w:szCs w:val="24"/>
        </w:rPr>
      </w:pPr>
    </w:p>
    <w:p w14:paraId="7A132E57" w14:textId="77777777" w:rsidR="00D44044" w:rsidRDefault="0021510F">
      <w:pPr>
        <w:rPr>
          <w:b/>
          <w:sz w:val="24"/>
          <w:szCs w:val="24"/>
        </w:rPr>
      </w:pPr>
      <w:r>
        <w:rPr>
          <w:b/>
          <w:sz w:val="24"/>
          <w:szCs w:val="24"/>
        </w:rPr>
        <w:t>RNA seq trial</w:t>
      </w:r>
    </w:p>
    <w:p w14:paraId="4CE5BBE9" w14:textId="77777777" w:rsidR="00D44044" w:rsidRDefault="0021510F">
      <w:pPr>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pPr>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w:t>
      </w:r>
      <w:r>
        <w:rPr>
          <w:sz w:val="24"/>
          <w:szCs w:val="24"/>
        </w:rPr>
        <w:lastRenderedPageBreak/>
        <w:t xml:space="preserve">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pPr>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77777777" w:rsidR="00D44044" w:rsidRDefault="0021510F">
      <w:pPr>
        <w:ind w:firstLine="720"/>
        <w:jc w:val="both"/>
        <w:rPr>
          <w:color w:val="202020"/>
          <w:sz w:val="24"/>
          <w:szCs w:val="24"/>
          <w:highlight w:val="white"/>
        </w:rPr>
      </w:pPr>
      <w:r>
        <w:rPr>
          <w:sz w:val="24"/>
          <w:szCs w:val="24"/>
        </w:rPr>
        <w:t xml:space="preserve">Samples of 3 biological replicate samples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 xml:space="preserve">Beijing, China) for library preparation and sequencing. In </w:t>
      </w:r>
      <w:proofErr w:type="spellStart"/>
      <w:proofErr w:type="gramStart"/>
      <w:r>
        <w:rPr>
          <w:color w:val="222222"/>
          <w:sz w:val="24"/>
          <w:szCs w:val="24"/>
          <w:highlight w:val="white"/>
        </w:rPr>
        <w:t>shor</w:t>
      </w:r>
      <w:proofErr w:type="spellEnd"/>
      <w:r>
        <w:rPr>
          <w:color w:val="222222"/>
          <w:sz w:val="24"/>
          <w:szCs w:val="24"/>
          <w:highlight w:val="white"/>
        </w:rPr>
        <w:t>}|</w:t>
      </w:r>
      <w:proofErr w:type="spellStart"/>
      <w:proofErr w:type="gramEnd"/>
      <w:r>
        <w:rPr>
          <w:color w:val="222222"/>
          <w:sz w:val="24"/>
          <w:szCs w:val="24"/>
          <w:highlight w:val="white"/>
        </w:rPr>
        <w:t>fter</w:t>
      </w:r>
      <w:proofErr w:type="spellEnd"/>
      <w:r>
        <w:rPr>
          <w:color w:val="222222"/>
          <w:sz w:val="24"/>
          <w:szCs w:val="24"/>
          <w:highlight w:val="white"/>
        </w:rPr>
        <w:t xml:space="preserve">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pPr>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77777777" w:rsidR="00D44044" w:rsidRDefault="0021510F">
      <w:pPr>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CD52E56" w14:textId="77777777" w:rsidR="00D44044" w:rsidRDefault="0021510F">
      <w:pPr>
        <w:ind w:firstLine="720"/>
        <w:jc w:val="both"/>
        <w:rPr>
          <w:color w:val="333333"/>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w:t>
      </w:r>
      <w:proofErr w:type="spellStart"/>
      <w:r>
        <w:rPr>
          <w:color w:val="202020"/>
          <w:sz w:val="24"/>
          <w:szCs w:val="24"/>
          <w:highlight w:val="white"/>
        </w:rPr>
        <w:t>softwares</w:t>
      </w:r>
      <w:proofErr w:type="spellEnd"/>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Pr>
          <w:color w:val="202020"/>
          <w:sz w:val="24"/>
          <w:szCs w:val="24"/>
          <w:highlight w:val="white"/>
        </w:rPr>
        <w:t xml:space="preserve"> (Eddy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w:t>
      </w:r>
      <w:r>
        <w:rPr>
          <w:color w:val="202020"/>
          <w:sz w:val="24"/>
          <w:szCs w:val="24"/>
          <w:highlight w:val="white"/>
        </w:rPr>
        <w:lastRenderedPageBreak/>
        <w:t xml:space="preserve">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595F6A8A" w14:textId="77777777" w:rsidR="00D44044" w:rsidRDefault="00D44044">
      <w:pPr>
        <w:jc w:val="both"/>
        <w:rPr>
          <w:color w:val="202020"/>
          <w:sz w:val="24"/>
          <w:szCs w:val="24"/>
          <w:highlight w:val="white"/>
        </w:rPr>
      </w:pPr>
    </w:p>
    <w:p w14:paraId="3C870D0B" w14:textId="77777777" w:rsidR="00241485" w:rsidRDefault="0021510F">
      <w:pPr>
        <w:rPr>
          <w:b/>
          <w:sz w:val="24"/>
          <w:szCs w:val="24"/>
        </w:rPr>
      </w:pPr>
      <w:r>
        <w:rPr>
          <w:b/>
          <w:sz w:val="24"/>
          <w:szCs w:val="24"/>
        </w:rPr>
        <w:t>Validation trial</w:t>
      </w:r>
    </w:p>
    <w:p w14:paraId="240C41D4" w14:textId="77777777" w:rsidR="001421F5" w:rsidRDefault="001421F5">
      <w:pPr>
        <w:rPr>
          <w:b/>
          <w:sz w:val="24"/>
          <w:szCs w:val="24"/>
        </w:rPr>
      </w:pPr>
    </w:p>
    <w:p w14:paraId="05462BE6" w14:textId="77777777" w:rsidR="001421F5" w:rsidRPr="001421F5" w:rsidRDefault="00CC693D" w:rsidP="001421F5">
      <w:pPr>
        <w:pStyle w:val="NormalWeb"/>
        <w:spacing w:before="0" w:beforeAutospacing="0" w:after="160" w:afterAutospacing="0"/>
        <w:ind w:firstLine="720"/>
        <w:rPr>
          <w:ins w:id="0" w:author="G C Upadhaya, Sudha" w:date="2021-01-24T20:00:00Z"/>
          <w:rFonts w:ascii="Arial" w:hAnsi="Arial" w:cs="Arial"/>
        </w:rPr>
      </w:pPr>
      <w:r w:rsidRPr="001421F5">
        <w:rPr>
          <w:rFonts w:ascii="Arial" w:hAnsi="Arial" w:cs="Arial"/>
        </w:rPr>
        <w:t> </w:t>
      </w:r>
      <w:ins w:id="1" w:author="G C Upadhaya, Sudha" w:date="2021-01-24T20:00:00Z">
        <w:r w:rsidR="001421F5" w:rsidRPr="001421F5">
          <w:rPr>
            <w:rFonts w:ascii="Arial" w:hAnsi="Arial" w:cs="Arial"/>
          </w:rPr>
          <w:t xml:space="preserve">Independent experiment was conducted in greenhouse to validate the differentially expressed genes (DEGs) of brown mustard, potato, mint and </w:t>
        </w:r>
        <w:r w:rsidR="001421F5" w:rsidRPr="001421F5">
          <w:rPr>
            <w:rFonts w:ascii="Arial" w:hAnsi="Arial" w:cs="Arial"/>
            <w:i/>
          </w:rPr>
          <w:t xml:space="preserve">V. </w:t>
        </w:r>
        <w:proofErr w:type="spellStart"/>
        <w:r w:rsidR="001421F5" w:rsidRPr="001421F5">
          <w:rPr>
            <w:rFonts w:ascii="Arial" w:hAnsi="Arial" w:cs="Arial"/>
            <w:i/>
          </w:rPr>
          <w:t>dahliae</w:t>
        </w:r>
        <w:proofErr w:type="spellEnd"/>
        <w:r w:rsidR="001421F5" w:rsidRPr="001421F5">
          <w:rPr>
            <w:rFonts w:ascii="Arial" w:hAnsi="Arial" w:cs="Arial"/>
          </w:rPr>
          <w:t xml:space="preserve">. RNA isolation, RNA quantification and qualification of all treatments was performed as described above.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mint gene validation and 1:3 for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 cDNA was stored at -20°C prior to validation.</w:t>
        </w:r>
      </w:ins>
    </w:p>
    <w:p w14:paraId="700ECDC6" w14:textId="77777777" w:rsidR="001421F5" w:rsidRPr="001421F5" w:rsidRDefault="001421F5" w:rsidP="001421F5">
      <w:pPr>
        <w:pStyle w:val="NormalWeb"/>
        <w:spacing w:before="0" w:beforeAutospacing="0" w:after="160" w:afterAutospacing="0"/>
        <w:ind w:firstLine="720"/>
        <w:rPr>
          <w:ins w:id="2" w:author="G C Upadhaya, Sudha" w:date="2021-01-24T20:00:00Z"/>
          <w:rFonts w:ascii="Arial" w:hAnsi="Arial" w:cs="Arial"/>
          <w:color w:val="0E101A"/>
        </w:rPr>
      </w:pPr>
      <w:ins w:id="3" w:author="G C Upadhaya, Sudha" w:date="2021-01-24T20:00:00Z">
        <w:r w:rsidRPr="001421F5">
          <w:rPr>
            <w:rFonts w:ascii="Arial" w:hAnsi="Arial" w:cs="Arial"/>
          </w:rPr>
          <w:t xml:space="preserve">A total of </w:t>
        </w:r>
      </w:ins>
      <w:ins w:id="4" w:author="G C Upadhaya, Sudha" w:date="2021-01-24T21:02:00Z">
        <w:r w:rsidR="00742DA3">
          <w:rPr>
            <w:rFonts w:ascii="Arial" w:hAnsi="Arial" w:cs="Arial"/>
          </w:rPr>
          <w:t>28</w:t>
        </w:r>
      </w:ins>
      <w:ins w:id="5" w:author="G C Upadhaya, Sudha" w:date="2021-01-24T20:00:00Z">
        <w:r w:rsidRPr="001421F5">
          <w:rPr>
            <w:rFonts w:ascii="Arial" w:hAnsi="Arial" w:cs="Arial"/>
          </w:rPr>
          <w:t xml:space="preserve"> DEGs </w:t>
        </w:r>
      </w:ins>
      <w:ins w:id="6" w:author="G C Upadhaya, Sudha" w:date="2021-01-24T21:02:00Z">
        <w:r w:rsidR="00742DA3">
          <w:rPr>
            <w:rFonts w:ascii="Arial" w:hAnsi="Arial" w:cs="Arial"/>
          </w:rPr>
          <w:t>and 43</w:t>
        </w:r>
      </w:ins>
      <w:ins w:id="7" w:author="G C Upadhaya, Sudha" w:date="2021-01-24T21:04:00Z">
        <w:r w:rsidR="00742DA3">
          <w:rPr>
            <w:rFonts w:ascii="Arial" w:hAnsi="Arial" w:cs="Arial"/>
          </w:rPr>
          <w:t xml:space="preserve"> </w:t>
        </w:r>
      </w:ins>
      <w:ins w:id="8" w:author="G C Upadhaya, Sudha" w:date="2021-01-24T20:00:00Z">
        <w:r w:rsidRPr="001421F5">
          <w:rPr>
            <w:rFonts w:ascii="Arial" w:hAnsi="Arial" w:cs="Arial"/>
          </w:rPr>
          <w:t xml:space="preserve">comparisons </w:t>
        </w:r>
      </w:ins>
      <w:ins w:id="9" w:author="G C Upadhaya, Sudha" w:date="2021-01-24T21:03:00Z">
        <w:r w:rsidR="00742DA3">
          <w:rPr>
            <w:rFonts w:ascii="Arial" w:hAnsi="Arial" w:cs="Arial"/>
          </w:rPr>
          <w:t xml:space="preserve">of those genes were selected for validation </w:t>
        </w:r>
      </w:ins>
      <w:ins w:id="10" w:author="G C Upadhaya, Sudha" w:date="2021-01-24T20:00:00Z">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1421F5">
          <w:rPr>
            <w:rFonts w:ascii="Arial" w:hAnsi="Arial" w:cs="Arial"/>
            <w:highlight w:val="yellow"/>
          </w:rPr>
          <w:t>of 70-180</w:t>
        </w:r>
        <w:r w:rsidRPr="001421F5">
          <w:rPr>
            <w:rFonts w:ascii="Arial" w:hAnsi="Arial" w:cs="Arial"/>
          </w:rPr>
          <w:t xml:space="preserve"> bp with no self-annealing and primer dimer formation were used. Primer sequences and amplicon lengths are presented in </w:t>
        </w:r>
        <w:r w:rsidRPr="00742DA3">
          <w:rPr>
            <w:rFonts w:ascii="Arial" w:hAnsi="Arial" w:cs="Arial"/>
            <w:b/>
            <w:rPrChange w:id="11" w:author="G C Upadhaya, Sudha" w:date="2021-01-24T21:04:00Z">
              <w:rPr>
                <w:rFonts w:ascii="Arial" w:hAnsi="Arial" w:cs="Arial"/>
              </w:rPr>
            </w:rPrChange>
          </w:rPr>
          <w:t>Supplementary Table 1</w:t>
        </w:r>
        <w:r w:rsidRPr="001421F5">
          <w:rPr>
            <w:rFonts w:ascii="Arial" w:hAnsi="Arial" w:cs="Arial"/>
          </w:rPr>
          <w:t>.</w:t>
        </w:r>
      </w:ins>
    </w:p>
    <w:p w14:paraId="02F9201E" w14:textId="77777777" w:rsidR="00CC693D" w:rsidRPr="001421F5" w:rsidRDefault="001421F5" w:rsidP="001421F5">
      <w:pPr>
        <w:pStyle w:val="NormalWeb"/>
        <w:spacing w:before="0" w:beforeAutospacing="0" w:after="160" w:afterAutospacing="0"/>
        <w:ind w:firstLine="720"/>
        <w:rPr>
          <w:rFonts w:ascii="Arial" w:hAnsi="Arial" w:cs="Arial"/>
        </w:rPr>
      </w:pPr>
      <w:proofErr w:type="spellStart"/>
      <w:ins w:id="12" w:author="G C Upadhaya, Sudha" w:date="2021-01-24T20:00:00Z">
        <w:r w:rsidRPr="001421F5">
          <w:rPr>
            <w:rFonts w:ascii="Arial" w:hAnsi="Arial" w:cs="Arial"/>
          </w:rPr>
          <w:t>qRT</w:t>
        </w:r>
        <w:proofErr w:type="spellEnd"/>
        <w:r w:rsidRPr="001421F5">
          <w:rPr>
            <w:rFonts w:ascii="Arial" w:hAnsi="Arial" w:cs="Arial"/>
          </w:rPr>
          <w:t xml:space="preserve">-PCR was performed in a </w:t>
        </w:r>
        <w:proofErr w:type="spellStart"/>
        <w:r w:rsidRPr="001421F5">
          <w:rPr>
            <w:rFonts w:ascii="Arial" w:hAnsi="Arial" w:cs="Arial"/>
          </w:rPr>
          <w:t>QuantStudio</w:t>
        </w:r>
        <w:r w:rsidRPr="001421F5">
          <w:rPr>
            <w:rFonts w:ascii="Arial" w:hAnsi="Arial" w:cs="Arial"/>
            <w:vertAlign w:val="superscript"/>
          </w:rPr>
          <w:t>TM</w:t>
        </w:r>
        <w:proofErr w:type="spellEnd"/>
        <w:r w:rsidRPr="001421F5">
          <w:rPr>
            <w:rFonts w:ascii="Arial" w:hAnsi="Arial" w:cs="Arial"/>
          </w:rPr>
          <w:t xml:space="preserve"> Real-Time PCR System (Applied Biosystems) using SYBR</w:t>
        </w:r>
        <w:r w:rsidRPr="001421F5">
          <w:rPr>
            <w:rFonts w:ascii="Arial" w:hAnsi="Arial" w:cs="Arial"/>
            <w:vertAlign w:val="superscript"/>
          </w:rPr>
          <w:t>TM</w:t>
        </w:r>
        <w:r w:rsidRPr="001421F5">
          <w:rPr>
            <w:rFonts w:ascii="Arial" w:hAnsi="Arial" w:cs="Arial"/>
          </w:rPr>
          <w:t xml:space="preserve"> Select Master Mix (2X) (Applied Biosystems) in 10µl reaction volume. The reaction mixture consisted of 5µl SYBR Select Master Mix(2X), 0.5µl of each forward and reverse primers (10µM), 1µl diluted cDNA and 3µl sterile water. The cycling conditions for </w:t>
        </w:r>
        <w:proofErr w:type="spellStart"/>
        <w:r w:rsidRPr="001421F5">
          <w:rPr>
            <w:rFonts w:ascii="Arial" w:hAnsi="Arial" w:cs="Arial"/>
          </w:rPr>
          <w:t>qRT</w:t>
        </w:r>
        <w:proofErr w:type="spellEnd"/>
        <w:r w:rsidRPr="001421F5">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Ct values were calculated using </w:t>
        </w:r>
        <w:proofErr w:type="spellStart"/>
        <w:r w:rsidRPr="001421F5">
          <w:rPr>
            <w:rFonts w:ascii="Arial" w:hAnsi="Arial" w:cs="Arial"/>
          </w:rPr>
          <w:t>LinRegPCR</w:t>
        </w:r>
        <w:proofErr w:type="spellEnd"/>
        <w:r w:rsidRPr="001421F5">
          <w:rPr>
            <w:rFonts w:ascii="Arial" w:hAnsi="Arial" w:cs="Arial"/>
          </w:rPr>
          <w:t xml:space="preserve"> program (</w:t>
        </w:r>
        <w:proofErr w:type="spellStart"/>
        <w:r w:rsidRPr="001421F5">
          <w:rPr>
            <w:rFonts w:ascii="Arial" w:hAnsi="Arial" w:cs="Arial"/>
          </w:rPr>
          <w:t>Ruijter</w:t>
        </w:r>
        <w:proofErr w:type="spellEnd"/>
        <w:r w:rsidRPr="001421F5">
          <w:rPr>
            <w:rFonts w:ascii="Arial" w:hAnsi="Arial" w:cs="Arial"/>
          </w:rPr>
          <w:t xml:space="preserve"> </w:t>
        </w:r>
        <w:r w:rsidRPr="00C00CE8">
          <w:rPr>
            <w:rFonts w:ascii="Arial" w:hAnsi="Arial" w:cs="Arial"/>
            <w:i/>
          </w:rPr>
          <w:t>et al</w:t>
        </w:r>
        <w:r w:rsidRPr="001421F5">
          <w:rPr>
            <w:rFonts w:ascii="Arial" w:hAnsi="Arial" w:cs="Arial"/>
          </w:rPr>
          <w:t>. 2009). Primer efficiencies ranged between 72 to 97%.</w:t>
        </w:r>
      </w:ins>
      <w:r w:rsidR="007B03DB">
        <w:rPr>
          <w:rFonts w:ascii="Arial" w:hAnsi="Arial" w:cs="Arial"/>
        </w:rPr>
        <w:t xml:space="preserve"> </w:t>
      </w:r>
      <w:ins w:id="13" w:author="G C Upadhaya, Sudha" w:date="2021-01-24T20:00:00Z">
        <w:r w:rsidRPr="001421F5">
          <w:rPr>
            <w:rFonts w:ascii="Arial" w:hAnsi="Arial" w:cs="Arial"/>
          </w:rPr>
          <w:t>The log</w:t>
        </w:r>
        <w:r w:rsidRPr="001421F5">
          <w:rPr>
            <w:rFonts w:ascii="Arial" w:hAnsi="Arial" w:cs="Arial"/>
            <w:vertAlign w:val="subscript"/>
          </w:rPr>
          <w:t>2</w:t>
        </w:r>
        <w:r w:rsidRPr="001421F5">
          <w:rPr>
            <w:rFonts w:ascii="Arial" w:hAnsi="Arial" w:cs="Arial"/>
          </w:rPr>
          <w:t xml:space="preserve"> fold change value was derived using the delta-delta Ct method for each comparison for a given gene (</w:t>
        </w:r>
        <w:proofErr w:type="spellStart"/>
        <w:r w:rsidRPr="001421F5">
          <w:rPr>
            <w:rFonts w:ascii="Arial" w:hAnsi="Arial" w:cs="Arial"/>
          </w:rPr>
          <w:t>Livak</w:t>
        </w:r>
        <w:proofErr w:type="spellEnd"/>
        <w:r w:rsidRPr="001421F5">
          <w:rPr>
            <w:rFonts w:ascii="Arial" w:hAnsi="Arial" w:cs="Arial"/>
          </w:rPr>
          <w:t xml:space="preserve"> and </w:t>
        </w:r>
        <w:proofErr w:type="spellStart"/>
        <w:r w:rsidRPr="001421F5">
          <w:rPr>
            <w:rFonts w:ascii="Arial" w:hAnsi="Arial" w:cs="Arial"/>
          </w:rPr>
          <w:t>Schmittgen</w:t>
        </w:r>
        <w:proofErr w:type="spellEnd"/>
        <w:r w:rsidRPr="001421F5">
          <w:rPr>
            <w:rFonts w:ascii="Arial" w:hAnsi="Arial" w:cs="Arial"/>
          </w:rPr>
          <w:t xml:space="preserve"> 2001). Normalization of the DEGs for potato was completed with house-keeping gene, elongation factor 1-α (</w:t>
        </w:r>
        <w:r w:rsidRPr="001421F5">
          <w:rPr>
            <w:rStyle w:val="Emphasis"/>
            <w:rFonts w:ascii="Arial" w:hAnsi="Arial" w:cs="Arial"/>
            <w:color w:val="0E101A"/>
          </w:rPr>
          <w:t>EF1α</w:t>
        </w:r>
        <w:r w:rsidRPr="001421F5">
          <w:rPr>
            <w:rFonts w:ascii="Arial" w:hAnsi="Arial" w:cs="Arial"/>
          </w:rPr>
          <w:t>), and with actin gene (</w:t>
        </w:r>
        <w:r w:rsidRPr="001421F5">
          <w:rPr>
            <w:rStyle w:val="Emphasis"/>
            <w:rFonts w:ascii="Arial" w:hAnsi="Arial" w:cs="Arial"/>
            <w:color w:val="0E101A"/>
          </w:rPr>
          <w:t>ACT</w:t>
        </w:r>
        <w:r w:rsidRPr="001421F5">
          <w:rPr>
            <w:rFonts w:ascii="Arial" w:hAnsi="Arial" w:cs="Arial"/>
            <w:i/>
          </w:rPr>
          <w:t>)</w:t>
        </w:r>
        <w:r w:rsidRPr="001421F5" w:rsidDel="00F84C41">
          <w:rPr>
            <w:rStyle w:val="Emphasis"/>
            <w:rFonts w:ascii="Arial" w:hAnsi="Arial" w:cs="Arial"/>
            <w:i w:val="0"/>
            <w:color w:val="0E101A"/>
          </w:rPr>
          <w:t xml:space="preserve"> </w:t>
        </w:r>
        <w:r w:rsidRPr="001421F5">
          <w:rPr>
            <w:rStyle w:val="Emphasis"/>
            <w:rFonts w:ascii="Arial" w:hAnsi="Arial" w:cs="Arial"/>
            <w:i w:val="0"/>
            <w:color w:val="0E101A"/>
          </w:rPr>
          <w:t xml:space="preserve">for brown mustard, mint and </w:t>
        </w:r>
        <w:r w:rsidRPr="001421F5">
          <w:rPr>
            <w:rStyle w:val="Emphasis"/>
            <w:rFonts w:ascii="Arial" w:hAnsi="Arial" w:cs="Arial"/>
            <w:color w:val="0E101A"/>
          </w:rPr>
          <w:t>V.</w:t>
        </w:r>
        <w:r w:rsidRPr="001421F5">
          <w:rPr>
            <w:rFonts w:ascii="Arial" w:hAnsi="Arial" w:cs="Arial"/>
            <w:i/>
          </w:rPr>
          <w:t xml:space="preserve"> </w:t>
        </w:r>
        <w:proofErr w:type="spellStart"/>
        <w:r w:rsidRPr="001421F5">
          <w:rPr>
            <w:rFonts w:ascii="Arial" w:hAnsi="Arial" w:cs="Arial"/>
            <w:i/>
          </w:rPr>
          <w:t>dahliae</w:t>
        </w:r>
        <w:proofErr w:type="spellEnd"/>
        <w:r w:rsidRPr="001421F5">
          <w:rPr>
            <w:rFonts w:ascii="Arial" w:hAnsi="Arial" w:cs="Arial"/>
          </w:rPr>
          <w:t xml:space="preserve"> (</w:t>
        </w:r>
        <w:r w:rsidRPr="00742DA3">
          <w:rPr>
            <w:rFonts w:ascii="Arial" w:hAnsi="Arial" w:cs="Arial"/>
            <w:b/>
            <w:rPrChange w:id="14" w:author="G C Upadhaya, Sudha" w:date="2021-01-24T21:05:00Z">
              <w:rPr>
                <w:rFonts w:ascii="Arial" w:hAnsi="Arial" w:cs="Arial"/>
              </w:rPr>
            </w:rPrChange>
          </w:rPr>
          <w:t>Supplementary Table 1</w:t>
        </w:r>
        <w:r w:rsidRPr="001421F5">
          <w:rPr>
            <w:rFonts w:ascii="Arial" w:hAnsi="Arial" w:cs="Arial"/>
          </w:rPr>
          <w:t xml:space="preserve">). To confirm the direction of fold change values </w:t>
        </w:r>
        <w:proofErr w:type="spellStart"/>
        <w:r w:rsidRPr="001421F5">
          <w:rPr>
            <w:rFonts w:ascii="Arial" w:hAnsi="Arial" w:cs="Arial"/>
          </w:rPr>
          <w:t>qRT</w:t>
        </w:r>
        <w:proofErr w:type="spellEnd"/>
        <w:r w:rsidRPr="001421F5">
          <w:rPr>
            <w:rFonts w:ascii="Arial" w:hAnsi="Arial" w:cs="Arial"/>
          </w:rPr>
          <w:t>-PCR data were compared with fold changes obtained from RNA-sequencing. Correlation coefficients were calculated between fold change obtained from these two methods for each host.</w:t>
        </w:r>
      </w:ins>
    </w:p>
    <w:p w14:paraId="2A51C3B1" w14:textId="77777777" w:rsidR="00D44044" w:rsidRDefault="00D44044" w:rsidP="00634FFD">
      <w:pPr>
        <w:rPr>
          <w:b/>
          <w:sz w:val="24"/>
          <w:szCs w:val="24"/>
        </w:rPr>
      </w:pPr>
    </w:p>
    <w:p w14:paraId="1DCD17E6" w14:textId="77777777" w:rsidR="00D44044" w:rsidRDefault="0021510F">
      <w:pPr>
        <w:jc w:val="center"/>
        <w:rPr>
          <w:b/>
          <w:sz w:val="24"/>
          <w:szCs w:val="24"/>
        </w:rPr>
      </w:pPr>
      <w:r>
        <w:rPr>
          <w:b/>
          <w:sz w:val="24"/>
          <w:szCs w:val="24"/>
        </w:rPr>
        <w:t xml:space="preserve"> </w:t>
      </w:r>
    </w:p>
    <w:p w14:paraId="601A9EAE" w14:textId="77777777" w:rsidR="00D44044" w:rsidRDefault="0021510F">
      <w:pPr>
        <w:rPr>
          <w:b/>
          <w:sz w:val="28"/>
          <w:szCs w:val="28"/>
        </w:rPr>
      </w:pPr>
      <w:r>
        <w:rPr>
          <w:b/>
          <w:sz w:val="28"/>
          <w:szCs w:val="28"/>
        </w:rPr>
        <w:t>Results</w:t>
      </w:r>
    </w:p>
    <w:p w14:paraId="78466807" w14:textId="77777777" w:rsidR="00D44044" w:rsidRDefault="00D44044">
      <w:pPr>
        <w:rPr>
          <w:b/>
          <w:sz w:val="28"/>
          <w:szCs w:val="28"/>
        </w:rPr>
      </w:pPr>
    </w:p>
    <w:p w14:paraId="4011C72F" w14:textId="77777777" w:rsidR="00D44044" w:rsidRDefault="0021510F">
      <w:pPr>
        <w:rPr>
          <w:b/>
          <w:sz w:val="24"/>
          <w:szCs w:val="24"/>
        </w:rPr>
      </w:pPr>
      <w:r>
        <w:rPr>
          <w:b/>
          <w:sz w:val="24"/>
          <w:szCs w:val="24"/>
        </w:rPr>
        <w:lastRenderedPageBreak/>
        <w:t>RNA seq trial</w:t>
      </w:r>
    </w:p>
    <w:p w14:paraId="05132C9F" w14:textId="77777777" w:rsidR="00D44044" w:rsidRDefault="0021510F">
      <w:pPr>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Tables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pPr>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77777777" w:rsidR="00D44044" w:rsidRDefault="0021510F">
      <w:pPr>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Supplementary Tables 1-4</w:t>
      </w:r>
      <w:r>
        <w:rPr>
          <w:sz w:val="24"/>
          <w:szCs w:val="24"/>
          <w:highlight w:val="white"/>
        </w:rPr>
        <w:t xml:space="preserve">). </w:t>
      </w:r>
    </w:p>
    <w:p w14:paraId="51BC323F" w14:textId="77777777" w:rsidR="00D44044" w:rsidRDefault="0021510F">
      <w:pPr>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xml:space="preserve">). </w:t>
      </w:r>
      <w:commentRangeStart w:id="15"/>
      <w:r>
        <w:rPr>
          <w:sz w:val="24"/>
          <w:szCs w:val="24"/>
          <w:highlight w:val="white"/>
        </w:rPr>
        <w:t>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Comparatively fewer DEGs, about 1%,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77777777" w:rsidR="00D44044" w:rsidRDefault="0021510F">
      <w:pPr>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Like mustard, about 1% of DEGs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Finally, 0.1% of DEGs were shared among </w:t>
      </w:r>
      <w:proofErr w:type="gramStart"/>
      <w:r>
        <w:rPr>
          <w:sz w:val="24"/>
          <w:szCs w:val="24"/>
          <w:highlight w:val="white"/>
        </w:rPr>
        <w:t>all of</w:t>
      </w:r>
      <w:proofErr w:type="gramEnd"/>
      <w:r>
        <w:rPr>
          <w:sz w:val="24"/>
          <w:szCs w:val="24"/>
          <w:highlight w:val="white"/>
        </w:rPr>
        <w:t xml:space="preserve"> the contrasts for potato (</w:t>
      </w:r>
      <w:r>
        <w:rPr>
          <w:b/>
          <w:sz w:val="24"/>
          <w:szCs w:val="24"/>
          <w:highlight w:val="white"/>
        </w:rPr>
        <w:t>Figure 2Ab</w:t>
      </w:r>
      <w:r>
        <w:rPr>
          <w:sz w:val="24"/>
          <w:szCs w:val="24"/>
          <w:highlight w:val="white"/>
        </w:rPr>
        <w:t>).</w:t>
      </w:r>
    </w:p>
    <w:p w14:paraId="30C7A8C1" w14:textId="77777777" w:rsidR="00D44044" w:rsidRDefault="0021510F">
      <w:pPr>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Still fewer DEGs, about 0.5%,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Finally, 0.25% of DEGs were shared among </w:t>
      </w:r>
      <w:proofErr w:type="gramStart"/>
      <w:r>
        <w:rPr>
          <w:sz w:val="24"/>
          <w:szCs w:val="24"/>
          <w:highlight w:val="white"/>
        </w:rPr>
        <w:t>all of</w:t>
      </w:r>
      <w:proofErr w:type="gramEnd"/>
      <w:r>
        <w:rPr>
          <w:sz w:val="24"/>
          <w:szCs w:val="24"/>
          <w:highlight w:val="white"/>
        </w:rPr>
        <w:t xml:space="preserve"> the contrasts for brown mint (</w:t>
      </w:r>
      <w:r>
        <w:rPr>
          <w:b/>
          <w:sz w:val="24"/>
          <w:szCs w:val="24"/>
          <w:highlight w:val="white"/>
        </w:rPr>
        <w:t>Figure 2Ac</w:t>
      </w:r>
      <w:r>
        <w:rPr>
          <w:sz w:val="24"/>
          <w:szCs w:val="24"/>
          <w:highlight w:val="white"/>
        </w:rPr>
        <w:t>).</w:t>
      </w:r>
      <w:commentRangeEnd w:id="15"/>
      <w:r>
        <w:commentReference w:id="15"/>
      </w:r>
    </w:p>
    <w:p w14:paraId="76A1CF4C" w14:textId="77777777" w:rsidR="00D44044" w:rsidRDefault="0021510F">
      <w:pPr>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strains (</w:t>
      </w:r>
      <w:r>
        <w:rPr>
          <w:b/>
          <w:sz w:val="24"/>
          <w:szCs w:val="24"/>
          <w:highlight w:val="white"/>
        </w:rPr>
        <w:t>Figure 3</w:t>
      </w:r>
      <w:r>
        <w:rPr>
          <w:sz w:val="24"/>
          <w:szCs w:val="24"/>
          <w:highlight w:val="white"/>
        </w:rPr>
        <w:t xml:space="preserve">). In general, patterns in gene expression were not systematic but were patchy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lastRenderedPageBreak/>
        <w:t>strains 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 (</w:t>
      </w:r>
      <w:r>
        <w:rPr>
          <w:b/>
          <w:sz w:val="24"/>
          <w:szCs w:val="24"/>
          <w:highlight w:val="white"/>
        </w:rPr>
        <w:t>Figure 3b</w:t>
      </w:r>
      <w:r>
        <w:rPr>
          <w:sz w:val="24"/>
          <w:szCs w:val="24"/>
          <w:highlight w:val="white"/>
        </w:rPr>
        <w:t xml:space="preserve">).  Exceptions to this observation are present, however. For example, potato plants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w:t>
      </w:r>
      <w:proofErr w:type="gramStart"/>
      <w:r>
        <w:rPr>
          <w:sz w:val="24"/>
          <w:szCs w:val="24"/>
          <w:highlight w:val="white"/>
        </w:rPr>
        <w:t>Likewise</w:t>
      </w:r>
      <w:proofErr w:type="gramEnd"/>
      <w:r>
        <w:rPr>
          <w:sz w:val="24"/>
          <w:szCs w:val="24"/>
          <w:highlight w:val="white"/>
        </w:rPr>
        <w:t xml:space="preserv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exhibit gene expression patterns that are more similar to the non-inoculated plants than to the other strain 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strains are eclipsed in magnitude by the differences observed between hosts. In other words, the strong vertical patterns in </w:t>
      </w:r>
      <w:r>
        <w:rPr>
          <w:b/>
          <w:sz w:val="24"/>
          <w:szCs w:val="24"/>
          <w:highlight w:val="white"/>
        </w:rPr>
        <w:t xml:space="preserve">Figure 3d </w:t>
      </w:r>
      <w:r>
        <w:rPr>
          <w:sz w:val="24"/>
          <w:szCs w:val="24"/>
          <w:highlight w:val="white"/>
        </w:rPr>
        <w:t>separate hosts, not strain differences within a host.</w:t>
      </w:r>
    </w:p>
    <w:p w14:paraId="389A98FC" w14:textId="77777777" w:rsidR="00D44044" w:rsidRDefault="0021510F">
      <w:pPr>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compared to inoculated plants (</w:t>
      </w:r>
      <w:r>
        <w:rPr>
          <w:b/>
          <w:sz w:val="24"/>
          <w:szCs w:val="24"/>
          <w:highlight w:val="white"/>
        </w:rPr>
        <w:t>Figure 4A</w:t>
      </w:r>
      <w:r>
        <w:rPr>
          <w:sz w:val="24"/>
          <w:szCs w:val="24"/>
          <w:highlight w:val="white"/>
        </w:rPr>
        <w:t xml:space="preserve">). </w:t>
      </w:r>
    </w:p>
    <w:p w14:paraId="1DEBD77C" w14:textId="77777777" w:rsidR="00D44044" w:rsidRDefault="0021510F">
      <w:pPr>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w:t>
      </w:r>
      <w:r>
        <w:rPr>
          <w:b/>
          <w:sz w:val="24"/>
          <w:szCs w:val="24"/>
          <w:highlight w:val="white"/>
        </w:rPr>
        <w:t>Figure 4B</w:t>
      </w:r>
      <w:r>
        <w:rPr>
          <w:sz w:val="24"/>
          <w:szCs w:val="24"/>
          <w:highlight w:val="white"/>
        </w:rPr>
        <w:t>).</w:t>
      </w:r>
    </w:p>
    <w:p w14:paraId="7BB68503" w14:textId="77777777" w:rsidR="00D44044" w:rsidRDefault="0021510F">
      <w:pPr>
        <w:rPr>
          <w:sz w:val="24"/>
          <w:szCs w:val="24"/>
          <w:highlight w:val="white"/>
        </w:rPr>
      </w:pPr>
      <w:r>
        <w:rPr>
          <w:sz w:val="24"/>
          <w:szCs w:val="24"/>
          <w:highlight w:val="white"/>
        </w:rPr>
        <w:tab/>
        <w:t xml:space="preserve">The biological functions assigned to genes were similar for all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w:t>
      </w:r>
      <w:r>
        <w:rPr>
          <w:b/>
          <w:sz w:val="24"/>
          <w:szCs w:val="24"/>
          <w:highlight w:val="white"/>
        </w:rPr>
        <w:t>Figure 5</w:t>
      </w:r>
      <w:r>
        <w:rPr>
          <w:sz w:val="24"/>
          <w:szCs w:val="24"/>
          <w:highlight w:val="white"/>
        </w:rPr>
        <w:t xml:space="preserve">). Most genes were involved in cellular and metabolic processes, binding and catalytic activity. </w:t>
      </w:r>
    </w:p>
    <w:p w14:paraId="2419C38B" w14:textId="77777777" w:rsidR="00D44044" w:rsidRDefault="00D44044">
      <w:pPr>
        <w:rPr>
          <w:sz w:val="24"/>
          <w:szCs w:val="24"/>
          <w:highlight w:val="white"/>
        </w:rPr>
      </w:pPr>
    </w:p>
    <w:p w14:paraId="0B6F844A" w14:textId="59D63F1C" w:rsidR="00D44044" w:rsidRDefault="0021510F">
      <w:pPr>
        <w:rPr>
          <w:ins w:id="16" w:author="G C Upadhaya, Sudha" w:date="2021-01-24T23:45:00Z"/>
          <w:b/>
          <w:sz w:val="24"/>
          <w:szCs w:val="24"/>
        </w:rPr>
      </w:pPr>
      <w:r>
        <w:rPr>
          <w:b/>
          <w:sz w:val="24"/>
          <w:szCs w:val="24"/>
        </w:rPr>
        <w:t xml:space="preserve">Validation </w:t>
      </w:r>
      <w:r w:rsidR="008C49ED">
        <w:rPr>
          <w:b/>
          <w:sz w:val="24"/>
          <w:szCs w:val="24"/>
        </w:rPr>
        <w:t xml:space="preserve">of RNA-seq results using </w:t>
      </w:r>
      <w:proofErr w:type="spellStart"/>
      <w:r w:rsidR="008C49ED">
        <w:rPr>
          <w:b/>
          <w:sz w:val="24"/>
          <w:szCs w:val="24"/>
        </w:rPr>
        <w:t>qRT</w:t>
      </w:r>
      <w:proofErr w:type="spellEnd"/>
      <w:r w:rsidR="008C49ED">
        <w:rPr>
          <w:b/>
          <w:sz w:val="24"/>
          <w:szCs w:val="24"/>
        </w:rPr>
        <w:t>-PCR</w:t>
      </w:r>
    </w:p>
    <w:p w14:paraId="0B3FEE0A" w14:textId="77777777" w:rsidR="003D6FC8" w:rsidRDefault="003D6FC8">
      <w:pPr>
        <w:rPr>
          <w:b/>
          <w:sz w:val="24"/>
          <w:szCs w:val="24"/>
        </w:rPr>
      </w:pPr>
    </w:p>
    <w:p w14:paraId="560AB6F1" w14:textId="77777777" w:rsidR="003D6FC8" w:rsidRPr="009C4E95" w:rsidRDefault="003D6FC8" w:rsidP="003D6FC8">
      <w:pPr>
        <w:ind w:firstLine="720"/>
        <w:rPr>
          <w:ins w:id="17" w:author="G C Upadhaya, Sudha" w:date="2021-01-24T23:45:00Z"/>
          <w:b/>
          <w:color w:val="0E101A"/>
          <w:sz w:val="24"/>
          <w:szCs w:val="24"/>
        </w:rPr>
      </w:pPr>
      <w:ins w:id="18" w:author="G C Upadhaya, Sudha" w:date="2021-01-24T23:45:00Z">
        <w:r w:rsidRPr="009C4E95">
          <w:rPr>
            <w:color w:val="0E101A"/>
            <w:sz w:val="24"/>
            <w:szCs w:val="24"/>
          </w:rPr>
          <w:t xml:space="preserve">The </w:t>
        </w:r>
        <w:proofErr w:type="spellStart"/>
        <w:r w:rsidRPr="009C4E95">
          <w:rPr>
            <w:color w:val="0E101A"/>
            <w:sz w:val="24"/>
            <w:szCs w:val="24"/>
          </w:rPr>
          <w:t>qRT</w:t>
        </w:r>
        <w:proofErr w:type="spellEnd"/>
        <w:r w:rsidRPr="009C4E95">
          <w:rPr>
            <w:color w:val="0E101A"/>
            <w:sz w:val="24"/>
            <w:szCs w:val="24"/>
          </w:rPr>
          <w:t xml:space="preserve">-PCR method was utilized to confirm the differentially expressed genes from RNA-seq results. A total of 30 out of 43 comparisons of DEGs, including 10 for brown mustard, 12 for potato, 4 for mint, and 4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xml:space="preserve"> were validated. These comparisons include expression changes of 5, 9, 3 and 4 genes for brown mustard, potato, and mint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xml:space="preserve">, respectively. The DEGs with similar direction (up or down-regulation) of fold changes in both </w:t>
        </w:r>
        <w:proofErr w:type="spellStart"/>
        <w:r w:rsidRPr="009C4E95">
          <w:rPr>
            <w:color w:val="0E101A"/>
            <w:sz w:val="24"/>
            <w:szCs w:val="24"/>
          </w:rPr>
          <w:t>qRT</w:t>
        </w:r>
        <w:proofErr w:type="spellEnd"/>
        <w:r w:rsidRPr="009C4E95">
          <w:rPr>
            <w:color w:val="0E101A"/>
            <w:sz w:val="24"/>
            <w:szCs w:val="24"/>
          </w:rPr>
          <w:t xml:space="preserve">-PCR and RNA-seq data are presented in </w:t>
        </w:r>
        <w:r w:rsidRPr="009C4E95">
          <w:rPr>
            <w:b/>
            <w:color w:val="0E101A"/>
            <w:sz w:val="24"/>
            <w:szCs w:val="24"/>
          </w:rPr>
          <w:t>Figure 6</w:t>
        </w:r>
        <w:r w:rsidRPr="009C4E95">
          <w:rPr>
            <w:color w:val="0E101A"/>
            <w:sz w:val="24"/>
            <w:szCs w:val="24"/>
          </w:rPr>
          <w:t>. The correlation coefficient of gene expression changes (log</w:t>
        </w:r>
        <w:r w:rsidRPr="009C4E95">
          <w:rPr>
            <w:color w:val="0E101A"/>
            <w:sz w:val="24"/>
            <w:szCs w:val="24"/>
            <w:vertAlign w:val="subscript"/>
          </w:rPr>
          <w:t>2</w:t>
        </w:r>
        <w:r w:rsidRPr="009C4E95">
          <w:rPr>
            <w:color w:val="0E101A"/>
            <w:sz w:val="24"/>
            <w:szCs w:val="24"/>
          </w:rPr>
          <w:t xml:space="preserve">fold change) </w:t>
        </w:r>
        <w:r w:rsidRPr="009C4E95">
          <w:rPr>
            <w:color w:val="0E101A"/>
            <w:sz w:val="24"/>
            <w:szCs w:val="24"/>
          </w:rPr>
          <w:lastRenderedPageBreak/>
          <w:t xml:space="preserve">between </w:t>
        </w:r>
        <w:proofErr w:type="spellStart"/>
        <w:r w:rsidRPr="009C4E95">
          <w:rPr>
            <w:color w:val="0E101A"/>
            <w:sz w:val="24"/>
            <w:szCs w:val="24"/>
          </w:rPr>
          <w:t>qRT</w:t>
        </w:r>
        <w:proofErr w:type="spellEnd"/>
        <w:r w:rsidRPr="009C4E95">
          <w:rPr>
            <w:color w:val="0E101A"/>
            <w:sz w:val="24"/>
            <w:szCs w:val="24"/>
          </w:rPr>
          <w:t>-PCR and RNA seq were 0.97, 0.91, and 0.86, and 0.85 for</w:t>
        </w:r>
        <w:r w:rsidRPr="009C4E95">
          <w:rPr>
            <w:i/>
            <w:iCs/>
            <w:color w:val="0E101A"/>
            <w:sz w:val="24"/>
            <w:szCs w:val="24"/>
          </w:rPr>
          <w:t xml:space="preserve"> </w:t>
        </w:r>
        <w:r w:rsidRPr="009C4E95">
          <w:rPr>
            <w:color w:val="0E101A"/>
            <w:sz w:val="24"/>
            <w:szCs w:val="24"/>
          </w:rPr>
          <w:t xml:space="preserve">brown mustard, potato, 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(Supplementary Figure 1).</w:t>
        </w:r>
      </w:ins>
    </w:p>
    <w:p w14:paraId="74192413" w14:textId="77777777" w:rsidR="003D6FC8" w:rsidRPr="009C4E95" w:rsidRDefault="003D6FC8" w:rsidP="003D6FC8">
      <w:pPr>
        <w:ind w:firstLine="720"/>
        <w:rPr>
          <w:ins w:id="19" w:author="G C Upadhaya, Sudha" w:date="2021-01-24T23:45:00Z"/>
          <w:color w:val="0E101A"/>
          <w:sz w:val="24"/>
          <w:szCs w:val="24"/>
        </w:rPr>
      </w:pPr>
    </w:p>
    <w:p w14:paraId="5032C7B9" w14:textId="0389D5A8" w:rsidR="00866E00" w:rsidRDefault="003D6FC8" w:rsidP="003D6FC8">
      <w:pPr>
        <w:rPr>
          <w:b/>
          <w:sz w:val="24"/>
          <w:szCs w:val="24"/>
        </w:rPr>
      </w:pPr>
      <w:ins w:id="20" w:author="G C Upadhaya, Sudha" w:date="2021-01-24T23:45:00Z">
        <w:r w:rsidRPr="00C00CE8">
          <w:rPr>
            <w:rFonts w:eastAsia="Times New Roman"/>
            <w:color w:val="0E101A"/>
            <w:sz w:val="24"/>
            <w:szCs w:val="24"/>
            <w:lang w:val="en-US"/>
          </w:rPr>
          <w:tab/>
        </w:r>
        <w:r>
          <w:rPr>
            <w:color w:val="0E101A"/>
            <w:sz w:val="24"/>
            <w:szCs w:val="24"/>
          </w:rPr>
          <w:t xml:space="preserve">Generally, the magnitude of gene expression change was lower in </w:t>
        </w:r>
        <w:proofErr w:type="spellStart"/>
        <w:r>
          <w:rPr>
            <w:color w:val="0E101A"/>
            <w:sz w:val="24"/>
            <w:szCs w:val="24"/>
          </w:rPr>
          <w:t>qRT</w:t>
        </w:r>
        <w:proofErr w:type="spellEnd"/>
        <w:r>
          <w:rPr>
            <w:color w:val="0E101A"/>
            <w:sz w:val="24"/>
            <w:szCs w:val="24"/>
          </w:rPr>
          <w:t xml:space="preserve">-PCR compared to RNA-seq. Different normalization method used in these two platforms for foldchange calculation might have attributed towards differential magnitude of fold change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Pr>
            <w:rFonts w:eastAsia="Times New Roman"/>
            <w:color w:val="0E101A"/>
            <w:sz w:val="24"/>
            <w:szCs w:val="24"/>
            <w:lang w:val="en-US"/>
          </w:rPr>
          <w:t>In addition, t</w:t>
        </w:r>
        <w:r w:rsidRPr="00844957">
          <w:rPr>
            <w:rFonts w:eastAsia="Times New Roman"/>
            <w:color w:val="0E101A"/>
            <w:sz w:val="24"/>
            <w:szCs w:val="24"/>
            <w:lang w:val="en-US"/>
          </w:rPr>
          <w:t xml:space="preserve">wo genes of potato, </w:t>
        </w:r>
        <w:r w:rsidRPr="00844957">
          <w:rPr>
            <w:rFonts w:eastAsia="Times New Roman"/>
            <w:i/>
            <w:color w:val="0E101A"/>
            <w:sz w:val="24"/>
            <w:szCs w:val="24"/>
            <w:lang w:val="en-US"/>
          </w:rPr>
          <w:t>PRS2_SOLTU</w:t>
        </w:r>
        <w:r w:rsidRPr="00844957">
          <w:rPr>
            <w:rFonts w:eastAsia="Times New Roman"/>
            <w:color w:val="0E101A"/>
            <w:sz w:val="24"/>
            <w:szCs w:val="24"/>
            <w:lang w:val="en-US"/>
          </w:rPr>
          <w:t xml:space="preserve"> and </w:t>
        </w:r>
        <w:r w:rsidRPr="00844957">
          <w:rPr>
            <w:rFonts w:eastAsia="Times New Roman"/>
            <w:i/>
            <w:color w:val="0E101A"/>
            <w:sz w:val="24"/>
            <w:szCs w:val="24"/>
            <w:lang w:val="en-US"/>
          </w:rPr>
          <w:t>IER1_SOLLC</w:t>
        </w:r>
        <w:r w:rsidRPr="00C00CE8">
          <w:rPr>
            <w:rFonts w:eastAsia="Times New Roman"/>
            <w:color w:val="0E101A"/>
            <w:sz w:val="24"/>
            <w:szCs w:val="24"/>
            <w:lang w:val="en-US"/>
          </w:rPr>
          <w:t xml:space="preserve">, </w:t>
        </w:r>
        <w:r w:rsidRPr="00844957">
          <w:rPr>
            <w:rFonts w:eastAsia="Times New Roman"/>
            <w:color w:val="0E101A"/>
            <w:sz w:val="24"/>
            <w:szCs w:val="24"/>
            <w:lang w:val="en-US"/>
          </w:rPr>
          <w:t xml:space="preserve">four genes of brown mustard, </w:t>
        </w:r>
        <w:r w:rsidRPr="00844957">
          <w:rPr>
            <w:rFonts w:eastAsia="Times New Roman"/>
            <w:i/>
            <w:color w:val="0E101A"/>
            <w:sz w:val="24"/>
            <w:szCs w:val="24"/>
            <w:lang w:val="en-US"/>
          </w:rPr>
          <w:t>UVB31_ARATH</w:t>
        </w:r>
        <w:r w:rsidRPr="00844957">
          <w:rPr>
            <w:rFonts w:eastAsia="Times New Roman"/>
            <w:color w:val="0E101A"/>
            <w:sz w:val="24"/>
            <w:szCs w:val="24"/>
            <w:lang w:val="en-US"/>
          </w:rPr>
          <w:t xml:space="preserve">, </w:t>
        </w:r>
        <w:r w:rsidRPr="00844957">
          <w:rPr>
            <w:rFonts w:eastAsia="Times New Roman"/>
            <w:i/>
            <w:color w:val="0E101A"/>
            <w:sz w:val="24"/>
            <w:szCs w:val="24"/>
            <w:lang w:val="en-US"/>
          </w:rPr>
          <w:t>LUC7L3</w:t>
        </w:r>
        <w:r w:rsidRPr="00844957">
          <w:rPr>
            <w:rFonts w:eastAsia="Times New Roman"/>
            <w:color w:val="0E101A"/>
            <w:sz w:val="24"/>
            <w:szCs w:val="24"/>
            <w:lang w:val="en-US"/>
          </w:rPr>
          <w:t>, Cluster-15354.91015, and Cluster-15354.125147</w:t>
        </w:r>
        <w:r w:rsidRPr="00C00CE8">
          <w:rPr>
            <w:rFonts w:eastAsia="Times New Roman"/>
            <w:color w:val="0E101A"/>
            <w:sz w:val="24"/>
            <w:szCs w:val="24"/>
            <w:lang w:val="en-US"/>
          </w:rPr>
          <w:t xml:space="preserve">, two comparisons of mint, </w:t>
        </w:r>
        <w:r w:rsidRPr="003D6FC8">
          <w:rPr>
            <w:rFonts w:eastAsia="Times New Roman"/>
            <w:i/>
            <w:color w:val="0E101A"/>
            <w:sz w:val="24"/>
            <w:szCs w:val="24"/>
            <w:lang w:val="en-US"/>
            <w:rPrChange w:id="21" w:author="G C Upadhaya, Sudha" w:date="2021-01-24T23:45:00Z">
              <w:rPr>
                <w:rFonts w:eastAsia="Times New Roman"/>
                <w:color w:val="0E101A"/>
                <w:sz w:val="24"/>
                <w:szCs w:val="24"/>
                <w:lang w:val="en-US"/>
              </w:rPr>
            </w:rPrChange>
          </w:rPr>
          <w:t>EGL1_ARATH</w:t>
        </w:r>
        <w:r w:rsidRPr="00C00CE8">
          <w:rPr>
            <w:rFonts w:eastAsia="Times New Roman"/>
            <w:color w:val="0E101A"/>
            <w:sz w:val="24"/>
            <w:szCs w:val="24"/>
            <w:lang w:val="en-US"/>
          </w:rPr>
          <w:t xml:space="preserve"> (111 vs control) and </w:t>
        </w:r>
        <w:r w:rsidRPr="003D6FC8">
          <w:rPr>
            <w:rFonts w:eastAsia="Times New Roman"/>
            <w:i/>
            <w:color w:val="0E101A"/>
            <w:sz w:val="24"/>
            <w:szCs w:val="24"/>
            <w:lang w:val="en-US"/>
            <w:rPrChange w:id="22" w:author="G C Upadhaya, Sudha" w:date="2021-01-24T23:45:00Z">
              <w:rPr>
                <w:rFonts w:eastAsia="Times New Roman"/>
                <w:color w:val="0E101A"/>
                <w:sz w:val="24"/>
                <w:szCs w:val="24"/>
                <w:lang w:val="en-US"/>
              </w:rPr>
            </w:rPrChange>
          </w:rPr>
          <w:t>PMTK_ARATH</w:t>
        </w:r>
        <w:r w:rsidRPr="00C00CE8">
          <w:rPr>
            <w:rFonts w:eastAsia="Times New Roman"/>
            <w:color w:val="0E101A"/>
            <w:sz w:val="24"/>
            <w:szCs w:val="24"/>
            <w:lang w:val="en-US"/>
          </w:rPr>
          <w:t xml:space="preserve"> (111 vs control) and one gene of </w:t>
        </w:r>
        <w:r w:rsidRPr="00C00CE8">
          <w:rPr>
            <w:rFonts w:eastAsia="Times New Roman"/>
            <w:i/>
            <w:color w:val="0E101A"/>
            <w:sz w:val="24"/>
            <w:szCs w:val="24"/>
            <w:lang w:val="en-US"/>
          </w:rPr>
          <w:t xml:space="preserve">V. </w:t>
        </w:r>
        <w:proofErr w:type="spellStart"/>
        <w:r w:rsidRPr="00C00CE8">
          <w:rPr>
            <w:rFonts w:eastAsia="Times New Roman"/>
            <w:i/>
            <w:color w:val="0E101A"/>
            <w:sz w:val="24"/>
            <w:szCs w:val="24"/>
            <w:lang w:val="en-US"/>
          </w:rPr>
          <w:t>dahliae</w:t>
        </w:r>
        <w:proofErr w:type="spellEnd"/>
        <w:r w:rsidRPr="00C00CE8">
          <w:rPr>
            <w:rFonts w:eastAsia="Times New Roman"/>
            <w:color w:val="0E101A"/>
            <w:sz w:val="24"/>
            <w:szCs w:val="24"/>
            <w:lang w:val="en-US"/>
          </w:rPr>
          <w:t xml:space="preserve">, mRNA_8458 </w:t>
        </w:r>
        <w:r w:rsidRPr="00844957">
          <w:rPr>
            <w:rFonts w:eastAsia="Times New Roman"/>
            <w:color w:val="0E101A"/>
            <w:sz w:val="24"/>
            <w:szCs w:val="24"/>
            <w:lang w:val="en-US"/>
          </w:rPr>
          <w:t xml:space="preserve">did not show a similar expression pattern as RNA-seq. </w:t>
        </w:r>
        <w:r>
          <w:rPr>
            <w:rFonts w:eastAsia="Times New Roman"/>
            <w:color w:val="0E101A"/>
            <w:sz w:val="24"/>
            <w:szCs w:val="24"/>
            <w:lang w:val="en-US"/>
          </w:rPr>
          <w:t xml:space="preserve">Different </w:t>
        </w:r>
        <w:r w:rsidRPr="00844957">
          <w:rPr>
            <w:rFonts w:eastAsia="Times New Roman"/>
            <w:color w:val="0E101A"/>
            <w:sz w:val="24"/>
            <w:szCs w:val="24"/>
            <w:lang w:val="en-US"/>
          </w:rPr>
          <w:t>sensitivit</w:t>
        </w:r>
        <w:r>
          <w:rPr>
            <w:rFonts w:eastAsia="Times New Roman"/>
            <w:color w:val="0E101A"/>
            <w:sz w:val="24"/>
            <w:szCs w:val="24"/>
            <w:lang w:val="en-US"/>
          </w:rPr>
          <w:t>y</w:t>
        </w:r>
        <w:r w:rsidRPr="00844957">
          <w:rPr>
            <w:rFonts w:eastAsia="Times New Roman"/>
            <w:color w:val="0E101A"/>
            <w:sz w:val="24"/>
            <w:szCs w:val="24"/>
            <w:lang w:val="en-US"/>
          </w:rPr>
          <w:t xml:space="preserve"> of two methods, use of different template RNA for quantification and inconsistent expression of transcripts in some treatments could be potential reasons for such differences in results (Wang </w:t>
        </w:r>
        <w:r w:rsidRPr="00844957">
          <w:rPr>
            <w:rFonts w:eastAsia="Times New Roman"/>
            <w:i/>
            <w:color w:val="0E101A"/>
            <w:sz w:val="24"/>
            <w:szCs w:val="24"/>
            <w:lang w:val="en-US"/>
          </w:rPr>
          <w:t>et al</w:t>
        </w:r>
        <w:r w:rsidRPr="00844957">
          <w:rPr>
            <w:rFonts w:eastAsia="Times New Roman"/>
            <w:color w:val="0E101A"/>
            <w:sz w:val="24"/>
            <w:szCs w:val="24"/>
            <w:lang w:val="en-US"/>
          </w:rPr>
          <w:t>. 2016).</w:t>
        </w:r>
      </w:ins>
    </w:p>
    <w:p w14:paraId="5DF9FCBE" w14:textId="7D5236BC" w:rsidR="00D44044" w:rsidRPr="00FD6969" w:rsidRDefault="00844957"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r w:rsidRPr="00844957">
        <w:rPr>
          <w:rFonts w:eastAsia="Times New Roman"/>
          <w:color w:val="0E101A"/>
          <w:sz w:val="24"/>
          <w:szCs w:val="24"/>
          <w:lang w:val="en-US"/>
        </w:rPr>
        <w:t xml:space="preserve"> </w:t>
      </w:r>
    </w:p>
    <w:p w14:paraId="5A61E501" w14:textId="77777777" w:rsidR="00D44044" w:rsidRDefault="0021510F">
      <w:pPr>
        <w:rPr>
          <w:b/>
          <w:sz w:val="28"/>
          <w:szCs w:val="28"/>
        </w:rPr>
      </w:pPr>
      <w:r>
        <w:rPr>
          <w:b/>
          <w:sz w:val="28"/>
          <w:szCs w:val="28"/>
        </w:rPr>
        <w:t>Discussion</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6C8E0853" w14:textId="77777777" w:rsidR="00D44044" w:rsidRDefault="0021510F">
      <w:pPr>
        <w:rPr>
          <w:b/>
          <w:sz w:val="28"/>
          <w:szCs w:val="28"/>
        </w:rPr>
      </w:pPr>
      <w:r>
        <w:rPr>
          <w:b/>
          <w:sz w:val="24"/>
          <w:szCs w:val="24"/>
        </w:rPr>
        <w:t xml:space="preserve"> </w:t>
      </w:r>
      <w:r>
        <w:rPr>
          <w:b/>
          <w:sz w:val="28"/>
          <w:szCs w:val="28"/>
        </w:rPr>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77777777" w:rsidR="00D44044" w:rsidRDefault="0021510F">
            <w:pPr>
              <w:jc w:val="center"/>
            </w:pPr>
            <w:r>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lastRenderedPageBreak/>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4D514DE7" w14:textId="77777777" w:rsidR="00D44044" w:rsidRDefault="0021510F">
      <w:pPr>
        <w:jc w:val="both"/>
        <w:rPr>
          <w:sz w:val="24"/>
          <w:szCs w:val="24"/>
        </w:rPr>
      </w:pPr>
      <w:r>
        <w:rPr>
          <w:b/>
          <w:sz w:val="24"/>
          <w:szCs w:val="24"/>
        </w:rPr>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w:t>
      </w:r>
      <w:proofErr w:type="spellStart"/>
      <w:r>
        <w:rPr>
          <w:i/>
          <w:sz w:val="24"/>
          <w:szCs w:val="24"/>
        </w:rPr>
        <w:t>piperita</w:t>
      </w:r>
      <w:proofErr w:type="spellEnd"/>
      <w:r>
        <w:rPr>
          <w:i/>
          <w:sz w:val="24"/>
          <w:szCs w:val="24"/>
        </w:rPr>
        <w:t xml:space="preserve">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 xml:space="preserve">Mentha x </w:t>
            </w:r>
            <w:proofErr w:type="spellStart"/>
            <w:r>
              <w:rPr>
                <w:b/>
                <w:i/>
              </w:rPr>
              <w:t>piperita</w:t>
            </w:r>
            <w:proofErr w:type="spellEnd"/>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77777777" w:rsidR="00D44044" w:rsidRDefault="00D44044">
      <w:pPr>
        <w:rPr>
          <w:b/>
          <w:sz w:val="28"/>
          <w:szCs w:val="28"/>
        </w:rPr>
      </w:pPr>
    </w:p>
    <w:p w14:paraId="10B295A0" w14:textId="77777777"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lastRenderedPageBreak/>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2602783E" w14:textId="77777777" w:rsidR="00D44044" w:rsidRDefault="0021510F">
      <w:pPr>
        <w:jc w:val="both"/>
        <w:rPr>
          <w:sz w:val="24"/>
          <w:szCs w:val="24"/>
        </w:rPr>
      </w:pPr>
      <w:r>
        <w:rPr>
          <w:b/>
          <w:sz w:val="24"/>
          <w:szCs w:val="24"/>
        </w:rPr>
        <w:t xml:space="preserve">Figure 2. </w:t>
      </w:r>
      <w:r>
        <w:rPr>
          <w:sz w:val="24"/>
          <w:szCs w:val="24"/>
        </w:rPr>
        <w:t>Comparisons of differentially expressed genes (DEGS)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77777777" w:rsidR="00D44044" w:rsidRDefault="00D44044">
      <w:pPr>
        <w:jc w:val="both"/>
        <w:rPr>
          <w:sz w:val="24"/>
          <w:szCs w:val="24"/>
        </w:rPr>
      </w:pPr>
    </w:p>
    <w:p w14:paraId="699C6048" w14:textId="77777777" w:rsidR="00D44044" w:rsidRDefault="0021510F">
      <w:pPr>
        <w:jc w:val="center"/>
        <w:rPr>
          <w:b/>
          <w:sz w:val="24"/>
          <w:szCs w:val="24"/>
        </w:rPr>
      </w:pPr>
      <w:r>
        <w:rPr>
          <w:b/>
          <w:noProof/>
          <w:sz w:val="24"/>
          <w:szCs w:val="24"/>
        </w:rPr>
        <w:drawing>
          <wp:inline distT="114300" distB="114300" distL="114300" distR="114300" wp14:anchorId="511E22B5" wp14:editId="0C264788">
            <wp:extent cx="6037445" cy="1938338"/>
            <wp:effectExtent l="25400" t="25400" r="25400" b="254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037445" cy="1938338"/>
                    </a:xfrm>
                    <a:prstGeom prst="rect">
                      <a:avLst/>
                    </a:prstGeom>
                    <a:ln w="25400">
                      <a:solidFill>
                        <a:srgbClr val="000000"/>
                      </a:solidFill>
                      <a:prstDash val="solid"/>
                    </a:ln>
                  </pic:spPr>
                </pic:pic>
              </a:graphicData>
            </a:graphic>
          </wp:inline>
        </w:drawing>
      </w:r>
    </w:p>
    <w:p w14:paraId="2F268BDD" w14:textId="77777777" w:rsidR="00D44044" w:rsidRDefault="0021510F">
      <w:pPr>
        <w:jc w:val="center"/>
        <w:rPr>
          <w:b/>
          <w:sz w:val="24"/>
          <w:szCs w:val="24"/>
        </w:rPr>
      </w:pPr>
      <w:r>
        <w:rPr>
          <w:b/>
          <w:noProof/>
          <w:sz w:val="24"/>
          <w:szCs w:val="24"/>
        </w:rPr>
        <w:lastRenderedPageBreak/>
        <w:drawing>
          <wp:inline distT="114300" distB="114300" distL="114300" distR="114300" wp14:anchorId="3392F4B7" wp14:editId="27C2CED3">
            <wp:extent cx="3159189" cy="2662238"/>
            <wp:effectExtent l="25400" t="25400" r="25400" b="254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159189" cy="2662238"/>
                    </a:xfrm>
                    <a:prstGeom prst="rect">
                      <a:avLst/>
                    </a:prstGeom>
                    <a:ln w="25400">
                      <a:solidFill>
                        <a:srgbClr val="000000"/>
                      </a:solidFill>
                      <a:prstDash val="solid"/>
                    </a:ln>
                  </pic:spPr>
                </pic:pic>
              </a:graphicData>
            </a:graphic>
          </wp:inline>
        </w:drawing>
      </w:r>
    </w:p>
    <w:p w14:paraId="74D071BA" w14:textId="77777777" w:rsidR="00D44044" w:rsidRDefault="00D44044">
      <w:pPr>
        <w:jc w:val="center"/>
        <w:rPr>
          <w:b/>
          <w:sz w:val="24"/>
          <w:szCs w:val="24"/>
        </w:rPr>
      </w:pPr>
    </w:p>
    <w:p w14:paraId="7BA7E19B" w14:textId="77777777" w:rsidR="00D44044" w:rsidRDefault="00D44044">
      <w:pPr>
        <w:jc w:val="center"/>
        <w:rPr>
          <w:b/>
          <w:sz w:val="24"/>
          <w:szCs w:val="24"/>
        </w:rPr>
      </w:pP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39970815" w14:textId="77777777" w:rsidR="00D44044" w:rsidRDefault="00D44044">
      <w:pPr>
        <w:jc w:val="center"/>
        <w:rPr>
          <w:b/>
          <w:sz w:val="24"/>
          <w:szCs w:val="24"/>
        </w:rPr>
      </w:pPr>
    </w:p>
    <w:p w14:paraId="721DDDF3" w14:textId="77777777" w:rsidR="00D44044" w:rsidRDefault="00D44044">
      <w:pPr>
        <w:jc w:val="center"/>
        <w:rPr>
          <w:b/>
          <w:sz w:val="24"/>
          <w:szCs w:val="24"/>
        </w:rPr>
      </w:pPr>
    </w:p>
    <w:p w14:paraId="7ED8A8B0" w14:textId="77777777" w:rsidR="00D44044" w:rsidRDefault="0021510F">
      <w:pPr>
        <w:jc w:val="both"/>
        <w:rPr>
          <w:sz w:val="24"/>
          <w:szCs w:val="24"/>
        </w:rPr>
      </w:pPr>
      <w:commentRangeStart w:id="23"/>
      <w:r>
        <w:rPr>
          <w:b/>
          <w:sz w:val="24"/>
          <w:szCs w:val="24"/>
        </w:rPr>
        <w:t xml:space="preserve">Figure 3.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58CC5A0D" w14:textId="77777777" w:rsidR="00D44044" w:rsidRDefault="00D44044">
      <w:pPr>
        <w:jc w:val="both"/>
        <w:rPr>
          <w:sz w:val="24"/>
          <w:szCs w:val="24"/>
        </w:rPr>
      </w:pPr>
    </w:p>
    <w:p w14:paraId="32A79724" w14:textId="77777777" w:rsidR="00D44044" w:rsidRDefault="0021510F">
      <w:pPr>
        <w:jc w:val="center"/>
        <w:rPr>
          <w:b/>
          <w:sz w:val="24"/>
          <w:szCs w:val="24"/>
        </w:rPr>
      </w:pPr>
      <w:r>
        <w:rPr>
          <w:b/>
          <w:noProof/>
          <w:sz w:val="24"/>
          <w:szCs w:val="24"/>
        </w:rPr>
        <w:lastRenderedPageBreak/>
        <w:drawing>
          <wp:inline distT="114300" distB="114300" distL="114300" distR="114300" wp14:anchorId="77852CEC" wp14:editId="4B194362">
            <wp:extent cx="3176588" cy="2980928"/>
            <wp:effectExtent l="25400" t="25400" r="25400" b="254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176588" cy="2980928"/>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233AE4F0" wp14:editId="256D98F7">
            <wp:extent cx="2181225" cy="2985707"/>
            <wp:effectExtent l="25400" t="25400" r="25400" b="254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t="700"/>
                    <a:stretch>
                      <a:fillRect/>
                    </a:stretch>
                  </pic:blipFill>
                  <pic:spPr>
                    <a:xfrm>
                      <a:off x="0" y="0"/>
                      <a:ext cx="2181225" cy="2985707"/>
                    </a:xfrm>
                    <a:prstGeom prst="rect">
                      <a:avLst/>
                    </a:prstGeom>
                    <a:ln w="25400">
                      <a:solidFill>
                        <a:srgbClr val="000000"/>
                      </a:solidFill>
                      <a:prstDash val="solid"/>
                    </a:ln>
                  </pic:spPr>
                </pic:pic>
              </a:graphicData>
            </a:graphic>
          </wp:inline>
        </w:drawing>
      </w:r>
      <w:commentRangeEnd w:id="23"/>
      <w:r>
        <w:commentReference w:id="23"/>
      </w:r>
    </w:p>
    <w:p w14:paraId="625E0190" w14:textId="77777777" w:rsidR="00D44044" w:rsidRDefault="00D44044">
      <w:pPr>
        <w:jc w:val="center"/>
        <w:rPr>
          <w:b/>
          <w:sz w:val="24"/>
          <w:szCs w:val="24"/>
        </w:rPr>
      </w:pPr>
    </w:p>
    <w:p w14:paraId="4B6EE813" w14:textId="77777777" w:rsidR="00D44044" w:rsidRDefault="00D44044">
      <w:pPr>
        <w:jc w:val="center"/>
        <w:rPr>
          <w:b/>
          <w:sz w:val="24"/>
          <w:szCs w:val="24"/>
        </w:rPr>
      </w:pPr>
    </w:p>
    <w:p w14:paraId="78C9F6EB" w14:textId="77777777" w:rsidR="00D44044" w:rsidRDefault="00D44044">
      <w:pPr>
        <w:jc w:val="center"/>
        <w:rPr>
          <w:b/>
          <w:sz w:val="24"/>
          <w:szCs w:val="24"/>
        </w:rPr>
      </w:pPr>
    </w:p>
    <w:p w14:paraId="7712834A" w14:textId="77777777" w:rsidR="00D44044" w:rsidRDefault="00D44044">
      <w:pPr>
        <w:jc w:val="center"/>
        <w:rPr>
          <w:b/>
          <w:sz w:val="24"/>
          <w:szCs w:val="24"/>
        </w:rPr>
      </w:pPr>
    </w:p>
    <w:p w14:paraId="1C4399B5" w14:textId="77777777" w:rsidR="00D44044" w:rsidRDefault="00D44044">
      <w:pPr>
        <w:jc w:val="center"/>
        <w:rPr>
          <w:b/>
          <w:sz w:val="24"/>
          <w:szCs w:val="24"/>
        </w:rPr>
      </w:pPr>
    </w:p>
    <w:p w14:paraId="686C76EA" w14:textId="77777777" w:rsidR="00D44044" w:rsidRDefault="00D44044">
      <w:pPr>
        <w:jc w:val="center"/>
        <w:rPr>
          <w:b/>
          <w:sz w:val="24"/>
          <w:szCs w:val="24"/>
        </w:rPr>
      </w:pPr>
    </w:p>
    <w:p w14:paraId="241AD7C2" w14:textId="77777777" w:rsidR="00D44044" w:rsidRDefault="00D44044">
      <w:pPr>
        <w:jc w:val="center"/>
        <w:rPr>
          <w:b/>
          <w:sz w:val="24"/>
          <w:szCs w:val="24"/>
        </w:rPr>
      </w:pPr>
    </w:p>
    <w:p w14:paraId="34D404C5" w14:textId="77777777" w:rsidR="00D44044" w:rsidRDefault="00D44044">
      <w:pPr>
        <w:jc w:val="center"/>
        <w:rPr>
          <w:b/>
          <w:sz w:val="24"/>
          <w:szCs w:val="24"/>
        </w:rPr>
      </w:pPr>
    </w:p>
    <w:p w14:paraId="44C7C47F" w14:textId="77777777" w:rsidR="00D44044" w:rsidRDefault="00D44044">
      <w:pPr>
        <w:jc w:val="center"/>
        <w:rPr>
          <w:b/>
          <w:sz w:val="24"/>
          <w:szCs w:val="24"/>
        </w:rPr>
      </w:pPr>
    </w:p>
    <w:p w14:paraId="3ECA0830" w14:textId="77777777" w:rsidR="00D44044" w:rsidRDefault="00D44044">
      <w:pPr>
        <w:jc w:val="center"/>
        <w:rPr>
          <w:b/>
          <w:sz w:val="24"/>
          <w:szCs w:val="24"/>
        </w:rPr>
      </w:pPr>
    </w:p>
    <w:p w14:paraId="67A90149" w14:textId="77777777" w:rsidR="00D44044" w:rsidRDefault="00D44044">
      <w:pPr>
        <w:jc w:val="center"/>
        <w:rPr>
          <w:b/>
          <w:sz w:val="24"/>
          <w:szCs w:val="24"/>
        </w:rPr>
      </w:pPr>
    </w:p>
    <w:p w14:paraId="59A34448" w14:textId="77777777" w:rsidR="00D44044" w:rsidRDefault="00D44044">
      <w:pPr>
        <w:jc w:val="center"/>
        <w:rPr>
          <w:b/>
          <w:sz w:val="24"/>
          <w:szCs w:val="24"/>
        </w:rPr>
      </w:pPr>
    </w:p>
    <w:p w14:paraId="677F542C" w14:textId="77777777" w:rsidR="00D44044" w:rsidRDefault="00D44044">
      <w:pPr>
        <w:jc w:val="center"/>
        <w:rPr>
          <w:b/>
          <w:sz w:val="24"/>
          <w:szCs w:val="24"/>
        </w:rPr>
      </w:pPr>
    </w:p>
    <w:p w14:paraId="1ACD09E8" w14:textId="77777777" w:rsidR="00D44044" w:rsidRDefault="00D44044">
      <w:pPr>
        <w:jc w:val="center"/>
        <w:rPr>
          <w:b/>
          <w:sz w:val="24"/>
          <w:szCs w:val="24"/>
        </w:rPr>
      </w:pPr>
    </w:p>
    <w:p w14:paraId="4701CEAA" w14:textId="77777777" w:rsidR="00D44044" w:rsidRDefault="00D44044">
      <w:pPr>
        <w:jc w:val="center"/>
        <w:rPr>
          <w:b/>
          <w:sz w:val="24"/>
          <w:szCs w:val="24"/>
        </w:rPr>
      </w:pPr>
    </w:p>
    <w:p w14:paraId="2B62313E" w14:textId="77777777" w:rsidR="00D44044" w:rsidRDefault="00D44044">
      <w:pPr>
        <w:jc w:val="center"/>
        <w:rPr>
          <w:b/>
          <w:sz w:val="24"/>
          <w:szCs w:val="24"/>
        </w:rPr>
      </w:pPr>
    </w:p>
    <w:p w14:paraId="7107D70F" w14:textId="77777777" w:rsidR="00D44044" w:rsidRDefault="0021510F">
      <w:pPr>
        <w:jc w:val="both"/>
        <w:rPr>
          <w:sz w:val="24"/>
          <w:szCs w:val="24"/>
        </w:rPr>
      </w:pPr>
      <w:r>
        <w:rPr>
          <w:b/>
          <w:sz w:val="24"/>
          <w:szCs w:val="24"/>
        </w:rPr>
        <w:t xml:space="preserve">Figure 3. </w:t>
      </w:r>
      <w:r>
        <w:rPr>
          <w:sz w:val="24"/>
          <w:szCs w:val="24"/>
        </w:rPr>
        <w:t xml:space="preserve">Heatmaps for the top 20 differentially expressed genes (DEG) for (a) brown mustard, (b) potato, (c) peppermint, and (d) Verticillium </w:t>
      </w:r>
      <w:proofErr w:type="spellStart"/>
      <w:r>
        <w:rPr>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54D25BD9" w14:textId="77777777" w:rsidR="00D44044" w:rsidRDefault="00D44044">
      <w:pPr>
        <w:jc w:val="both"/>
        <w:rPr>
          <w:sz w:val="24"/>
          <w:szCs w:val="24"/>
        </w:rPr>
      </w:pPr>
    </w:p>
    <w:p w14:paraId="251A8859" w14:textId="77777777" w:rsidR="00D44044" w:rsidRDefault="0021510F">
      <w:pPr>
        <w:rPr>
          <w:b/>
          <w:sz w:val="24"/>
          <w:szCs w:val="24"/>
        </w:rPr>
      </w:pPr>
      <w:r>
        <w:rPr>
          <w:b/>
          <w:sz w:val="24"/>
          <w:szCs w:val="24"/>
        </w:rPr>
        <w:lastRenderedPageBreak/>
        <w:t xml:space="preserve"> </w:t>
      </w:r>
      <w:r>
        <w:rPr>
          <w:b/>
          <w:noProof/>
          <w:sz w:val="24"/>
          <w:szCs w:val="24"/>
        </w:rPr>
        <w:drawing>
          <wp:inline distT="114300" distB="114300" distL="114300" distR="114300" wp14:anchorId="78920408" wp14:editId="14B1B1FA">
            <wp:extent cx="5464969" cy="3500438"/>
            <wp:effectExtent l="25400" t="25400" r="25400" b="254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4181" r="-4181"/>
                    <a:stretch>
                      <a:fillRect/>
                    </a:stretch>
                  </pic:blipFill>
                  <pic:spPr>
                    <a:xfrm>
                      <a:off x="0" y="0"/>
                      <a:ext cx="5464969" cy="3500438"/>
                    </a:xfrm>
                    <a:prstGeom prst="rect">
                      <a:avLst/>
                    </a:prstGeom>
                    <a:ln w="25400">
                      <a:solidFill>
                        <a:srgbClr val="000000"/>
                      </a:solidFill>
                      <a:prstDash val="solid"/>
                    </a:ln>
                  </pic:spPr>
                </pic:pic>
              </a:graphicData>
            </a:graphic>
          </wp:inline>
        </w:drawing>
      </w:r>
    </w:p>
    <w:p w14:paraId="05ED831F" w14:textId="77777777" w:rsidR="00D44044" w:rsidRDefault="00D44044">
      <w:pPr>
        <w:rPr>
          <w:b/>
          <w:sz w:val="24"/>
          <w:szCs w:val="24"/>
        </w:rPr>
      </w:pP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pgSz w:w="12240" w:h="15840"/>
          <w:pgMar w:top="1440" w:right="1440" w:bottom="1440" w:left="1440" w:header="720" w:footer="720" w:gutter="0"/>
          <w:pgNumType w:start="1"/>
          <w:cols w:space="720"/>
        </w:sectPr>
      </w:pPr>
    </w:p>
    <w:p w14:paraId="66B76A03" w14:textId="77777777" w:rsidR="00D44044" w:rsidRDefault="0021510F">
      <w:pPr>
        <w:jc w:val="both"/>
        <w:rPr>
          <w:sz w:val="24"/>
          <w:szCs w:val="24"/>
        </w:rPr>
      </w:pPr>
      <w:r>
        <w:rPr>
          <w:b/>
          <w:sz w:val="24"/>
          <w:szCs w:val="24"/>
        </w:rPr>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w:t>
      </w:r>
      <w:commentRangeStart w:id="24"/>
      <w:commentRangeStart w:id="25"/>
      <w:r>
        <w:rPr>
          <w:sz w:val="24"/>
          <w:szCs w:val="24"/>
        </w:rPr>
        <w:t xml:space="preserve">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commentRangeEnd w:id="24"/>
      <w:r>
        <w:commentReference w:id="24"/>
      </w:r>
      <w:commentRangeEnd w:id="25"/>
      <w:r>
        <w:commentReference w:id="25"/>
      </w:r>
    </w:p>
    <w:p w14:paraId="256AE9AE" w14:textId="77777777" w:rsidR="00D44044" w:rsidRDefault="00D44044">
      <w:pPr>
        <w:rPr>
          <w:sz w:val="24"/>
          <w:szCs w:val="24"/>
        </w:rPr>
      </w:pPr>
    </w:p>
    <w:p w14:paraId="119383F7" w14:textId="77777777" w:rsidR="00D44044" w:rsidRDefault="0021510F">
      <w:pPr>
        <w:rPr>
          <w:b/>
          <w:sz w:val="24"/>
          <w:szCs w:val="24"/>
        </w:rPr>
      </w:pPr>
      <w:r>
        <w:rPr>
          <w:b/>
          <w:noProof/>
          <w:sz w:val="24"/>
          <w:szCs w:val="24"/>
        </w:rPr>
        <w:drawing>
          <wp:inline distT="114300" distB="114300" distL="114300" distR="114300" wp14:anchorId="00057C18" wp14:editId="6D766800">
            <wp:extent cx="3148013" cy="2627541"/>
            <wp:effectExtent l="25400" t="25400" r="25400" b="254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148013" cy="2627541"/>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7280CC8C" wp14:editId="52340AEC">
            <wp:extent cx="2150466" cy="2624138"/>
            <wp:effectExtent l="25400" t="25400" r="25400" b="254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150466" cy="2624138"/>
                    </a:xfrm>
                    <a:prstGeom prst="rect">
                      <a:avLst/>
                    </a:prstGeom>
                    <a:ln w="25400">
                      <a:solidFill>
                        <a:srgbClr val="000000"/>
                      </a:solidFill>
                      <a:prstDash val="solid"/>
                    </a:ln>
                  </pic:spPr>
                </pic:pic>
              </a:graphicData>
            </a:graphic>
          </wp:inline>
        </w:drawing>
      </w:r>
    </w:p>
    <w:p w14:paraId="633A66B5" w14:textId="77777777" w:rsidR="00D44044" w:rsidRDefault="00D44044">
      <w:pPr>
        <w:rPr>
          <w:b/>
          <w:sz w:val="24"/>
          <w:szCs w:val="24"/>
        </w:rPr>
      </w:pPr>
    </w:p>
    <w:p w14:paraId="52830EA3" w14:textId="77777777" w:rsidR="00D44044" w:rsidRDefault="00D44044">
      <w:pPr>
        <w:rPr>
          <w:b/>
          <w:sz w:val="24"/>
          <w:szCs w:val="24"/>
        </w:rPr>
      </w:pPr>
    </w:p>
    <w:p w14:paraId="08D557BD" w14:textId="77777777" w:rsidR="00D44044" w:rsidRDefault="00D44044">
      <w:pPr>
        <w:rPr>
          <w:b/>
          <w:sz w:val="24"/>
          <w:szCs w:val="24"/>
        </w:rPr>
      </w:pP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type w:val="continuous"/>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10E2F614" w14:textId="77777777" w:rsidR="00D44044" w:rsidRDefault="0021510F">
      <w:pPr>
        <w:ind w:left="1440"/>
        <w:rPr>
          <w:sz w:val="24"/>
          <w:szCs w:val="24"/>
        </w:rPr>
      </w:pPr>
      <w:r>
        <w:rPr>
          <w:b/>
          <w:noProof/>
          <w:sz w:val="24"/>
          <w:szCs w:val="24"/>
        </w:rPr>
        <w:drawing>
          <wp:inline distT="114300" distB="114300" distL="114300" distR="114300" wp14:anchorId="3193E783" wp14:editId="12255606">
            <wp:extent cx="4519613" cy="5175685"/>
            <wp:effectExtent l="25400" t="25400" r="25400" b="254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519613" cy="5175685"/>
                    </a:xfrm>
                    <a:prstGeom prst="rect">
                      <a:avLst/>
                    </a:prstGeom>
                    <a:ln w="25400">
                      <a:solidFill>
                        <a:srgbClr val="000000"/>
                      </a:solidFill>
                      <a:prstDash val="solid"/>
                    </a:ln>
                  </pic:spPr>
                </pic:pic>
              </a:graphicData>
            </a:graphic>
          </wp:inline>
        </w:drawing>
      </w:r>
    </w:p>
    <w:p w14:paraId="6E0709EC" w14:textId="77777777" w:rsidR="00D44044" w:rsidRDefault="00D44044">
      <w:pPr>
        <w:ind w:left="1440"/>
        <w:rPr>
          <w:b/>
          <w:sz w:val="24"/>
          <w:szCs w:val="24"/>
        </w:rPr>
      </w:pPr>
    </w:p>
    <w:p w14:paraId="1F148677" w14:textId="77777777" w:rsidR="00D44044" w:rsidRDefault="00D44044"/>
    <w:p w14:paraId="71775413" w14:textId="77777777" w:rsidR="00D44044" w:rsidRDefault="00D44044"/>
    <w:p w14:paraId="09E15CBC" w14:textId="77777777" w:rsidR="007C253B" w:rsidRDefault="007C253B"/>
    <w:p w14:paraId="25AF4747" w14:textId="77777777" w:rsidR="007C253B" w:rsidRDefault="007C253B"/>
    <w:p w14:paraId="504E445C" w14:textId="77777777" w:rsidR="007C253B" w:rsidRDefault="007C253B"/>
    <w:p w14:paraId="65A167E5" w14:textId="77777777" w:rsidR="007C253B" w:rsidRDefault="007C253B"/>
    <w:p w14:paraId="7C1B9A4C" w14:textId="77777777" w:rsidR="007C253B" w:rsidRDefault="007C253B"/>
    <w:p w14:paraId="49FB5B35" w14:textId="77777777" w:rsidR="007C253B" w:rsidRDefault="007C253B"/>
    <w:p w14:paraId="4AE6D4FF" w14:textId="77777777" w:rsidR="007C253B" w:rsidRDefault="007C253B"/>
    <w:p w14:paraId="14862530" w14:textId="77777777" w:rsidR="00B9386B" w:rsidRPr="007B03DB" w:rsidRDefault="007B03DB">
      <w:pPr>
        <w:rPr>
          <w:bCs/>
          <w:sz w:val="24"/>
          <w:szCs w:val="24"/>
          <w:rPrChange w:id="26" w:author="G C Upadhaya, Sudha" w:date="2021-01-24T20:51:00Z">
            <w:rPr>
              <w:b/>
              <w:sz w:val="24"/>
              <w:szCs w:val="24"/>
            </w:rPr>
          </w:rPrChange>
        </w:rPr>
      </w:pPr>
      <w:ins w:id="27" w:author="G C Upadhaya, Sudha" w:date="2021-01-24T20:51:00Z">
        <w:r w:rsidRPr="007B03DB">
          <w:rPr>
            <w:b/>
            <w:sz w:val="24"/>
            <w:szCs w:val="24"/>
          </w:rPr>
          <w:lastRenderedPageBreak/>
          <w:t xml:space="preserve">Figure 6. </w:t>
        </w:r>
        <w:r w:rsidRPr="007B03DB">
          <w:rPr>
            <w:bCs/>
            <w:sz w:val="24"/>
            <w:szCs w:val="24"/>
            <w:rPrChange w:id="28" w:author="G C Upadhaya, Sudha" w:date="2021-01-24T20:51:00Z">
              <w:rPr>
                <w:rFonts w:ascii="Times" w:hAnsi="Times" w:cstheme="minorHAnsi"/>
                <w:bCs/>
                <w:sz w:val="24"/>
                <w:szCs w:val="24"/>
              </w:rPr>
            </w:rPrChange>
          </w:rPr>
          <w:t xml:space="preserve">Validation of relative expression changes of selected DEGs of </w:t>
        </w:r>
        <w:r w:rsidRPr="007B03DB">
          <w:rPr>
            <w:bCs/>
            <w:i/>
            <w:sz w:val="24"/>
            <w:szCs w:val="24"/>
            <w:rPrChange w:id="29" w:author="G C Upadhaya, Sudha" w:date="2021-01-24T20:51:00Z">
              <w:rPr>
                <w:rFonts w:ascii="Times" w:hAnsi="Times" w:cstheme="minorHAnsi"/>
                <w:bCs/>
                <w:i/>
                <w:sz w:val="24"/>
                <w:szCs w:val="24"/>
              </w:rPr>
            </w:rPrChange>
          </w:rPr>
          <w:t xml:space="preserve">B. </w:t>
        </w:r>
        <w:proofErr w:type="spellStart"/>
        <w:r w:rsidRPr="007B03DB">
          <w:rPr>
            <w:bCs/>
            <w:i/>
            <w:sz w:val="24"/>
            <w:szCs w:val="24"/>
            <w:rPrChange w:id="30" w:author="G C Upadhaya, Sudha" w:date="2021-01-24T20:51:00Z">
              <w:rPr>
                <w:rFonts w:ascii="Times" w:hAnsi="Times" w:cstheme="minorHAnsi"/>
                <w:bCs/>
                <w:i/>
                <w:sz w:val="24"/>
                <w:szCs w:val="24"/>
              </w:rPr>
            </w:rPrChange>
          </w:rPr>
          <w:t>juncea</w:t>
        </w:r>
        <w:proofErr w:type="spellEnd"/>
        <w:r w:rsidRPr="007B03DB">
          <w:rPr>
            <w:bCs/>
            <w:sz w:val="24"/>
            <w:szCs w:val="24"/>
            <w:rPrChange w:id="31" w:author="G C Upadhaya, Sudha" w:date="2021-01-24T20:51:00Z">
              <w:rPr>
                <w:rFonts w:ascii="Times" w:hAnsi="Times" w:cstheme="minorHAnsi"/>
                <w:bCs/>
                <w:sz w:val="24"/>
                <w:szCs w:val="24"/>
              </w:rPr>
            </w:rPrChange>
          </w:rPr>
          <w:t xml:space="preserve">, </w:t>
        </w:r>
        <w:r w:rsidRPr="007B03DB">
          <w:rPr>
            <w:bCs/>
            <w:i/>
            <w:sz w:val="24"/>
            <w:szCs w:val="24"/>
            <w:rPrChange w:id="32" w:author="G C Upadhaya, Sudha" w:date="2021-01-24T20:51:00Z">
              <w:rPr>
                <w:rFonts w:ascii="Times" w:hAnsi="Times" w:cstheme="minorHAnsi"/>
                <w:bCs/>
                <w:i/>
                <w:sz w:val="24"/>
                <w:szCs w:val="24"/>
              </w:rPr>
            </w:rPrChange>
          </w:rPr>
          <w:t>S. tuberosum</w:t>
        </w:r>
        <w:r w:rsidRPr="007B03DB">
          <w:rPr>
            <w:bCs/>
            <w:sz w:val="24"/>
            <w:szCs w:val="24"/>
            <w:rPrChange w:id="33" w:author="G C Upadhaya, Sudha" w:date="2021-01-24T20:51:00Z">
              <w:rPr>
                <w:rFonts w:ascii="Times" w:hAnsi="Times" w:cstheme="minorHAnsi"/>
                <w:bCs/>
                <w:sz w:val="24"/>
                <w:szCs w:val="24"/>
              </w:rPr>
            </w:rPrChange>
          </w:rPr>
          <w:t xml:space="preserve">, </w:t>
        </w:r>
        <w:r w:rsidRPr="007B03DB">
          <w:rPr>
            <w:bCs/>
            <w:i/>
            <w:sz w:val="24"/>
            <w:szCs w:val="24"/>
            <w:rPrChange w:id="34" w:author="G C Upadhaya, Sudha" w:date="2021-01-24T20:51:00Z">
              <w:rPr>
                <w:rFonts w:ascii="Times" w:hAnsi="Times" w:cstheme="minorHAnsi"/>
                <w:bCs/>
                <w:i/>
                <w:sz w:val="24"/>
                <w:szCs w:val="24"/>
              </w:rPr>
            </w:rPrChange>
          </w:rPr>
          <w:t xml:space="preserve">M. </w:t>
        </w:r>
        <w:proofErr w:type="spellStart"/>
        <w:r w:rsidRPr="007B03DB">
          <w:rPr>
            <w:bCs/>
            <w:i/>
            <w:sz w:val="24"/>
            <w:szCs w:val="24"/>
            <w:rPrChange w:id="35" w:author="G C Upadhaya, Sudha" w:date="2021-01-24T20:51:00Z">
              <w:rPr>
                <w:rFonts w:ascii="Times" w:hAnsi="Times" w:cstheme="minorHAnsi"/>
                <w:bCs/>
                <w:i/>
                <w:sz w:val="24"/>
                <w:szCs w:val="24"/>
              </w:rPr>
            </w:rPrChange>
          </w:rPr>
          <w:t>piperita</w:t>
        </w:r>
        <w:proofErr w:type="spellEnd"/>
        <w:r w:rsidRPr="007B03DB">
          <w:rPr>
            <w:bCs/>
            <w:sz w:val="24"/>
            <w:szCs w:val="24"/>
            <w:rPrChange w:id="36" w:author="G C Upadhaya, Sudha" w:date="2021-01-24T20:51:00Z">
              <w:rPr>
                <w:rFonts w:ascii="Times" w:hAnsi="Times" w:cstheme="minorHAnsi"/>
                <w:bCs/>
                <w:sz w:val="24"/>
                <w:szCs w:val="24"/>
              </w:rPr>
            </w:rPrChange>
          </w:rPr>
          <w:t xml:space="preserve"> and </w:t>
        </w:r>
        <w:r w:rsidRPr="007B03DB">
          <w:rPr>
            <w:bCs/>
            <w:i/>
            <w:sz w:val="24"/>
            <w:szCs w:val="24"/>
            <w:rPrChange w:id="37" w:author="G C Upadhaya, Sudha" w:date="2021-01-24T20:51:00Z">
              <w:rPr>
                <w:rFonts w:ascii="Times" w:hAnsi="Times" w:cstheme="minorHAnsi"/>
                <w:bCs/>
                <w:i/>
                <w:sz w:val="24"/>
                <w:szCs w:val="24"/>
              </w:rPr>
            </w:rPrChange>
          </w:rPr>
          <w:t xml:space="preserve">V. </w:t>
        </w:r>
        <w:proofErr w:type="spellStart"/>
        <w:r w:rsidRPr="007B03DB">
          <w:rPr>
            <w:bCs/>
            <w:i/>
            <w:sz w:val="24"/>
            <w:szCs w:val="24"/>
            <w:rPrChange w:id="38" w:author="G C Upadhaya, Sudha" w:date="2021-01-24T20:51:00Z">
              <w:rPr>
                <w:rFonts w:ascii="Times" w:hAnsi="Times" w:cstheme="minorHAnsi"/>
                <w:bCs/>
                <w:i/>
                <w:sz w:val="24"/>
                <w:szCs w:val="24"/>
              </w:rPr>
            </w:rPrChange>
          </w:rPr>
          <w:t>dahliae</w:t>
        </w:r>
        <w:proofErr w:type="spellEnd"/>
        <w:r w:rsidRPr="007B03DB">
          <w:rPr>
            <w:bCs/>
            <w:sz w:val="24"/>
            <w:szCs w:val="24"/>
            <w:rPrChange w:id="39" w:author="G C Upadhaya, Sudha" w:date="2021-01-24T20:51:00Z">
              <w:rPr>
                <w:rFonts w:ascii="Times" w:hAnsi="Times" w:cstheme="minorHAnsi"/>
                <w:bCs/>
                <w:sz w:val="24"/>
                <w:szCs w:val="24"/>
              </w:rPr>
            </w:rPrChange>
          </w:rPr>
          <w:t xml:space="preserve">, with the </w:t>
        </w:r>
        <w:proofErr w:type="spellStart"/>
        <w:r w:rsidRPr="007B03DB">
          <w:rPr>
            <w:bCs/>
            <w:sz w:val="24"/>
            <w:szCs w:val="24"/>
            <w:rPrChange w:id="40" w:author="G C Upadhaya, Sudha" w:date="2021-01-24T20:51:00Z">
              <w:rPr>
                <w:rFonts w:ascii="Times" w:hAnsi="Times" w:cstheme="minorHAnsi"/>
                <w:bCs/>
                <w:sz w:val="24"/>
                <w:szCs w:val="24"/>
              </w:rPr>
            </w:rPrChange>
          </w:rPr>
          <w:t>qRT</w:t>
        </w:r>
        <w:proofErr w:type="spellEnd"/>
        <w:r w:rsidRPr="007B03DB">
          <w:rPr>
            <w:bCs/>
            <w:sz w:val="24"/>
            <w:szCs w:val="24"/>
            <w:rPrChange w:id="41" w:author="G C Upadhaya, Sudha" w:date="2021-01-24T20:51:00Z">
              <w:rPr>
                <w:rFonts w:ascii="Times" w:hAnsi="Times" w:cstheme="minorHAnsi"/>
                <w:bCs/>
                <w:sz w:val="24"/>
                <w:szCs w:val="24"/>
              </w:rPr>
            </w:rPrChange>
          </w:rPr>
          <w:t xml:space="preserve">-PCR method. The fold change for three biological replicates was calculated using </w:t>
        </w:r>
        <m:oMath>
          <m:r>
            <w:rPr>
              <w:rFonts w:ascii="Cambria Math" w:hAnsi="Cambria Math"/>
              <w:sz w:val="24"/>
              <w:szCs w:val="24"/>
            </w:rPr>
            <m:t>∆∆Ct</m:t>
          </m:r>
        </m:oMath>
        <w:r w:rsidRPr="007B03DB">
          <w:rPr>
            <w:rFonts w:eastAsiaTheme="minorEastAsia"/>
            <w:bCs/>
            <w:sz w:val="24"/>
            <w:szCs w:val="24"/>
            <w:rPrChange w:id="42" w:author="G C Upadhaya, Sudha" w:date="2021-01-24T20:51:00Z">
              <w:rPr>
                <w:rFonts w:ascii="Times" w:eastAsiaTheme="minorEastAsia" w:hAnsi="Times" w:cstheme="minorHAnsi"/>
                <w:bCs/>
                <w:sz w:val="24"/>
                <w:szCs w:val="24"/>
              </w:rPr>
            </w:rPrChange>
          </w:rPr>
          <w:t xml:space="preserve"> method for qRT-PCR and average fold change was derived using DESeq2 for RNA-seq. T</w:t>
        </w:r>
        <w:r w:rsidRPr="007B03DB">
          <w:rPr>
            <w:bCs/>
            <w:sz w:val="24"/>
            <w:szCs w:val="24"/>
            <w:rPrChange w:id="43" w:author="G C Upadhaya, Sudha" w:date="2021-01-24T20:51:00Z">
              <w:rPr>
                <w:rFonts w:ascii="Times" w:hAnsi="Times" w:cstheme="minorHAnsi"/>
                <w:bCs/>
                <w:sz w:val="24"/>
                <w:szCs w:val="24"/>
              </w:rPr>
            </w:rPrChange>
          </w:rPr>
          <w:t>he x-axis represents the name of the DEGs, and the y-axis represents log</w:t>
        </w:r>
        <w:r w:rsidRPr="007B03DB">
          <w:rPr>
            <w:bCs/>
            <w:sz w:val="24"/>
            <w:szCs w:val="24"/>
            <w:vertAlign w:val="subscript"/>
            <w:rPrChange w:id="44" w:author="G C Upadhaya, Sudha" w:date="2021-01-24T20:51:00Z">
              <w:rPr>
                <w:rFonts w:ascii="Times" w:hAnsi="Times" w:cstheme="minorHAnsi"/>
                <w:bCs/>
                <w:sz w:val="24"/>
                <w:szCs w:val="24"/>
                <w:vertAlign w:val="subscript"/>
              </w:rPr>
            </w:rPrChange>
          </w:rPr>
          <w:t>2</w:t>
        </w:r>
        <w:r w:rsidRPr="007B03DB">
          <w:rPr>
            <w:bCs/>
            <w:sz w:val="24"/>
            <w:szCs w:val="24"/>
            <w:rPrChange w:id="45" w:author="G C Upadhaya, Sudha" w:date="2021-01-24T20:51:00Z">
              <w:rPr>
                <w:rFonts w:ascii="Times" w:hAnsi="Times" w:cstheme="minorHAnsi"/>
                <w:bCs/>
                <w:sz w:val="24"/>
                <w:szCs w:val="24"/>
              </w:rPr>
            </w:rPrChange>
          </w:rPr>
          <w:t xml:space="preserve"> fold change value for the given comparison (shown in legend). </w:t>
        </w:r>
      </w:ins>
    </w:p>
    <w:p w14:paraId="794D6126" w14:textId="77777777" w:rsidR="000972B9" w:rsidRPr="00112BCE" w:rsidRDefault="000972B9" w:rsidP="000972B9">
      <w:pPr>
        <w:rPr>
          <w:ins w:id="46" w:author="G C Upadhaya, Sudha" w:date="2021-01-24T17:58:00Z"/>
          <w:sz w:val="24"/>
          <w:szCs w:val="24"/>
        </w:rPr>
      </w:pPr>
      <w:ins w:id="47" w:author="G C Upadhaya, Sudha" w:date="2021-01-24T17:58:00Z">
        <w:r w:rsidRPr="00112BCE">
          <w:rPr>
            <w:noProof/>
            <w:sz w:val="24"/>
            <w:szCs w:val="24"/>
          </w:rPr>
          <w:drawing>
            <wp:inline distT="0" distB="0" distL="0" distR="0" wp14:anchorId="27FF1F90" wp14:editId="016A94AF">
              <wp:extent cx="6835756" cy="56292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0966" cy="5641801"/>
                      </a:xfrm>
                      <a:prstGeom prst="rect">
                        <a:avLst/>
                      </a:prstGeom>
                      <a:noFill/>
                      <a:ln>
                        <a:noFill/>
                      </a:ln>
                    </pic:spPr>
                  </pic:pic>
                </a:graphicData>
              </a:graphic>
            </wp:inline>
          </w:drawing>
        </w:r>
      </w:ins>
    </w:p>
    <w:p w14:paraId="2894F048" w14:textId="77777777" w:rsidR="000972B9" w:rsidRPr="00112BCE" w:rsidRDefault="000972B9" w:rsidP="000972B9">
      <w:pPr>
        <w:rPr>
          <w:ins w:id="48" w:author="G C Upadhaya, Sudha" w:date="2021-01-24T17:58:00Z"/>
          <w:sz w:val="24"/>
          <w:szCs w:val="24"/>
        </w:rPr>
      </w:pPr>
    </w:p>
    <w:p w14:paraId="74D2CF32" w14:textId="77777777" w:rsidR="000972B9" w:rsidRPr="00112BCE" w:rsidRDefault="000972B9" w:rsidP="000972B9">
      <w:pPr>
        <w:rPr>
          <w:ins w:id="49" w:author="G C Upadhaya, Sudha" w:date="2021-01-24T17:58:00Z"/>
          <w:sz w:val="24"/>
          <w:szCs w:val="24"/>
        </w:rPr>
      </w:pPr>
    </w:p>
    <w:p w14:paraId="5663B796" w14:textId="77777777" w:rsidR="000972B9" w:rsidRPr="00112BCE" w:rsidRDefault="000972B9" w:rsidP="000972B9">
      <w:pPr>
        <w:rPr>
          <w:ins w:id="50" w:author="G C Upadhaya, Sudha" w:date="2021-01-24T17:58:00Z"/>
          <w:sz w:val="24"/>
          <w:szCs w:val="24"/>
        </w:rPr>
      </w:pPr>
    </w:p>
    <w:p w14:paraId="4A86CA3C" w14:textId="77777777" w:rsidR="000972B9" w:rsidRPr="00112BCE" w:rsidRDefault="000972B9" w:rsidP="000972B9">
      <w:pPr>
        <w:rPr>
          <w:ins w:id="51" w:author="G C Upadhaya, Sudha" w:date="2021-01-24T17:58:00Z"/>
          <w:sz w:val="24"/>
          <w:szCs w:val="24"/>
        </w:rPr>
      </w:pPr>
    </w:p>
    <w:p w14:paraId="30094A59" w14:textId="77777777" w:rsidR="000972B9" w:rsidRPr="00112BCE" w:rsidRDefault="000972B9" w:rsidP="000972B9">
      <w:pPr>
        <w:rPr>
          <w:ins w:id="52" w:author="G C Upadhaya, Sudha" w:date="2021-01-24T17:58:00Z"/>
          <w:sz w:val="24"/>
          <w:szCs w:val="24"/>
        </w:rPr>
      </w:pPr>
    </w:p>
    <w:p w14:paraId="6F75F70B" w14:textId="77777777" w:rsidR="000972B9" w:rsidRPr="00112BCE" w:rsidRDefault="000972B9" w:rsidP="000972B9">
      <w:pPr>
        <w:rPr>
          <w:ins w:id="53" w:author="G C Upadhaya, Sudha" w:date="2021-01-24T17:58:00Z"/>
          <w:sz w:val="24"/>
          <w:szCs w:val="24"/>
        </w:rPr>
        <w:sectPr w:rsidR="000972B9" w:rsidRPr="00112BCE" w:rsidSect="000972B9">
          <w:pgSz w:w="12240" w:h="15840"/>
          <w:pgMar w:top="1440" w:right="1440" w:bottom="1440" w:left="1440" w:header="720" w:footer="720" w:gutter="0"/>
          <w:cols w:space="720"/>
        </w:sectPr>
      </w:pPr>
    </w:p>
    <w:p w14:paraId="1B93627A" w14:textId="77777777" w:rsidR="00C26F51" w:rsidRPr="00112BCE" w:rsidRDefault="00C26F51" w:rsidP="00C26F51">
      <w:pPr>
        <w:rPr>
          <w:ins w:id="54" w:author="G C Upadhaya, Sudha" w:date="2021-01-24T18:24:00Z"/>
          <w:sz w:val="24"/>
          <w:szCs w:val="24"/>
        </w:rPr>
      </w:pPr>
      <w:ins w:id="55" w:author="G C Upadhaya, Sudha" w:date="2021-01-24T18:24:00Z">
        <w:r w:rsidRPr="00112BCE">
          <w:rPr>
            <w:b/>
            <w:sz w:val="24"/>
            <w:szCs w:val="24"/>
          </w:rPr>
          <w:lastRenderedPageBreak/>
          <w:t xml:space="preserve">Supplementary Table 1. </w:t>
        </w:r>
        <w:r>
          <w:rPr>
            <w:sz w:val="24"/>
            <w:szCs w:val="24"/>
          </w:rPr>
          <w:t xml:space="preserve">List of </w:t>
        </w:r>
        <w:commentRangeStart w:id="56"/>
        <w:r>
          <w:rPr>
            <w:sz w:val="24"/>
            <w:szCs w:val="24"/>
          </w:rPr>
          <w:t xml:space="preserve">primer sequence </w:t>
        </w:r>
        <w:commentRangeEnd w:id="56"/>
        <w:r>
          <w:rPr>
            <w:rStyle w:val="CommentReference"/>
          </w:rPr>
          <w:commentReference w:id="56"/>
        </w:r>
        <w:r>
          <w:rPr>
            <w:sz w:val="24"/>
            <w:szCs w:val="24"/>
          </w:rPr>
          <w:t xml:space="preserve">of differentially expressed genes (DEGs) used for the </w:t>
        </w:r>
        <w:proofErr w:type="spellStart"/>
        <w:r>
          <w:rPr>
            <w:sz w:val="24"/>
            <w:szCs w:val="24"/>
          </w:rPr>
          <w:t>qRT</w:t>
        </w:r>
        <w:proofErr w:type="spellEnd"/>
        <w:r>
          <w:rPr>
            <w:sz w:val="24"/>
            <w:szCs w:val="24"/>
          </w:rPr>
          <w:t>-PCR validation</w:t>
        </w:r>
      </w:ins>
    </w:p>
    <w:tbl>
      <w:tblPr>
        <w:tblStyle w:val="TableGrid"/>
        <w:tblW w:w="14218" w:type="dxa"/>
        <w:tblInd w:w="-1268"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98"/>
        <w:gridCol w:w="4495"/>
        <w:gridCol w:w="4505"/>
        <w:gridCol w:w="1520"/>
        <w:tblGridChange w:id="57">
          <w:tblGrid>
            <w:gridCol w:w="3698"/>
            <w:gridCol w:w="4495"/>
            <w:gridCol w:w="4505"/>
            <w:gridCol w:w="1520"/>
          </w:tblGrid>
        </w:tblGridChange>
      </w:tblGrid>
      <w:tr w:rsidR="00C26F51" w:rsidRPr="001E4D2F" w14:paraId="74CABDCC" w14:textId="77777777" w:rsidTr="0021510F">
        <w:trPr>
          <w:trHeight w:val="306"/>
          <w:ins w:id="58" w:author="G C Upadhaya, Sudha" w:date="2021-01-24T18:24:00Z"/>
        </w:trPr>
        <w:tc>
          <w:tcPr>
            <w:tcW w:w="3698" w:type="dxa"/>
            <w:tcBorders>
              <w:top w:val="single" w:sz="4" w:space="0" w:color="auto"/>
              <w:bottom w:val="single" w:sz="4" w:space="0" w:color="auto"/>
            </w:tcBorders>
            <w:shd w:val="clear" w:color="auto" w:fill="auto"/>
          </w:tcPr>
          <w:p w14:paraId="00359101" w14:textId="77777777" w:rsidR="00C26F51" w:rsidRPr="001E4D2F" w:rsidRDefault="00C26F51" w:rsidP="0021510F">
            <w:pPr>
              <w:autoSpaceDE w:val="0"/>
              <w:autoSpaceDN w:val="0"/>
              <w:adjustRightInd w:val="0"/>
              <w:rPr>
                <w:ins w:id="59" w:author="G C Upadhaya, Sudha" w:date="2021-01-24T18:24:00Z"/>
                <w:rFonts w:ascii="Arial" w:hAnsi="Arial" w:cs="Arial"/>
                <w:color w:val="000000"/>
                <w:sz w:val="24"/>
                <w:szCs w:val="24"/>
              </w:rPr>
            </w:pPr>
            <w:ins w:id="60" w:author="G C Upadhaya, Sudha" w:date="2021-01-24T18:24:00Z">
              <w:r w:rsidRPr="001E4D2F">
                <w:rPr>
                  <w:rFonts w:ascii="Arial" w:hAnsi="Arial" w:cs="Arial"/>
                  <w:color w:val="000000"/>
                  <w:sz w:val="24"/>
                  <w:szCs w:val="24"/>
                </w:rPr>
                <w:t>Gene name</w:t>
              </w:r>
            </w:ins>
          </w:p>
        </w:tc>
        <w:tc>
          <w:tcPr>
            <w:tcW w:w="4495" w:type="dxa"/>
            <w:tcBorders>
              <w:top w:val="single" w:sz="4" w:space="0" w:color="auto"/>
              <w:bottom w:val="single" w:sz="4" w:space="0" w:color="auto"/>
            </w:tcBorders>
            <w:shd w:val="clear" w:color="auto" w:fill="auto"/>
          </w:tcPr>
          <w:p w14:paraId="22088D0F" w14:textId="77777777" w:rsidR="00C26F51" w:rsidRPr="001E4D2F" w:rsidRDefault="00C26F51" w:rsidP="0021510F">
            <w:pPr>
              <w:autoSpaceDE w:val="0"/>
              <w:autoSpaceDN w:val="0"/>
              <w:adjustRightInd w:val="0"/>
              <w:rPr>
                <w:ins w:id="61" w:author="G C Upadhaya, Sudha" w:date="2021-01-24T18:24:00Z"/>
                <w:rFonts w:ascii="Arial" w:hAnsi="Arial" w:cs="Arial"/>
                <w:color w:val="000000"/>
                <w:sz w:val="24"/>
                <w:szCs w:val="24"/>
              </w:rPr>
            </w:pPr>
            <w:ins w:id="62" w:author="G C Upadhaya, Sudha" w:date="2021-01-24T18:24:00Z">
              <w:r w:rsidRPr="001E4D2F">
                <w:rPr>
                  <w:rFonts w:ascii="Arial" w:hAnsi="Arial" w:cs="Arial"/>
                  <w:color w:val="000000"/>
                  <w:sz w:val="24"/>
                  <w:szCs w:val="24"/>
                </w:rPr>
                <w:t>Forward sequence (5’ to 3’)</w:t>
              </w:r>
            </w:ins>
          </w:p>
        </w:tc>
        <w:tc>
          <w:tcPr>
            <w:tcW w:w="4505" w:type="dxa"/>
            <w:tcBorders>
              <w:top w:val="single" w:sz="4" w:space="0" w:color="auto"/>
              <w:bottom w:val="single" w:sz="4" w:space="0" w:color="auto"/>
            </w:tcBorders>
            <w:shd w:val="clear" w:color="auto" w:fill="auto"/>
          </w:tcPr>
          <w:p w14:paraId="3D184D0C" w14:textId="77777777" w:rsidR="00C26F51" w:rsidRPr="001E4D2F" w:rsidRDefault="00C26F51" w:rsidP="0021510F">
            <w:pPr>
              <w:autoSpaceDE w:val="0"/>
              <w:autoSpaceDN w:val="0"/>
              <w:adjustRightInd w:val="0"/>
              <w:rPr>
                <w:ins w:id="63" w:author="G C Upadhaya, Sudha" w:date="2021-01-24T18:24:00Z"/>
                <w:rFonts w:ascii="Arial" w:hAnsi="Arial" w:cs="Arial"/>
                <w:color w:val="000000"/>
                <w:sz w:val="24"/>
                <w:szCs w:val="24"/>
              </w:rPr>
            </w:pPr>
            <w:ins w:id="64" w:author="G C Upadhaya, Sudha" w:date="2021-01-24T18:24:00Z">
              <w:r w:rsidRPr="001E4D2F">
                <w:rPr>
                  <w:rFonts w:ascii="Arial" w:hAnsi="Arial" w:cs="Arial"/>
                  <w:color w:val="000000"/>
                  <w:sz w:val="24"/>
                  <w:szCs w:val="24"/>
                </w:rPr>
                <w:t>Reverse sequence (5’ to 3’)</w:t>
              </w:r>
            </w:ins>
          </w:p>
        </w:tc>
        <w:tc>
          <w:tcPr>
            <w:tcW w:w="1520" w:type="dxa"/>
            <w:tcBorders>
              <w:top w:val="single" w:sz="4" w:space="0" w:color="auto"/>
              <w:bottom w:val="single" w:sz="4" w:space="0" w:color="auto"/>
            </w:tcBorders>
            <w:shd w:val="clear" w:color="auto" w:fill="auto"/>
          </w:tcPr>
          <w:p w14:paraId="685089FE" w14:textId="77777777" w:rsidR="00C26F51" w:rsidRPr="001E4D2F" w:rsidRDefault="00C26F51" w:rsidP="0021510F">
            <w:pPr>
              <w:autoSpaceDE w:val="0"/>
              <w:autoSpaceDN w:val="0"/>
              <w:adjustRightInd w:val="0"/>
              <w:rPr>
                <w:ins w:id="65" w:author="G C Upadhaya, Sudha" w:date="2021-01-24T18:24:00Z"/>
                <w:rFonts w:ascii="Arial" w:hAnsi="Arial" w:cs="Arial"/>
                <w:color w:val="000000"/>
                <w:sz w:val="24"/>
                <w:szCs w:val="24"/>
              </w:rPr>
            </w:pPr>
            <w:ins w:id="66" w:author="G C Upadhaya, Sudha" w:date="2021-01-24T18:24:00Z">
              <w:r w:rsidRPr="001E4D2F">
                <w:rPr>
                  <w:rFonts w:ascii="Arial" w:hAnsi="Arial" w:cs="Arial"/>
                  <w:color w:val="000000"/>
                  <w:sz w:val="24"/>
                  <w:szCs w:val="24"/>
                </w:rPr>
                <w:t>Amplicon size (bp)</w:t>
              </w:r>
            </w:ins>
          </w:p>
        </w:tc>
      </w:tr>
      <w:tr w:rsidR="00C26F51" w:rsidRPr="001E4D2F" w14:paraId="2D3338EC" w14:textId="77777777" w:rsidTr="0021510F">
        <w:trPr>
          <w:trHeight w:val="306"/>
          <w:ins w:id="67" w:author="G C Upadhaya, Sudha" w:date="2021-01-24T18:24:00Z"/>
        </w:trPr>
        <w:tc>
          <w:tcPr>
            <w:tcW w:w="3698" w:type="dxa"/>
            <w:tcBorders>
              <w:top w:val="single" w:sz="4" w:space="0" w:color="auto"/>
            </w:tcBorders>
            <w:shd w:val="clear" w:color="auto" w:fill="auto"/>
          </w:tcPr>
          <w:p w14:paraId="20E023DD" w14:textId="77777777" w:rsidR="00C26F51" w:rsidRPr="001E4D2F" w:rsidRDefault="00C26F51" w:rsidP="0021510F">
            <w:pPr>
              <w:autoSpaceDE w:val="0"/>
              <w:autoSpaceDN w:val="0"/>
              <w:adjustRightInd w:val="0"/>
              <w:rPr>
                <w:ins w:id="68" w:author="G C Upadhaya, Sudha" w:date="2021-01-24T18:24:00Z"/>
                <w:rFonts w:ascii="Arial" w:hAnsi="Arial" w:cs="Arial"/>
                <w:color w:val="000000"/>
                <w:sz w:val="24"/>
                <w:szCs w:val="24"/>
              </w:rPr>
            </w:pPr>
            <w:ins w:id="69"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PR04_SOLLC</w:t>
              </w:r>
            </w:ins>
          </w:p>
        </w:tc>
        <w:tc>
          <w:tcPr>
            <w:tcW w:w="4495" w:type="dxa"/>
            <w:tcBorders>
              <w:top w:val="single" w:sz="4" w:space="0" w:color="auto"/>
            </w:tcBorders>
            <w:shd w:val="clear" w:color="auto" w:fill="auto"/>
          </w:tcPr>
          <w:p w14:paraId="51CC865D" w14:textId="77777777" w:rsidR="00C26F51" w:rsidRPr="001E4D2F" w:rsidRDefault="00C26F51" w:rsidP="0021510F">
            <w:pPr>
              <w:autoSpaceDE w:val="0"/>
              <w:autoSpaceDN w:val="0"/>
              <w:adjustRightInd w:val="0"/>
              <w:rPr>
                <w:ins w:id="70" w:author="G C Upadhaya, Sudha" w:date="2021-01-24T18:24:00Z"/>
                <w:rFonts w:ascii="Arial" w:hAnsi="Arial" w:cs="Arial"/>
                <w:color w:val="000000"/>
                <w:sz w:val="24"/>
                <w:szCs w:val="24"/>
              </w:rPr>
            </w:pPr>
            <w:ins w:id="71" w:author="G C Upadhaya, Sudha" w:date="2021-01-24T18:24:00Z">
              <w:r w:rsidRPr="001E4D2F">
                <w:rPr>
                  <w:rFonts w:ascii="Arial" w:hAnsi="Arial" w:cs="Arial"/>
                  <w:color w:val="000000"/>
                  <w:sz w:val="24"/>
                  <w:szCs w:val="24"/>
                </w:rPr>
                <w:t>GCCGTGCAATTGTGGGTGTC</w:t>
              </w:r>
            </w:ins>
          </w:p>
        </w:tc>
        <w:tc>
          <w:tcPr>
            <w:tcW w:w="4505" w:type="dxa"/>
            <w:tcBorders>
              <w:top w:val="single" w:sz="4" w:space="0" w:color="auto"/>
            </w:tcBorders>
            <w:shd w:val="clear" w:color="auto" w:fill="auto"/>
          </w:tcPr>
          <w:p w14:paraId="2E4B76A7" w14:textId="77777777" w:rsidR="00C26F51" w:rsidRPr="001E4D2F" w:rsidRDefault="00C26F51" w:rsidP="0021510F">
            <w:pPr>
              <w:autoSpaceDE w:val="0"/>
              <w:autoSpaceDN w:val="0"/>
              <w:adjustRightInd w:val="0"/>
              <w:rPr>
                <w:ins w:id="72" w:author="G C Upadhaya, Sudha" w:date="2021-01-24T18:24:00Z"/>
                <w:rFonts w:ascii="Arial" w:hAnsi="Arial" w:cs="Arial"/>
                <w:color w:val="000000"/>
                <w:sz w:val="24"/>
                <w:szCs w:val="24"/>
              </w:rPr>
            </w:pPr>
            <w:ins w:id="73" w:author="G C Upadhaya, Sudha" w:date="2021-01-24T18:24:00Z">
              <w:r w:rsidRPr="001E4D2F">
                <w:rPr>
                  <w:rFonts w:ascii="Arial" w:hAnsi="Arial" w:cs="Arial"/>
                  <w:color w:val="000000"/>
                  <w:sz w:val="24"/>
                  <w:szCs w:val="24"/>
                </w:rPr>
                <w:t>CGCACACTTTTCCACTAGCAC</w:t>
              </w:r>
            </w:ins>
          </w:p>
        </w:tc>
        <w:tc>
          <w:tcPr>
            <w:tcW w:w="1520" w:type="dxa"/>
            <w:tcBorders>
              <w:top w:val="single" w:sz="4" w:space="0" w:color="auto"/>
            </w:tcBorders>
            <w:shd w:val="clear" w:color="auto" w:fill="auto"/>
          </w:tcPr>
          <w:p w14:paraId="2013A87B" w14:textId="77777777" w:rsidR="00C26F51" w:rsidRPr="001E4D2F" w:rsidRDefault="00C26F51" w:rsidP="0021510F">
            <w:pPr>
              <w:autoSpaceDE w:val="0"/>
              <w:autoSpaceDN w:val="0"/>
              <w:adjustRightInd w:val="0"/>
              <w:jc w:val="right"/>
              <w:rPr>
                <w:ins w:id="74" w:author="G C Upadhaya, Sudha" w:date="2021-01-24T18:24:00Z"/>
                <w:rFonts w:ascii="Arial" w:hAnsi="Arial" w:cs="Arial"/>
                <w:color w:val="000000"/>
                <w:sz w:val="24"/>
                <w:szCs w:val="24"/>
              </w:rPr>
            </w:pPr>
            <w:ins w:id="75" w:author="G C Upadhaya, Sudha" w:date="2021-01-24T18:24:00Z">
              <w:r w:rsidRPr="001E4D2F">
                <w:rPr>
                  <w:rFonts w:ascii="Arial" w:hAnsi="Arial" w:cs="Arial"/>
                  <w:color w:val="000000"/>
                  <w:sz w:val="24"/>
                  <w:szCs w:val="24"/>
                </w:rPr>
                <w:t>76</w:t>
              </w:r>
            </w:ins>
          </w:p>
        </w:tc>
      </w:tr>
      <w:tr w:rsidR="00C26F51" w:rsidRPr="001E4D2F" w14:paraId="103F9589" w14:textId="77777777" w:rsidTr="0021510F">
        <w:trPr>
          <w:trHeight w:val="306"/>
          <w:ins w:id="76" w:author="G C Upadhaya, Sudha" w:date="2021-01-24T18:24:00Z"/>
        </w:trPr>
        <w:tc>
          <w:tcPr>
            <w:tcW w:w="3698" w:type="dxa"/>
            <w:shd w:val="clear" w:color="auto" w:fill="auto"/>
          </w:tcPr>
          <w:p w14:paraId="211B7F17" w14:textId="77777777" w:rsidR="00C26F51" w:rsidRPr="001E4D2F" w:rsidRDefault="00C26F51" w:rsidP="0021510F">
            <w:pPr>
              <w:autoSpaceDE w:val="0"/>
              <w:autoSpaceDN w:val="0"/>
              <w:adjustRightInd w:val="0"/>
              <w:rPr>
                <w:ins w:id="77" w:author="G C Upadhaya, Sudha" w:date="2021-01-24T18:24:00Z"/>
                <w:rFonts w:ascii="Arial" w:hAnsi="Arial" w:cs="Arial"/>
                <w:color w:val="000000"/>
                <w:sz w:val="24"/>
                <w:szCs w:val="24"/>
              </w:rPr>
            </w:pPr>
            <w:ins w:id="78"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ABAH1_ARATH</w:t>
              </w:r>
            </w:ins>
          </w:p>
        </w:tc>
        <w:tc>
          <w:tcPr>
            <w:tcW w:w="4495" w:type="dxa"/>
            <w:shd w:val="clear" w:color="auto" w:fill="auto"/>
          </w:tcPr>
          <w:p w14:paraId="36E76887" w14:textId="77777777" w:rsidR="00C26F51" w:rsidRPr="001E4D2F" w:rsidRDefault="00C26F51" w:rsidP="0021510F">
            <w:pPr>
              <w:autoSpaceDE w:val="0"/>
              <w:autoSpaceDN w:val="0"/>
              <w:adjustRightInd w:val="0"/>
              <w:rPr>
                <w:ins w:id="79" w:author="G C Upadhaya, Sudha" w:date="2021-01-24T18:24:00Z"/>
                <w:rFonts w:ascii="Arial" w:hAnsi="Arial" w:cs="Arial"/>
                <w:color w:val="000000"/>
                <w:sz w:val="24"/>
                <w:szCs w:val="24"/>
              </w:rPr>
            </w:pPr>
            <w:ins w:id="80" w:author="G C Upadhaya, Sudha" w:date="2021-01-24T18:24:00Z">
              <w:r w:rsidRPr="001E4D2F">
                <w:rPr>
                  <w:rFonts w:ascii="Arial" w:hAnsi="Arial" w:cs="Arial"/>
                  <w:color w:val="000000"/>
                  <w:sz w:val="24"/>
                  <w:szCs w:val="24"/>
                </w:rPr>
                <w:t>CCACTTCCTCCTGGTACTTTAGG</w:t>
              </w:r>
            </w:ins>
          </w:p>
        </w:tc>
        <w:tc>
          <w:tcPr>
            <w:tcW w:w="4505" w:type="dxa"/>
            <w:shd w:val="clear" w:color="auto" w:fill="auto"/>
          </w:tcPr>
          <w:p w14:paraId="66A1CE58" w14:textId="77777777" w:rsidR="00C26F51" w:rsidRPr="001E4D2F" w:rsidRDefault="00C26F51" w:rsidP="0021510F">
            <w:pPr>
              <w:autoSpaceDE w:val="0"/>
              <w:autoSpaceDN w:val="0"/>
              <w:adjustRightInd w:val="0"/>
              <w:rPr>
                <w:ins w:id="81" w:author="G C Upadhaya, Sudha" w:date="2021-01-24T18:24:00Z"/>
                <w:rFonts w:ascii="Arial" w:hAnsi="Arial" w:cs="Arial"/>
                <w:color w:val="000000"/>
                <w:sz w:val="24"/>
                <w:szCs w:val="24"/>
              </w:rPr>
            </w:pPr>
            <w:ins w:id="82" w:author="G C Upadhaya, Sudha" w:date="2021-01-24T18:24:00Z">
              <w:r w:rsidRPr="001E4D2F">
                <w:rPr>
                  <w:rFonts w:ascii="Arial" w:hAnsi="Arial" w:cs="Arial"/>
                  <w:color w:val="000000"/>
                  <w:sz w:val="24"/>
                  <w:szCs w:val="24"/>
                </w:rPr>
                <w:t>AACTTGTTTAGCTGCCTCTGG</w:t>
              </w:r>
            </w:ins>
          </w:p>
        </w:tc>
        <w:tc>
          <w:tcPr>
            <w:tcW w:w="1520" w:type="dxa"/>
            <w:shd w:val="clear" w:color="auto" w:fill="auto"/>
          </w:tcPr>
          <w:p w14:paraId="6875F4DC" w14:textId="77777777" w:rsidR="00C26F51" w:rsidRPr="001E4D2F" w:rsidRDefault="00C26F51" w:rsidP="0021510F">
            <w:pPr>
              <w:autoSpaceDE w:val="0"/>
              <w:autoSpaceDN w:val="0"/>
              <w:adjustRightInd w:val="0"/>
              <w:jc w:val="right"/>
              <w:rPr>
                <w:ins w:id="83" w:author="G C Upadhaya, Sudha" w:date="2021-01-24T18:24:00Z"/>
                <w:rFonts w:ascii="Arial" w:hAnsi="Arial" w:cs="Arial"/>
                <w:color w:val="000000"/>
                <w:sz w:val="24"/>
                <w:szCs w:val="24"/>
              </w:rPr>
            </w:pPr>
            <w:ins w:id="84" w:author="G C Upadhaya, Sudha" w:date="2021-01-24T18:24:00Z">
              <w:r w:rsidRPr="001E4D2F">
                <w:rPr>
                  <w:rFonts w:ascii="Arial" w:hAnsi="Arial" w:cs="Arial"/>
                  <w:color w:val="000000"/>
                  <w:sz w:val="24"/>
                  <w:szCs w:val="24"/>
                </w:rPr>
                <w:t>177</w:t>
              </w:r>
            </w:ins>
          </w:p>
        </w:tc>
      </w:tr>
      <w:tr w:rsidR="00C26F51" w:rsidRPr="001E4D2F" w14:paraId="67C668C0" w14:textId="77777777" w:rsidTr="0021510F">
        <w:trPr>
          <w:trHeight w:val="306"/>
          <w:ins w:id="85" w:author="G C Upadhaya, Sudha" w:date="2021-01-24T18:24:00Z"/>
        </w:trPr>
        <w:tc>
          <w:tcPr>
            <w:tcW w:w="3698" w:type="dxa"/>
            <w:shd w:val="clear" w:color="auto" w:fill="auto"/>
          </w:tcPr>
          <w:p w14:paraId="725854AD" w14:textId="77777777" w:rsidR="00C26F51" w:rsidRPr="001E4D2F" w:rsidRDefault="00C26F51" w:rsidP="0021510F">
            <w:pPr>
              <w:autoSpaceDE w:val="0"/>
              <w:autoSpaceDN w:val="0"/>
              <w:adjustRightInd w:val="0"/>
              <w:rPr>
                <w:ins w:id="86" w:author="G C Upadhaya, Sudha" w:date="2021-01-24T18:24:00Z"/>
                <w:rFonts w:ascii="Arial" w:hAnsi="Arial" w:cs="Arial"/>
                <w:color w:val="000000"/>
                <w:sz w:val="24"/>
                <w:szCs w:val="24"/>
              </w:rPr>
            </w:pPr>
            <w:ins w:id="87" w:author="G C Upadhaya, Sudha" w:date="2021-01-24T18:24:00Z">
              <w:r w:rsidRPr="001E4D2F">
                <w:rPr>
                  <w:rFonts w:ascii="Arial" w:hAnsi="Arial" w:cs="Arial"/>
                  <w:color w:val="000000"/>
                  <w:sz w:val="24"/>
                  <w:szCs w:val="24"/>
                </w:rPr>
                <w:t>St_PGSC0003DMG400024310</w:t>
              </w:r>
            </w:ins>
          </w:p>
        </w:tc>
        <w:tc>
          <w:tcPr>
            <w:tcW w:w="4495" w:type="dxa"/>
            <w:shd w:val="clear" w:color="auto" w:fill="auto"/>
          </w:tcPr>
          <w:p w14:paraId="41B55B9F" w14:textId="77777777" w:rsidR="00C26F51" w:rsidRPr="001E4D2F" w:rsidRDefault="00C26F51" w:rsidP="0021510F">
            <w:pPr>
              <w:autoSpaceDE w:val="0"/>
              <w:autoSpaceDN w:val="0"/>
              <w:adjustRightInd w:val="0"/>
              <w:rPr>
                <w:ins w:id="88" w:author="G C Upadhaya, Sudha" w:date="2021-01-24T18:24:00Z"/>
                <w:rFonts w:ascii="Arial" w:hAnsi="Arial" w:cs="Arial"/>
                <w:color w:val="000000"/>
                <w:sz w:val="24"/>
                <w:szCs w:val="24"/>
              </w:rPr>
            </w:pPr>
            <w:ins w:id="89" w:author="G C Upadhaya, Sudha" w:date="2021-01-24T18:24:00Z">
              <w:r w:rsidRPr="001E4D2F">
                <w:rPr>
                  <w:rFonts w:ascii="Arial" w:hAnsi="Arial" w:cs="Arial"/>
                  <w:color w:val="000000"/>
                  <w:sz w:val="24"/>
                  <w:szCs w:val="24"/>
                </w:rPr>
                <w:t>GAGAAGGAAGATTGGTGGGACA</w:t>
              </w:r>
            </w:ins>
          </w:p>
        </w:tc>
        <w:tc>
          <w:tcPr>
            <w:tcW w:w="4505" w:type="dxa"/>
            <w:shd w:val="clear" w:color="auto" w:fill="auto"/>
          </w:tcPr>
          <w:p w14:paraId="6588B674" w14:textId="77777777" w:rsidR="00C26F51" w:rsidRPr="001E4D2F" w:rsidRDefault="00C26F51" w:rsidP="0021510F">
            <w:pPr>
              <w:autoSpaceDE w:val="0"/>
              <w:autoSpaceDN w:val="0"/>
              <w:adjustRightInd w:val="0"/>
              <w:rPr>
                <w:ins w:id="90" w:author="G C Upadhaya, Sudha" w:date="2021-01-24T18:24:00Z"/>
                <w:rFonts w:ascii="Arial" w:hAnsi="Arial" w:cs="Arial"/>
                <w:color w:val="000000"/>
                <w:sz w:val="24"/>
                <w:szCs w:val="24"/>
              </w:rPr>
            </w:pPr>
            <w:ins w:id="91" w:author="G C Upadhaya, Sudha" w:date="2021-01-24T18:24:00Z">
              <w:r w:rsidRPr="001E4D2F">
                <w:rPr>
                  <w:rFonts w:ascii="Arial" w:hAnsi="Arial" w:cs="Arial"/>
                  <w:color w:val="000000"/>
                  <w:sz w:val="24"/>
                  <w:szCs w:val="24"/>
                </w:rPr>
                <w:t>CTACCCATCCCTCCTCCACA</w:t>
              </w:r>
            </w:ins>
          </w:p>
        </w:tc>
        <w:tc>
          <w:tcPr>
            <w:tcW w:w="1520" w:type="dxa"/>
            <w:shd w:val="clear" w:color="auto" w:fill="auto"/>
          </w:tcPr>
          <w:p w14:paraId="48CC7C39" w14:textId="77777777" w:rsidR="00C26F51" w:rsidRPr="001E4D2F" w:rsidRDefault="00C26F51" w:rsidP="0021510F">
            <w:pPr>
              <w:autoSpaceDE w:val="0"/>
              <w:autoSpaceDN w:val="0"/>
              <w:adjustRightInd w:val="0"/>
              <w:jc w:val="right"/>
              <w:rPr>
                <w:ins w:id="92" w:author="G C Upadhaya, Sudha" w:date="2021-01-24T18:24:00Z"/>
                <w:rFonts w:ascii="Arial" w:hAnsi="Arial" w:cs="Arial"/>
                <w:color w:val="000000"/>
                <w:sz w:val="24"/>
                <w:szCs w:val="24"/>
              </w:rPr>
            </w:pPr>
            <w:ins w:id="93" w:author="G C Upadhaya, Sudha" w:date="2021-01-24T18:24:00Z">
              <w:r w:rsidRPr="001E4D2F">
                <w:rPr>
                  <w:rFonts w:ascii="Arial" w:hAnsi="Arial" w:cs="Arial"/>
                  <w:color w:val="000000"/>
                  <w:sz w:val="24"/>
                  <w:szCs w:val="24"/>
                </w:rPr>
                <w:t>105</w:t>
              </w:r>
            </w:ins>
          </w:p>
        </w:tc>
      </w:tr>
      <w:tr w:rsidR="00C26F51" w:rsidRPr="001E4D2F" w14:paraId="4C55C858" w14:textId="77777777" w:rsidTr="0021510F">
        <w:trPr>
          <w:trHeight w:val="306"/>
          <w:ins w:id="94" w:author="G C Upadhaya, Sudha" w:date="2021-01-24T18:24:00Z"/>
        </w:trPr>
        <w:tc>
          <w:tcPr>
            <w:tcW w:w="3698" w:type="dxa"/>
            <w:shd w:val="clear" w:color="auto" w:fill="auto"/>
          </w:tcPr>
          <w:p w14:paraId="41AD89FB" w14:textId="77777777" w:rsidR="00C26F51" w:rsidRPr="001E4D2F" w:rsidRDefault="00C26F51" w:rsidP="0021510F">
            <w:pPr>
              <w:autoSpaceDE w:val="0"/>
              <w:autoSpaceDN w:val="0"/>
              <w:adjustRightInd w:val="0"/>
              <w:rPr>
                <w:ins w:id="95" w:author="G C Upadhaya, Sudha" w:date="2021-01-24T18:24:00Z"/>
                <w:rFonts w:ascii="Arial" w:hAnsi="Arial" w:cs="Arial"/>
                <w:color w:val="000000"/>
                <w:sz w:val="24"/>
                <w:szCs w:val="24"/>
              </w:rPr>
            </w:pPr>
            <w:ins w:id="96"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LOX12_SOLTU</w:t>
              </w:r>
            </w:ins>
          </w:p>
        </w:tc>
        <w:tc>
          <w:tcPr>
            <w:tcW w:w="4495" w:type="dxa"/>
            <w:shd w:val="clear" w:color="auto" w:fill="auto"/>
          </w:tcPr>
          <w:p w14:paraId="3993422B" w14:textId="77777777" w:rsidR="00C26F51" w:rsidRPr="001E4D2F" w:rsidRDefault="00C26F51" w:rsidP="0021510F">
            <w:pPr>
              <w:autoSpaceDE w:val="0"/>
              <w:autoSpaceDN w:val="0"/>
              <w:adjustRightInd w:val="0"/>
              <w:rPr>
                <w:ins w:id="97" w:author="G C Upadhaya, Sudha" w:date="2021-01-24T18:24:00Z"/>
                <w:rFonts w:ascii="Arial" w:hAnsi="Arial" w:cs="Arial"/>
                <w:color w:val="000000"/>
                <w:sz w:val="24"/>
                <w:szCs w:val="24"/>
              </w:rPr>
            </w:pPr>
            <w:ins w:id="98" w:author="G C Upadhaya, Sudha" w:date="2021-01-24T18:24:00Z">
              <w:r w:rsidRPr="001E4D2F">
                <w:rPr>
                  <w:rFonts w:ascii="Arial" w:hAnsi="Arial" w:cs="Arial"/>
                  <w:color w:val="000000"/>
                  <w:sz w:val="24"/>
                  <w:szCs w:val="24"/>
                </w:rPr>
                <w:t>ATTAGCTCTGTTCAAGGTGATCC</w:t>
              </w:r>
            </w:ins>
          </w:p>
        </w:tc>
        <w:tc>
          <w:tcPr>
            <w:tcW w:w="4505" w:type="dxa"/>
            <w:shd w:val="clear" w:color="auto" w:fill="auto"/>
          </w:tcPr>
          <w:p w14:paraId="615E393F" w14:textId="77777777" w:rsidR="00C26F51" w:rsidRPr="001E4D2F" w:rsidRDefault="00C26F51" w:rsidP="0021510F">
            <w:pPr>
              <w:autoSpaceDE w:val="0"/>
              <w:autoSpaceDN w:val="0"/>
              <w:adjustRightInd w:val="0"/>
              <w:rPr>
                <w:ins w:id="99" w:author="G C Upadhaya, Sudha" w:date="2021-01-24T18:24:00Z"/>
                <w:rFonts w:ascii="Arial" w:hAnsi="Arial" w:cs="Arial"/>
                <w:color w:val="000000"/>
                <w:sz w:val="24"/>
                <w:szCs w:val="24"/>
              </w:rPr>
            </w:pPr>
            <w:ins w:id="100" w:author="G C Upadhaya, Sudha" w:date="2021-01-24T18:24:00Z">
              <w:r w:rsidRPr="001E4D2F">
                <w:rPr>
                  <w:rFonts w:ascii="Arial" w:hAnsi="Arial" w:cs="Arial"/>
                  <w:color w:val="000000"/>
                  <w:sz w:val="24"/>
                  <w:szCs w:val="24"/>
                </w:rPr>
                <w:t>TCTCCAAGTAGGCTGGATTGC</w:t>
              </w:r>
            </w:ins>
          </w:p>
        </w:tc>
        <w:tc>
          <w:tcPr>
            <w:tcW w:w="1520" w:type="dxa"/>
            <w:shd w:val="clear" w:color="auto" w:fill="auto"/>
          </w:tcPr>
          <w:p w14:paraId="76C7069E" w14:textId="77777777" w:rsidR="00C26F51" w:rsidRPr="001E4D2F" w:rsidRDefault="00C26F51" w:rsidP="0021510F">
            <w:pPr>
              <w:autoSpaceDE w:val="0"/>
              <w:autoSpaceDN w:val="0"/>
              <w:adjustRightInd w:val="0"/>
              <w:jc w:val="right"/>
              <w:rPr>
                <w:ins w:id="101" w:author="G C Upadhaya, Sudha" w:date="2021-01-24T18:24:00Z"/>
                <w:rFonts w:ascii="Arial" w:hAnsi="Arial" w:cs="Arial"/>
                <w:color w:val="000000"/>
                <w:sz w:val="24"/>
                <w:szCs w:val="24"/>
              </w:rPr>
            </w:pPr>
            <w:ins w:id="102" w:author="G C Upadhaya, Sudha" w:date="2021-01-24T18:24:00Z">
              <w:r w:rsidRPr="001E4D2F">
                <w:rPr>
                  <w:rFonts w:ascii="Arial" w:hAnsi="Arial" w:cs="Arial"/>
                  <w:color w:val="000000"/>
                  <w:sz w:val="24"/>
                  <w:szCs w:val="24"/>
                </w:rPr>
                <w:t>70</w:t>
              </w:r>
            </w:ins>
          </w:p>
        </w:tc>
      </w:tr>
      <w:tr w:rsidR="00C26F51" w:rsidRPr="001E4D2F" w14:paraId="5161DE5B" w14:textId="77777777" w:rsidTr="0021510F">
        <w:trPr>
          <w:trHeight w:val="306"/>
          <w:ins w:id="103" w:author="G C Upadhaya, Sudha" w:date="2021-01-24T18:24:00Z"/>
        </w:trPr>
        <w:tc>
          <w:tcPr>
            <w:tcW w:w="3698" w:type="dxa"/>
            <w:shd w:val="clear" w:color="auto" w:fill="auto"/>
          </w:tcPr>
          <w:p w14:paraId="11F3B602" w14:textId="77777777" w:rsidR="00C26F51" w:rsidRPr="001E4D2F" w:rsidRDefault="00C26F51" w:rsidP="0021510F">
            <w:pPr>
              <w:autoSpaceDE w:val="0"/>
              <w:autoSpaceDN w:val="0"/>
              <w:adjustRightInd w:val="0"/>
              <w:rPr>
                <w:ins w:id="104" w:author="G C Upadhaya, Sudha" w:date="2021-01-24T18:24:00Z"/>
                <w:rFonts w:ascii="Arial" w:hAnsi="Arial" w:cs="Arial"/>
                <w:color w:val="000000"/>
                <w:sz w:val="24"/>
                <w:szCs w:val="24"/>
              </w:rPr>
            </w:pPr>
            <w:ins w:id="105"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PRR1_TOBAC</w:t>
              </w:r>
            </w:ins>
          </w:p>
        </w:tc>
        <w:tc>
          <w:tcPr>
            <w:tcW w:w="4495" w:type="dxa"/>
            <w:shd w:val="clear" w:color="auto" w:fill="auto"/>
          </w:tcPr>
          <w:p w14:paraId="4D9A1CA1" w14:textId="77777777" w:rsidR="00C26F51" w:rsidRPr="001E4D2F" w:rsidRDefault="00C26F51" w:rsidP="0021510F">
            <w:pPr>
              <w:autoSpaceDE w:val="0"/>
              <w:autoSpaceDN w:val="0"/>
              <w:adjustRightInd w:val="0"/>
              <w:rPr>
                <w:ins w:id="106" w:author="G C Upadhaya, Sudha" w:date="2021-01-24T18:24:00Z"/>
                <w:rFonts w:ascii="Arial" w:hAnsi="Arial" w:cs="Arial"/>
                <w:color w:val="000000"/>
                <w:sz w:val="24"/>
                <w:szCs w:val="24"/>
              </w:rPr>
            </w:pPr>
            <w:ins w:id="107" w:author="G C Upadhaya, Sudha" w:date="2021-01-24T18:24:00Z">
              <w:r w:rsidRPr="001E4D2F">
                <w:rPr>
                  <w:rFonts w:ascii="Arial" w:hAnsi="Arial" w:cs="Arial"/>
                  <w:color w:val="000000"/>
                  <w:sz w:val="24"/>
                  <w:szCs w:val="24"/>
                </w:rPr>
                <w:t>TGTCTTTTGCCCTTGAAGGCT</w:t>
              </w:r>
            </w:ins>
          </w:p>
        </w:tc>
        <w:tc>
          <w:tcPr>
            <w:tcW w:w="4505" w:type="dxa"/>
            <w:shd w:val="clear" w:color="auto" w:fill="auto"/>
          </w:tcPr>
          <w:p w14:paraId="2C492548" w14:textId="77777777" w:rsidR="00C26F51" w:rsidRPr="001E4D2F" w:rsidRDefault="00C26F51" w:rsidP="0021510F">
            <w:pPr>
              <w:autoSpaceDE w:val="0"/>
              <w:autoSpaceDN w:val="0"/>
              <w:adjustRightInd w:val="0"/>
              <w:rPr>
                <w:ins w:id="108" w:author="G C Upadhaya, Sudha" w:date="2021-01-24T18:24:00Z"/>
                <w:rFonts w:ascii="Arial" w:hAnsi="Arial" w:cs="Arial"/>
                <w:color w:val="000000"/>
                <w:sz w:val="24"/>
                <w:szCs w:val="24"/>
              </w:rPr>
            </w:pPr>
            <w:ins w:id="109" w:author="G C Upadhaya, Sudha" w:date="2021-01-24T18:24:00Z">
              <w:r w:rsidRPr="001E4D2F">
                <w:rPr>
                  <w:rFonts w:ascii="Arial" w:hAnsi="Arial" w:cs="Arial"/>
                  <w:color w:val="000000"/>
                  <w:sz w:val="24"/>
                  <w:szCs w:val="24"/>
                </w:rPr>
                <w:t>GACAACGTCTCACCAGCTCT</w:t>
              </w:r>
            </w:ins>
          </w:p>
        </w:tc>
        <w:tc>
          <w:tcPr>
            <w:tcW w:w="1520" w:type="dxa"/>
            <w:shd w:val="clear" w:color="auto" w:fill="auto"/>
          </w:tcPr>
          <w:p w14:paraId="0D27F800" w14:textId="77777777" w:rsidR="00C26F51" w:rsidRPr="001E4D2F" w:rsidRDefault="00C26F51" w:rsidP="0021510F">
            <w:pPr>
              <w:autoSpaceDE w:val="0"/>
              <w:autoSpaceDN w:val="0"/>
              <w:adjustRightInd w:val="0"/>
              <w:jc w:val="right"/>
              <w:rPr>
                <w:ins w:id="110" w:author="G C Upadhaya, Sudha" w:date="2021-01-24T18:24:00Z"/>
                <w:rFonts w:ascii="Arial" w:hAnsi="Arial" w:cs="Arial"/>
                <w:color w:val="000000"/>
                <w:sz w:val="24"/>
                <w:szCs w:val="24"/>
              </w:rPr>
            </w:pPr>
            <w:ins w:id="111" w:author="G C Upadhaya, Sudha" w:date="2021-01-24T18:24:00Z">
              <w:r w:rsidRPr="001E4D2F">
                <w:rPr>
                  <w:rFonts w:ascii="Arial" w:hAnsi="Arial" w:cs="Arial"/>
                  <w:color w:val="000000"/>
                  <w:sz w:val="24"/>
                  <w:szCs w:val="24"/>
                </w:rPr>
                <w:t>115</w:t>
              </w:r>
            </w:ins>
          </w:p>
        </w:tc>
      </w:tr>
      <w:tr w:rsidR="00C26F51" w:rsidRPr="001E4D2F" w14:paraId="11E8C961" w14:textId="77777777" w:rsidTr="0021510F">
        <w:trPr>
          <w:trHeight w:val="306"/>
          <w:ins w:id="112" w:author="G C Upadhaya, Sudha" w:date="2021-01-24T18:24:00Z"/>
        </w:trPr>
        <w:tc>
          <w:tcPr>
            <w:tcW w:w="3698" w:type="dxa"/>
            <w:shd w:val="clear" w:color="auto" w:fill="auto"/>
          </w:tcPr>
          <w:p w14:paraId="329C3867" w14:textId="77777777" w:rsidR="00C26F51" w:rsidRPr="001E4D2F" w:rsidRDefault="00C26F51" w:rsidP="0021510F">
            <w:pPr>
              <w:autoSpaceDE w:val="0"/>
              <w:autoSpaceDN w:val="0"/>
              <w:adjustRightInd w:val="0"/>
              <w:rPr>
                <w:ins w:id="113" w:author="G C Upadhaya, Sudha" w:date="2021-01-24T18:24:00Z"/>
                <w:rFonts w:ascii="Arial" w:hAnsi="Arial" w:cs="Arial"/>
                <w:color w:val="000000"/>
                <w:sz w:val="24"/>
                <w:szCs w:val="24"/>
              </w:rPr>
            </w:pPr>
            <w:proofErr w:type="spellStart"/>
            <w:ins w:id="114"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CHSB_SOLTU</w:t>
              </w:r>
              <w:proofErr w:type="spellEnd"/>
            </w:ins>
          </w:p>
        </w:tc>
        <w:tc>
          <w:tcPr>
            <w:tcW w:w="4495" w:type="dxa"/>
            <w:shd w:val="clear" w:color="auto" w:fill="auto"/>
          </w:tcPr>
          <w:p w14:paraId="2E2C9E1D" w14:textId="77777777" w:rsidR="00C26F51" w:rsidRPr="001E4D2F" w:rsidRDefault="00C26F51" w:rsidP="0021510F">
            <w:pPr>
              <w:autoSpaceDE w:val="0"/>
              <w:autoSpaceDN w:val="0"/>
              <w:adjustRightInd w:val="0"/>
              <w:rPr>
                <w:ins w:id="115" w:author="G C Upadhaya, Sudha" w:date="2021-01-24T18:24:00Z"/>
                <w:rFonts w:ascii="Arial" w:hAnsi="Arial" w:cs="Arial"/>
                <w:color w:val="000000"/>
                <w:sz w:val="24"/>
                <w:szCs w:val="24"/>
              </w:rPr>
            </w:pPr>
            <w:ins w:id="116" w:author="G C Upadhaya, Sudha" w:date="2021-01-24T18:24:00Z">
              <w:r w:rsidRPr="001E4D2F">
                <w:rPr>
                  <w:rFonts w:ascii="Arial" w:hAnsi="Arial" w:cs="Arial"/>
                  <w:color w:val="000000"/>
                  <w:sz w:val="24"/>
                  <w:szCs w:val="24"/>
                </w:rPr>
                <w:t>GAGCTCAAGGAGAAATTTAAGCG</w:t>
              </w:r>
            </w:ins>
          </w:p>
        </w:tc>
        <w:tc>
          <w:tcPr>
            <w:tcW w:w="4505" w:type="dxa"/>
            <w:shd w:val="clear" w:color="auto" w:fill="auto"/>
          </w:tcPr>
          <w:p w14:paraId="00BA7816" w14:textId="77777777" w:rsidR="00C26F51" w:rsidRPr="001E4D2F" w:rsidRDefault="00C26F51" w:rsidP="0021510F">
            <w:pPr>
              <w:autoSpaceDE w:val="0"/>
              <w:autoSpaceDN w:val="0"/>
              <w:adjustRightInd w:val="0"/>
              <w:rPr>
                <w:ins w:id="117" w:author="G C Upadhaya, Sudha" w:date="2021-01-24T18:24:00Z"/>
                <w:rFonts w:ascii="Arial" w:hAnsi="Arial" w:cs="Arial"/>
                <w:color w:val="000000"/>
                <w:sz w:val="24"/>
                <w:szCs w:val="24"/>
              </w:rPr>
            </w:pPr>
            <w:ins w:id="118" w:author="G C Upadhaya, Sudha" w:date="2021-01-24T18:24:00Z">
              <w:r w:rsidRPr="001E4D2F">
                <w:rPr>
                  <w:rFonts w:ascii="Arial" w:hAnsi="Arial" w:cs="Arial"/>
                  <w:color w:val="000000"/>
                  <w:sz w:val="24"/>
                  <w:szCs w:val="24"/>
                </w:rPr>
                <w:t>ACAACAACTATGTCTTGCCTTGC</w:t>
              </w:r>
            </w:ins>
          </w:p>
        </w:tc>
        <w:tc>
          <w:tcPr>
            <w:tcW w:w="1520" w:type="dxa"/>
            <w:shd w:val="clear" w:color="auto" w:fill="auto"/>
          </w:tcPr>
          <w:p w14:paraId="0C9D844A" w14:textId="77777777" w:rsidR="00C26F51" w:rsidRPr="001E4D2F" w:rsidRDefault="00C26F51" w:rsidP="0021510F">
            <w:pPr>
              <w:autoSpaceDE w:val="0"/>
              <w:autoSpaceDN w:val="0"/>
              <w:adjustRightInd w:val="0"/>
              <w:jc w:val="right"/>
              <w:rPr>
                <w:ins w:id="119" w:author="G C Upadhaya, Sudha" w:date="2021-01-24T18:24:00Z"/>
                <w:rFonts w:ascii="Arial" w:hAnsi="Arial" w:cs="Arial"/>
                <w:color w:val="000000"/>
                <w:sz w:val="24"/>
                <w:szCs w:val="24"/>
              </w:rPr>
            </w:pPr>
            <w:ins w:id="120" w:author="G C Upadhaya, Sudha" w:date="2021-01-24T18:24:00Z">
              <w:r w:rsidRPr="001E4D2F">
                <w:rPr>
                  <w:rFonts w:ascii="Arial" w:hAnsi="Arial" w:cs="Arial"/>
                  <w:color w:val="000000"/>
                  <w:sz w:val="24"/>
                  <w:szCs w:val="24"/>
                </w:rPr>
                <w:t>149</w:t>
              </w:r>
            </w:ins>
          </w:p>
        </w:tc>
      </w:tr>
      <w:tr w:rsidR="00C26F51" w:rsidRPr="001E4D2F" w14:paraId="2852BE80" w14:textId="77777777" w:rsidTr="0021510F">
        <w:trPr>
          <w:trHeight w:val="306"/>
          <w:ins w:id="121" w:author="G C Upadhaya, Sudha" w:date="2021-01-24T18:24:00Z"/>
        </w:trPr>
        <w:tc>
          <w:tcPr>
            <w:tcW w:w="3698" w:type="dxa"/>
            <w:shd w:val="clear" w:color="auto" w:fill="auto"/>
          </w:tcPr>
          <w:p w14:paraId="2A823996" w14:textId="77777777" w:rsidR="00C26F51" w:rsidRPr="001E4D2F" w:rsidRDefault="00C26F51" w:rsidP="0021510F">
            <w:pPr>
              <w:autoSpaceDE w:val="0"/>
              <w:autoSpaceDN w:val="0"/>
              <w:adjustRightInd w:val="0"/>
              <w:rPr>
                <w:ins w:id="122" w:author="G C Upadhaya, Sudha" w:date="2021-01-24T18:24:00Z"/>
                <w:rFonts w:ascii="Arial" w:hAnsi="Arial" w:cs="Arial"/>
                <w:color w:val="000000"/>
                <w:sz w:val="24"/>
                <w:szCs w:val="24"/>
              </w:rPr>
            </w:pPr>
            <w:ins w:id="123"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EDL3_ARATH</w:t>
              </w:r>
            </w:ins>
          </w:p>
        </w:tc>
        <w:tc>
          <w:tcPr>
            <w:tcW w:w="4495" w:type="dxa"/>
            <w:shd w:val="clear" w:color="auto" w:fill="auto"/>
          </w:tcPr>
          <w:p w14:paraId="60E7F92F" w14:textId="77777777" w:rsidR="00C26F51" w:rsidRPr="001E4D2F" w:rsidRDefault="00C26F51" w:rsidP="0021510F">
            <w:pPr>
              <w:autoSpaceDE w:val="0"/>
              <w:autoSpaceDN w:val="0"/>
              <w:adjustRightInd w:val="0"/>
              <w:rPr>
                <w:ins w:id="124" w:author="G C Upadhaya, Sudha" w:date="2021-01-24T18:24:00Z"/>
                <w:rFonts w:ascii="Arial" w:hAnsi="Arial" w:cs="Arial"/>
                <w:color w:val="000000"/>
                <w:sz w:val="24"/>
                <w:szCs w:val="24"/>
              </w:rPr>
            </w:pPr>
            <w:ins w:id="125" w:author="G C Upadhaya, Sudha" w:date="2021-01-24T18:24:00Z">
              <w:r w:rsidRPr="001E4D2F">
                <w:rPr>
                  <w:rFonts w:ascii="Arial" w:hAnsi="Arial" w:cs="Arial"/>
                  <w:color w:val="000000"/>
                  <w:sz w:val="24"/>
                  <w:szCs w:val="24"/>
                </w:rPr>
                <w:t>AATGGTCGGATCGGAGGAGA</w:t>
              </w:r>
            </w:ins>
          </w:p>
        </w:tc>
        <w:tc>
          <w:tcPr>
            <w:tcW w:w="4505" w:type="dxa"/>
            <w:shd w:val="clear" w:color="auto" w:fill="auto"/>
          </w:tcPr>
          <w:p w14:paraId="3E4F5F6C" w14:textId="77777777" w:rsidR="00C26F51" w:rsidRPr="001E4D2F" w:rsidRDefault="00C26F51" w:rsidP="0021510F">
            <w:pPr>
              <w:autoSpaceDE w:val="0"/>
              <w:autoSpaceDN w:val="0"/>
              <w:adjustRightInd w:val="0"/>
              <w:rPr>
                <w:ins w:id="126" w:author="G C Upadhaya, Sudha" w:date="2021-01-24T18:24:00Z"/>
                <w:rFonts w:ascii="Arial" w:hAnsi="Arial" w:cs="Arial"/>
                <w:color w:val="000000"/>
                <w:sz w:val="24"/>
                <w:szCs w:val="24"/>
              </w:rPr>
            </w:pPr>
            <w:ins w:id="127" w:author="G C Upadhaya, Sudha" w:date="2021-01-24T18:24:00Z">
              <w:r w:rsidRPr="001E4D2F">
                <w:rPr>
                  <w:rFonts w:ascii="Arial" w:hAnsi="Arial" w:cs="Arial"/>
                  <w:color w:val="000000"/>
                  <w:sz w:val="24"/>
                  <w:szCs w:val="24"/>
                </w:rPr>
                <w:t>TCGGATTACACCCGCAACAG</w:t>
              </w:r>
            </w:ins>
          </w:p>
        </w:tc>
        <w:tc>
          <w:tcPr>
            <w:tcW w:w="1520" w:type="dxa"/>
            <w:shd w:val="clear" w:color="auto" w:fill="auto"/>
          </w:tcPr>
          <w:p w14:paraId="060C7E37" w14:textId="77777777" w:rsidR="00C26F51" w:rsidRPr="001E4D2F" w:rsidRDefault="00C26F51" w:rsidP="0021510F">
            <w:pPr>
              <w:autoSpaceDE w:val="0"/>
              <w:autoSpaceDN w:val="0"/>
              <w:adjustRightInd w:val="0"/>
              <w:jc w:val="right"/>
              <w:rPr>
                <w:ins w:id="128" w:author="G C Upadhaya, Sudha" w:date="2021-01-24T18:24:00Z"/>
                <w:rFonts w:ascii="Arial" w:hAnsi="Arial" w:cs="Arial"/>
                <w:color w:val="000000"/>
                <w:sz w:val="24"/>
                <w:szCs w:val="24"/>
              </w:rPr>
            </w:pPr>
            <w:ins w:id="129" w:author="G C Upadhaya, Sudha" w:date="2021-01-24T18:24:00Z">
              <w:r w:rsidRPr="001E4D2F">
                <w:rPr>
                  <w:rFonts w:ascii="Arial" w:hAnsi="Arial" w:cs="Arial"/>
                  <w:color w:val="000000"/>
                  <w:sz w:val="24"/>
                  <w:szCs w:val="24"/>
                </w:rPr>
                <w:t>70</w:t>
              </w:r>
            </w:ins>
          </w:p>
        </w:tc>
      </w:tr>
      <w:tr w:rsidR="00C26F51" w:rsidRPr="001E4D2F" w14:paraId="6CBC4986" w14:textId="77777777" w:rsidTr="0021510F">
        <w:trPr>
          <w:trHeight w:val="306"/>
          <w:ins w:id="130" w:author="G C Upadhaya, Sudha" w:date="2021-01-24T18:24:00Z"/>
        </w:trPr>
        <w:tc>
          <w:tcPr>
            <w:tcW w:w="3698" w:type="dxa"/>
            <w:shd w:val="clear" w:color="auto" w:fill="auto"/>
          </w:tcPr>
          <w:p w14:paraId="09630906" w14:textId="77777777" w:rsidR="00C26F51" w:rsidRPr="001E4D2F" w:rsidRDefault="00C26F51" w:rsidP="0021510F">
            <w:pPr>
              <w:autoSpaceDE w:val="0"/>
              <w:autoSpaceDN w:val="0"/>
              <w:adjustRightInd w:val="0"/>
              <w:rPr>
                <w:ins w:id="131" w:author="G C Upadhaya, Sudha" w:date="2021-01-24T18:24:00Z"/>
                <w:rFonts w:ascii="Arial" w:hAnsi="Arial" w:cs="Arial"/>
                <w:color w:val="000000"/>
                <w:sz w:val="24"/>
                <w:szCs w:val="24"/>
              </w:rPr>
            </w:pPr>
            <w:ins w:id="132"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WRK40_ARATH</w:t>
              </w:r>
            </w:ins>
          </w:p>
        </w:tc>
        <w:tc>
          <w:tcPr>
            <w:tcW w:w="4495" w:type="dxa"/>
            <w:shd w:val="clear" w:color="auto" w:fill="auto"/>
          </w:tcPr>
          <w:p w14:paraId="375DDA76" w14:textId="77777777" w:rsidR="00C26F51" w:rsidRPr="001E4D2F" w:rsidRDefault="00C26F51" w:rsidP="0021510F">
            <w:pPr>
              <w:autoSpaceDE w:val="0"/>
              <w:autoSpaceDN w:val="0"/>
              <w:adjustRightInd w:val="0"/>
              <w:rPr>
                <w:ins w:id="133" w:author="G C Upadhaya, Sudha" w:date="2021-01-24T18:24:00Z"/>
                <w:rFonts w:ascii="Arial" w:hAnsi="Arial" w:cs="Arial"/>
                <w:color w:val="000000"/>
                <w:sz w:val="24"/>
                <w:szCs w:val="24"/>
              </w:rPr>
            </w:pPr>
            <w:ins w:id="134" w:author="G C Upadhaya, Sudha" w:date="2021-01-24T18:24:00Z">
              <w:r w:rsidRPr="001E4D2F">
                <w:rPr>
                  <w:rFonts w:ascii="Arial" w:hAnsi="Arial" w:cs="Arial"/>
                  <w:color w:val="000000"/>
                  <w:sz w:val="24"/>
                  <w:szCs w:val="24"/>
                </w:rPr>
                <w:t>AGACAACCCATCTCCAAGAGC</w:t>
              </w:r>
            </w:ins>
          </w:p>
        </w:tc>
        <w:tc>
          <w:tcPr>
            <w:tcW w:w="4505" w:type="dxa"/>
            <w:shd w:val="clear" w:color="auto" w:fill="auto"/>
          </w:tcPr>
          <w:p w14:paraId="2692ABF2" w14:textId="77777777" w:rsidR="00C26F51" w:rsidRPr="001E4D2F" w:rsidRDefault="00C26F51" w:rsidP="0021510F">
            <w:pPr>
              <w:autoSpaceDE w:val="0"/>
              <w:autoSpaceDN w:val="0"/>
              <w:adjustRightInd w:val="0"/>
              <w:rPr>
                <w:ins w:id="135" w:author="G C Upadhaya, Sudha" w:date="2021-01-24T18:24:00Z"/>
                <w:rFonts w:ascii="Arial" w:hAnsi="Arial" w:cs="Arial"/>
                <w:color w:val="000000"/>
                <w:sz w:val="24"/>
                <w:szCs w:val="24"/>
              </w:rPr>
            </w:pPr>
            <w:ins w:id="136" w:author="G C Upadhaya, Sudha" w:date="2021-01-24T18:24:00Z">
              <w:r w:rsidRPr="001E4D2F">
                <w:rPr>
                  <w:rFonts w:ascii="Arial" w:hAnsi="Arial" w:cs="Arial"/>
                  <w:color w:val="000000"/>
                  <w:sz w:val="24"/>
                  <w:szCs w:val="24"/>
                </w:rPr>
                <w:t>TCGATTGGTCTTCCACGCTT</w:t>
              </w:r>
            </w:ins>
          </w:p>
        </w:tc>
        <w:tc>
          <w:tcPr>
            <w:tcW w:w="1520" w:type="dxa"/>
            <w:shd w:val="clear" w:color="auto" w:fill="auto"/>
          </w:tcPr>
          <w:p w14:paraId="63DB3CE7" w14:textId="77777777" w:rsidR="00C26F51" w:rsidRPr="001E4D2F" w:rsidRDefault="00C26F51" w:rsidP="0021510F">
            <w:pPr>
              <w:autoSpaceDE w:val="0"/>
              <w:autoSpaceDN w:val="0"/>
              <w:adjustRightInd w:val="0"/>
              <w:jc w:val="right"/>
              <w:rPr>
                <w:ins w:id="137" w:author="G C Upadhaya, Sudha" w:date="2021-01-24T18:24:00Z"/>
                <w:rFonts w:ascii="Arial" w:hAnsi="Arial" w:cs="Arial"/>
                <w:color w:val="000000"/>
                <w:sz w:val="24"/>
                <w:szCs w:val="24"/>
              </w:rPr>
            </w:pPr>
            <w:ins w:id="138" w:author="G C Upadhaya, Sudha" w:date="2021-01-24T18:24:00Z">
              <w:r w:rsidRPr="001E4D2F">
                <w:rPr>
                  <w:rFonts w:ascii="Arial" w:hAnsi="Arial" w:cs="Arial"/>
                  <w:color w:val="000000"/>
                  <w:sz w:val="24"/>
                  <w:szCs w:val="24"/>
                </w:rPr>
                <w:t>95</w:t>
              </w:r>
            </w:ins>
          </w:p>
        </w:tc>
      </w:tr>
      <w:tr w:rsidR="00C26F51" w:rsidRPr="001E4D2F" w14:paraId="635397AE" w14:textId="77777777" w:rsidTr="0021510F">
        <w:trPr>
          <w:trHeight w:val="281"/>
          <w:ins w:id="139" w:author="G C Upadhaya, Sudha" w:date="2021-01-24T18:24:00Z"/>
        </w:trPr>
        <w:tc>
          <w:tcPr>
            <w:tcW w:w="3698" w:type="dxa"/>
            <w:shd w:val="clear" w:color="auto" w:fill="auto"/>
          </w:tcPr>
          <w:p w14:paraId="0E5D9132" w14:textId="77777777" w:rsidR="00C26F51" w:rsidRPr="001E4D2F" w:rsidRDefault="00C26F51" w:rsidP="0021510F">
            <w:pPr>
              <w:autoSpaceDE w:val="0"/>
              <w:autoSpaceDN w:val="0"/>
              <w:adjustRightInd w:val="0"/>
              <w:rPr>
                <w:ins w:id="140" w:author="G C Upadhaya, Sudha" w:date="2021-01-24T18:24:00Z"/>
                <w:rFonts w:ascii="Arial" w:hAnsi="Arial" w:cs="Arial"/>
                <w:color w:val="000000"/>
                <w:sz w:val="24"/>
                <w:szCs w:val="24"/>
              </w:rPr>
            </w:pPr>
            <w:ins w:id="141" w:author="G C Upadhaya, Sudha" w:date="2021-01-24T18:24:00Z">
              <w:r w:rsidRPr="001E4D2F">
                <w:rPr>
                  <w:rFonts w:ascii="Arial" w:hAnsi="Arial" w:cs="Arial"/>
                  <w:color w:val="000000"/>
                  <w:sz w:val="24"/>
                  <w:szCs w:val="24"/>
                </w:rPr>
                <w:t>St_</w:t>
              </w:r>
              <w:r w:rsidRPr="001E4D2F">
                <w:rPr>
                  <w:rFonts w:ascii="Arial" w:hAnsi="Arial" w:cs="Arial"/>
                  <w:i/>
                  <w:color w:val="000000"/>
                  <w:sz w:val="24"/>
                  <w:szCs w:val="24"/>
                </w:rPr>
                <w:t>TIF5A_ARATH</w:t>
              </w:r>
            </w:ins>
          </w:p>
        </w:tc>
        <w:tc>
          <w:tcPr>
            <w:tcW w:w="4495" w:type="dxa"/>
            <w:shd w:val="clear" w:color="auto" w:fill="auto"/>
          </w:tcPr>
          <w:p w14:paraId="3697D3DA" w14:textId="77777777" w:rsidR="00C26F51" w:rsidRPr="001E4D2F" w:rsidRDefault="00C26F51" w:rsidP="0021510F">
            <w:pPr>
              <w:autoSpaceDE w:val="0"/>
              <w:autoSpaceDN w:val="0"/>
              <w:adjustRightInd w:val="0"/>
              <w:rPr>
                <w:ins w:id="142" w:author="G C Upadhaya, Sudha" w:date="2021-01-24T18:24:00Z"/>
                <w:rFonts w:ascii="Arial" w:hAnsi="Arial" w:cs="Arial"/>
                <w:color w:val="000000"/>
                <w:sz w:val="24"/>
                <w:szCs w:val="24"/>
              </w:rPr>
            </w:pPr>
            <w:ins w:id="143" w:author="G C Upadhaya, Sudha" w:date="2021-01-24T18:24:00Z">
              <w:r w:rsidRPr="001E4D2F">
                <w:rPr>
                  <w:rFonts w:ascii="Arial" w:hAnsi="Arial" w:cs="Arial"/>
                  <w:color w:val="000000"/>
                  <w:sz w:val="24"/>
                  <w:szCs w:val="24"/>
                </w:rPr>
                <w:t>ATGTCCGAGCCTTCATCACC</w:t>
              </w:r>
            </w:ins>
          </w:p>
        </w:tc>
        <w:tc>
          <w:tcPr>
            <w:tcW w:w="4505" w:type="dxa"/>
            <w:shd w:val="clear" w:color="auto" w:fill="auto"/>
          </w:tcPr>
          <w:p w14:paraId="79A71DDF" w14:textId="77777777" w:rsidR="00C26F51" w:rsidRPr="001E4D2F" w:rsidRDefault="00C26F51" w:rsidP="0021510F">
            <w:pPr>
              <w:autoSpaceDE w:val="0"/>
              <w:autoSpaceDN w:val="0"/>
              <w:adjustRightInd w:val="0"/>
              <w:rPr>
                <w:ins w:id="144" w:author="G C Upadhaya, Sudha" w:date="2021-01-24T18:24:00Z"/>
                <w:rFonts w:ascii="Arial" w:hAnsi="Arial" w:cs="Arial"/>
                <w:color w:val="000000"/>
                <w:sz w:val="24"/>
                <w:szCs w:val="24"/>
              </w:rPr>
            </w:pPr>
            <w:ins w:id="145" w:author="G C Upadhaya, Sudha" w:date="2021-01-24T18:24:00Z">
              <w:r w:rsidRPr="001E4D2F">
                <w:rPr>
                  <w:rFonts w:ascii="Arial" w:hAnsi="Arial" w:cs="Arial"/>
                  <w:color w:val="000000"/>
                  <w:sz w:val="24"/>
                  <w:szCs w:val="24"/>
                </w:rPr>
                <w:t>GGAGCAACTAGTGATGGTATGGT</w:t>
              </w:r>
            </w:ins>
          </w:p>
        </w:tc>
        <w:tc>
          <w:tcPr>
            <w:tcW w:w="1520" w:type="dxa"/>
            <w:shd w:val="clear" w:color="auto" w:fill="auto"/>
          </w:tcPr>
          <w:p w14:paraId="1B31DF63" w14:textId="77777777" w:rsidR="00C26F51" w:rsidRPr="001E4D2F" w:rsidRDefault="00C26F51" w:rsidP="0021510F">
            <w:pPr>
              <w:autoSpaceDE w:val="0"/>
              <w:autoSpaceDN w:val="0"/>
              <w:adjustRightInd w:val="0"/>
              <w:jc w:val="right"/>
              <w:rPr>
                <w:ins w:id="146" w:author="G C Upadhaya, Sudha" w:date="2021-01-24T18:24:00Z"/>
                <w:rFonts w:ascii="Arial" w:hAnsi="Arial" w:cs="Arial"/>
                <w:color w:val="000000"/>
                <w:sz w:val="24"/>
                <w:szCs w:val="24"/>
              </w:rPr>
            </w:pPr>
            <w:ins w:id="147" w:author="G C Upadhaya, Sudha" w:date="2021-01-24T18:24:00Z">
              <w:r w:rsidRPr="001E4D2F">
                <w:rPr>
                  <w:rFonts w:ascii="Arial" w:hAnsi="Arial" w:cs="Arial"/>
                  <w:color w:val="000000"/>
                  <w:sz w:val="24"/>
                  <w:szCs w:val="24"/>
                </w:rPr>
                <w:t>130</w:t>
              </w:r>
            </w:ins>
          </w:p>
        </w:tc>
      </w:tr>
      <w:tr w:rsidR="00C26F51" w:rsidRPr="001E4D2F" w14:paraId="3E912996" w14:textId="77777777" w:rsidTr="0021510F">
        <w:trPr>
          <w:trHeight w:val="306"/>
          <w:ins w:id="148" w:author="G C Upadhaya, Sudha" w:date="2021-01-24T18:24:00Z"/>
        </w:trPr>
        <w:tc>
          <w:tcPr>
            <w:tcW w:w="3698" w:type="dxa"/>
            <w:shd w:val="clear" w:color="auto" w:fill="auto"/>
          </w:tcPr>
          <w:p w14:paraId="18EEC954" w14:textId="77777777" w:rsidR="00C26F51" w:rsidRPr="001E4D2F" w:rsidRDefault="00C26F51" w:rsidP="0021510F">
            <w:pPr>
              <w:autoSpaceDE w:val="0"/>
              <w:autoSpaceDN w:val="0"/>
              <w:adjustRightInd w:val="0"/>
              <w:rPr>
                <w:ins w:id="149" w:author="G C Upadhaya, Sudha" w:date="2021-01-24T18:24:00Z"/>
                <w:rFonts w:ascii="Arial" w:hAnsi="Arial" w:cs="Arial"/>
                <w:color w:val="000000"/>
                <w:sz w:val="24"/>
                <w:szCs w:val="24"/>
              </w:rPr>
            </w:pPr>
            <w:ins w:id="150" w:author="G C Upadhaya, Sudha" w:date="2021-01-24T18:24:00Z">
              <w:r w:rsidRPr="001E4D2F">
                <w:rPr>
                  <w:rFonts w:ascii="Arial" w:hAnsi="Arial" w:cs="Arial"/>
                  <w:color w:val="000000"/>
                  <w:sz w:val="24"/>
                  <w:szCs w:val="24"/>
                </w:rPr>
                <w:t>St_</w:t>
              </w:r>
              <w:r w:rsidRPr="001E4D2F">
                <w:rPr>
                  <w:rFonts w:ascii="Arial" w:hAnsi="Arial" w:cs="Arial"/>
                  <w:i/>
                  <w:iCs/>
                  <w:color w:val="000000"/>
                  <w:sz w:val="24"/>
                  <w:szCs w:val="24"/>
                </w:rPr>
                <w:t xml:space="preserve"> EF1α</w:t>
              </w:r>
            </w:ins>
          </w:p>
        </w:tc>
        <w:tc>
          <w:tcPr>
            <w:tcW w:w="4495" w:type="dxa"/>
            <w:shd w:val="clear" w:color="auto" w:fill="auto"/>
          </w:tcPr>
          <w:p w14:paraId="1BAE4A33" w14:textId="77777777" w:rsidR="00C26F51" w:rsidRPr="001E4D2F" w:rsidRDefault="00C26F51" w:rsidP="0021510F">
            <w:pPr>
              <w:autoSpaceDE w:val="0"/>
              <w:autoSpaceDN w:val="0"/>
              <w:adjustRightInd w:val="0"/>
              <w:rPr>
                <w:ins w:id="151" w:author="G C Upadhaya, Sudha" w:date="2021-01-24T18:24:00Z"/>
                <w:rFonts w:ascii="Arial" w:hAnsi="Arial" w:cs="Arial"/>
                <w:color w:val="000000"/>
                <w:sz w:val="24"/>
                <w:szCs w:val="24"/>
              </w:rPr>
            </w:pPr>
            <w:ins w:id="152" w:author="G C Upadhaya, Sudha" w:date="2021-01-24T18:24:00Z">
              <w:r w:rsidRPr="001E4D2F">
                <w:rPr>
                  <w:rFonts w:ascii="Arial" w:hAnsi="Arial" w:cs="Arial"/>
                  <w:color w:val="000000"/>
                  <w:sz w:val="24"/>
                  <w:szCs w:val="24"/>
                </w:rPr>
                <w:t>ATTGGAAACGGATATGCTCCA</w:t>
              </w:r>
            </w:ins>
          </w:p>
        </w:tc>
        <w:tc>
          <w:tcPr>
            <w:tcW w:w="4505" w:type="dxa"/>
            <w:shd w:val="clear" w:color="auto" w:fill="auto"/>
          </w:tcPr>
          <w:p w14:paraId="0861403A" w14:textId="77777777" w:rsidR="00C26F51" w:rsidRPr="001E4D2F" w:rsidRDefault="00C26F51" w:rsidP="0021510F">
            <w:pPr>
              <w:autoSpaceDE w:val="0"/>
              <w:autoSpaceDN w:val="0"/>
              <w:adjustRightInd w:val="0"/>
              <w:rPr>
                <w:ins w:id="153" w:author="G C Upadhaya, Sudha" w:date="2021-01-24T18:24:00Z"/>
                <w:rFonts w:ascii="Arial" w:hAnsi="Arial" w:cs="Arial"/>
                <w:color w:val="000000"/>
                <w:sz w:val="24"/>
                <w:szCs w:val="24"/>
              </w:rPr>
            </w:pPr>
            <w:ins w:id="154" w:author="G C Upadhaya, Sudha" w:date="2021-01-24T18:24:00Z">
              <w:r w:rsidRPr="001E4D2F">
                <w:rPr>
                  <w:rFonts w:ascii="Arial" w:hAnsi="Arial" w:cs="Arial"/>
                  <w:color w:val="000000"/>
                  <w:sz w:val="24"/>
                  <w:szCs w:val="24"/>
                </w:rPr>
                <w:t>TCCTTACCTGAACGCCTGTCA</w:t>
              </w:r>
            </w:ins>
          </w:p>
        </w:tc>
        <w:tc>
          <w:tcPr>
            <w:tcW w:w="1520" w:type="dxa"/>
            <w:shd w:val="clear" w:color="auto" w:fill="auto"/>
          </w:tcPr>
          <w:p w14:paraId="15E99F4E" w14:textId="77777777" w:rsidR="00C26F51" w:rsidRPr="001E4D2F" w:rsidRDefault="00C26F51" w:rsidP="0021510F">
            <w:pPr>
              <w:autoSpaceDE w:val="0"/>
              <w:autoSpaceDN w:val="0"/>
              <w:adjustRightInd w:val="0"/>
              <w:jc w:val="right"/>
              <w:rPr>
                <w:ins w:id="155" w:author="G C Upadhaya, Sudha" w:date="2021-01-24T18:24:00Z"/>
                <w:rFonts w:ascii="Arial" w:hAnsi="Arial" w:cs="Arial"/>
                <w:color w:val="000000"/>
                <w:sz w:val="24"/>
                <w:szCs w:val="24"/>
              </w:rPr>
            </w:pPr>
            <w:ins w:id="156" w:author="G C Upadhaya, Sudha" w:date="2021-01-24T18:24:00Z">
              <w:r w:rsidRPr="001E4D2F">
                <w:rPr>
                  <w:rFonts w:ascii="Arial" w:hAnsi="Arial" w:cs="Arial"/>
                  <w:color w:val="000000"/>
                  <w:sz w:val="24"/>
                  <w:szCs w:val="24"/>
                </w:rPr>
                <w:t>101</w:t>
              </w:r>
            </w:ins>
          </w:p>
        </w:tc>
      </w:tr>
      <w:tr w:rsidR="00C26F51" w:rsidRPr="001E4D2F" w14:paraId="0A654F1C" w14:textId="77777777" w:rsidTr="0021510F">
        <w:trPr>
          <w:trHeight w:val="306"/>
          <w:ins w:id="157" w:author="G C Upadhaya, Sudha" w:date="2021-01-24T18:24:00Z"/>
        </w:trPr>
        <w:tc>
          <w:tcPr>
            <w:tcW w:w="3698" w:type="dxa"/>
            <w:shd w:val="clear" w:color="auto" w:fill="auto"/>
          </w:tcPr>
          <w:p w14:paraId="61F52673" w14:textId="77777777" w:rsidR="00C26F51" w:rsidRPr="001E4D2F" w:rsidRDefault="00C26F51" w:rsidP="0021510F">
            <w:pPr>
              <w:autoSpaceDE w:val="0"/>
              <w:autoSpaceDN w:val="0"/>
              <w:adjustRightInd w:val="0"/>
              <w:rPr>
                <w:ins w:id="158" w:author="G C Upadhaya, Sudha" w:date="2021-01-24T18:24:00Z"/>
                <w:rFonts w:ascii="Arial" w:hAnsi="Arial" w:cs="Arial"/>
                <w:color w:val="000000"/>
                <w:sz w:val="24"/>
                <w:szCs w:val="24"/>
              </w:rPr>
            </w:pPr>
            <w:proofErr w:type="spellStart"/>
            <w:ins w:id="159" w:author="G C Upadhaya, Sudha" w:date="2021-01-24T18:24:00Z">
              <w:r w:rsidRPr="001E4D2F">
                <w:rPr>
                  <w:rFonts w:ascii="Arial" w:hAnsi="Arial" w:cs="Arial"/>
                  <w:color w:val="000000"/>
                  <w:sz w:val="24"/>
                  <w:szCs w:val="24"/>
                </w:rPr>
                <w:t>Vd_</w:t>
              </w:r>
              <w:r w:rsidRPr="001E4D2F">
                <w:rPr>
                  <w:rFonts w:ascii="Arial" w:hAnsi="Arial" w:cs="Arial"/>
                  <w:i/>
                  <w:color w:val="000000"/>
                  <w:sz w:val="24"/>
                  <w:szCs w:val="24"/>
                </w:rPr>
                <w:t>AOX_PODAS</w:t>
              </w:r>
              <w:proofErr w:type="spellEnd"/>
            </w:ins>
          </w:p>
        </w:tc>
        <w:tc>
          <w:tcPr>
            <w:tcW w:w="4495" w:type="dxa"/>
            <w:shd w:val="clear" w:color="auto" w:fill="auto"/>
          </w:tcPr>
          <w:p w14:paraId="14D0E425" w14:textId="77777777" w:rsidR="00C26F51" w:rsidRPr="001E4D2F" w:rsidRDefault="00C26F51" w:rsidP="0021510F">
            <w:pPr>
              <w:autoSpaceDE w:val="0"/>
              <w:autoSpaceDN w:val="0"/>
              <w:adjustRightInd w:val="0"/>
              <w:rPr>
                <w:ins w:id="160" w:author="G C Upadhaya, Sudha" w:date="2021-01-24T18:24:00Z"/>
                <w:rFonts w:ascii="Arial" w:hAnsi="Arial" w:cs="Arial"/>
                <w:color w:val="000000"/>
                <w:sz w:val="24"/>
                <w:szCs w:val="24"/>
              </w:rPr>
            </w:pPr>
            <w:ins w:id="161" w:author="G C Upadhaya, Sudha" w:date="2021-01-24T18:24:00Z">
              <w:r w:rsidRPr="001E4D2F">
                <w:rPr>
                  <w:rFonts w:ascii="Arial" w:hAnsi="Arial" w:cs="Arial"/>
                  <w:color w:val="000000"/>
                  <w:sz w:val="24"/>
                  <w:szCs w:val="24"/>
                </w:rPr>
                <w:t>GCTGCGTGGAAGTTTGTGC</w:t>
              </w:r>
            </w:ins>
          </w:p>
        </w:tc>
        <w:tc>
          <w:tcPr>
            <w:tcW w:w="4505" w:type="dxa"/>
            <w:shd w:val="clear" w:color="auto" w:fill="auto"/>
          </w:tcPr>
          <w:p w14:paraId="2CCD152B" w14:textId="77777777" w:rsidR="00C26F51" w:rsidRPr="001E4D2F" w:rsidRDefault="00C26F51" w:rsidP="0021510F">
            <w:pPr>
              <w:autoSpaceDE w:val="0"/>
              <w:autoSpaceDN w:val="0"/>
              <w:adjustRightInd w:val="0"/>
              <w:rPr>
                <w:ins w:id="162" w:author="G C Upadhaya, Sudha" w:date="2021-01-24T18:24:00Z"/>
                <w:rFonts w:ascii="Arial" w:hAnsi="Arial" w:cs="Arial"/>
                <w:color w:val="000000"/>
                <w:sz w:val="24"/>
                <w:szCs w:val="24"/>
              </w:rPr>
            </w:pPr>
            <w:ins w:id="163" w:author="G C Upadhaya, Sudha" w:date="2021-01-24T18:24:00Z">
              <w:r w:rsidRPr="001E4D2F">
                <w:rPr>
                  <w:rFonts w:ascii="Arial" w:hAnsi="Arial" w:cs="Arial"/>
                  <w:color w:val="000000"/>
                  <w:sz w:val="24"/>
                  <w:szCs w:val="24"/>
                </w:rPr>
                <w:t>TTCTTGTCAACCTGCTGCTCA</w:t>
              </w:r>
            </w:ins>
          </w:p>
        </w:tc>
        <w:tc>
          <w:tcPr>
            <w:tcW w:w="1520" w:type="dxa"/>
            <w:shd w:val="clear" w:color="auto" w:fill="auto"/>
          </w:tcPr>
          <w:p w14:paraId="52B1CF2A" w14:textId="77777777" w:rsidR="00C26F51" w:rsidRPr="001E4D2F" w:rsidRDefault="00C26F51" w:rsidP="0021510F">
            <w:pPr>
              <w:autoSpaceDE w:val="0"/>
              <w:autoSpaceDN w:val="0"/>
              <w:adjustRightInd w:val="0"/>
              <w:jc w:val="right"/>
              <w:rPr>
                <w:ins w:id="164" w:author="G C Upadhaya, Sudha" w:date="2021-01-24T18:24:00Z"/>
                <w:rFonts w:ascii="Arial" w:hAnsi="Arial" w:cs="Arial"/>
                <w:color w:val="000000"/>
                <w:sz w:val="24"/>
                <w:szCs w:val="24"/>
              </w:rPr>
            </w:pPr>
            <w:ins w:id="165" w:author="G C Upadhaya, Sudha" w:date="2021-01-24T18:24:00Z">
              <w:r w:rsidRPr="001E4D2F">
                <w:rPr>
                  <w:rFonts w:ascii="Arial" w:hAnsi="Arial" w:cs="Arial"/>
                  <w:color w:val="000000"/>
                  <w:sz w:val="24"/>
                  <w:szCs w:val="24"/>
                </w:rPr>
                <w:t>83</w:t>
              </w:r>
            </w:ins>
          </w:p>
        </w:tc>
      </w:tr>
      <w:tr w:rsidR="00C26F51" w:rsidRPr="001E4D2F" w14:paraId="2235ED45" w14:textId="77777777" w:rsidTr="0021510F">
        <w:trPr>
          <w:trHeight w:val="306"/>
          <w:ins w:id="166" w:author="G C Upadhaya, Sudha" w:date="2021-01-24T18:24:00Z"/>
        </w:trPr>
        <w:tc>
          <w:tcPr>
            <w:tcW w:w="3698" w:type="dxa"/>
            <w:shd w:val="clear" w:color="auto" w:fill="auto"/>
          </w:tcPr>
          <w:p w14:paraId="6B989845" w14:textId="77777777" w:rsidR="00C26F51" w:rsidRPr="001E4D2F" w:rsidRDefault="00C26F51" w:rsidP="0021510F">
            <w:pPr>
              <w:autoSpaceDE w:val="0"/>
              <w:autoSpaceDN w:val="0"/>
              <w:adjustRightInd w:val="0"/>
              <w:rPr>
                <w:ins w:id="167" w:author="G C Upadhaya, Sudha" w:date="2021-01-24T18:24:00Z"/>
                <w:rFonts w:ascii="Arial" w:hAnsi="Arial" w:cs="Arial"/>
                <w:color w:val="000000"/>
                <w:sz w:val="24"/>
                <w:szCs w:val="24"/>
              </w:rPr>
            </w:pPr>
            <w:proofErr w:type="spellStart"/>
            <w:ins w:id="168" w:author="G C Upadhaya, Sudha" w:date="2021-01-24T18:24:00Z">
              <w:r w:rsidRPr="001E4D2F">
                <w:rPr>
                  <w:rFonts w:ascii="Arial" w:hAnsi="Arial" w:cs="Arial"/>
                  <w:color w:val="000000"/>
                  <w:sz w:val="24"/>
                  <w:szCs w:val="24"/>
                </w:rPr>
                <w:t>Vd_</w:t>
              </w:r>
              <w:r w:rsidRPr="001E4D2F">
                <w:rPr>
                  <w:rFonts w:ascii="Arial" w:hAnsi="Arial" w:cs="Arial"/>
                  <w:i/>
                  <w:color w:val="000000"/>
                  <w:sz w:val="24"/>
                  <w:szCs w:val="24"/>
                </w:rPr>
                <w:t>YDDQ_BACSU</w:t>
              </w:r>
              <w:proofErr w:type="spellEnd"/>
            </w:ins>
          </w:p>
        </w:tc>
        <w:tc>
          <w:tcPr>
            <w:tcW w:w="4495" w:type="dxa"/>
            <w:shd w:val="clear" w:color="auto" w:fill="auto"/>
          </w:tcPr>
          <w:p w14:paraId="58168A9F" w14:textId="77777777" w:rsidR="00C26F51" w:rsidRPr="001E4D2F" w:rsidRDefault="00C26F51" w:rsidP="0021510F">
            <w:pPr>
              <w:autoSpaceDE w:val="0"/>
              <w:autoSpaceDN w:val="0"/>
              <w:adjustRightInd w:val="0"/>
              <w:rPr>
                <w:ins w:id="169" w:author="G C Upadhaya, Sudha" w:date="2021-01-24T18:24:00Z"/>
                <w:rFonts w:ascii="Arial" w:hAnsi="Arial" w:cs="Arial"/>
                <w:color w:val="000000"/>
                <w:sz w:val="24"/>
                <w:szCs w:val="24"/>
              </w:rPr>
            </w:pPr>
            <w:ins w:id="170" w:author="G C Upadhaya, Sudha" w:date="2021-01-24T18:24:00Z">
              <w:r w:rsidRPr="001E4D2F">
                <w:rPr>
                  <w:rFonts w:ascii="Arial" w:hAnsi="Arial" w:cs="Arial"/>
                  <w:color w:val="000000"/>
                  <w:sz w:val="24"/>
                  <w:szCs w:val="24"/>
                </w:rPr>
                <w:t>AAGATTGTGCTCGTCGGGTA</w:t>
              </w:r>
            </w:ins>
          </w:p>
        </w:tc>
        <w:tc>
          <w:tcPr>
            <w:tcW w:w="4505" w:type="dxa"/>
            <w:shd w:val="clear" w:color="auto" w:fill="auto"/>
          </w:tcPr>
          <w:p w14:paraId="73D0E3D4" w14:textId="77777777" w:rsidR="00C26F51" w:rsidRPr="001E4D2F" w:rsidRDefault="00C26F51" w:rsidP="0021510F">
            <w:pPr>
              <w:autoSpaceDE w:val="0"/>
              <w:autoSpaceDN w:val="0"/>
              <w:adjustRightInd w:val="0"/>
              <w:rPr>
                <w:ins w:id="171" w:author="G C Upadhaya, Sudha" w:date="2021-01-24T18:24:00Z"/>
                <w:rFonts w:ascii="Arial" w:hAnsi="Arial" w:cs="Arial"/>
                <w:color w:val="000000"/>
                <w:sz w:val="24"/>
                <w:szCs w:val="24"/>
              </w:rPr>
            </w:pPr>
            <w:ins w:id="172" w:author="G C Upadhaya, Sudha" w:date="2021-01-24T18:24:00Z">
              <w:r w:rsidRPr="001E4D2F">
                <w:rPr>
                  <w:rFonts w:ascii="Arial" w:hAnsi="Arial" w:cs="Arial"/>
                  <w:color w:val="000000"/>
                  <w:sz w:val="24"/>
                  <w:szCs w:val="24"/>
                </w:rPr>
                <w:t>TCTCAGCCAGAGCAACCTTC</w:t>
              </w:r>
            </w:ins>
          </w:p>
        </w:tc>
        <w:tc>
          <w:tcPr>
            <w:tcW w:w="1520" w:type="dxa"/>
            <w:shd w:val="clear" w:color="auto" w:fill="auto"/>
          </w:tcPr>
          <w:p w14:paraId="2FC135B3" w14:textId="77777777" w:rsidR="00C26F51" w:rsidRPr="001E4D2F" w:rsidRDefault="00C26F51" w:rsidP="0021510F">
            <w:pPr>
              <w:autoSpaceDE w:val="0"/>
              <w:autoSpaceDN w:val="0"/>
              <w:adjustRightInd w:val="0"/>
              <w:jc w:val="right"/>
              <w:rPr>
                <w:ins w:id="173" w:author="G C Upadhaya, Sudha" w:date="2021-01-24T18:24:00Z"/>
                <w:rFonts w:ascii="Arial" w:hAnsi="Arial" w:cs="Arial"/>
                <w:color w:val="000000"/>
                <w:sz w:val="24"/>
                <w:szCs w:val="24"/>
              </w:rPr>
            </w:pPr>
            <w:ins w:id="174" w:author="G C Upadhaya, Sudha" w:date="2021-01-24T18:24:00Z">
              <w:r w:rsidRPr="001E4D2F">
                <w:rPr>
                  <w:rFonts w:ascii="Arial" w:hAnsi="Arial" w:cs="Arial"/>
                  <w:color w:val="000000"/>
                  <w:sz w:val="24"/>
                  <w:szCs w:val="24"/>
                </w:rPr>
                <w:t>163</w:t>
              </w:r>
            </w:ins>
          </w:p>
        </w:tc>
      </w:tr>
      <w:tr w:rsidR="00C26F51" w:rsidRPr="001E4D2F" w14:paraId="6BAA1C59" w14:textId="77777777" w:rsidTr="0021510F">
        <w:trPr>
          <w:trHeight w:val="306"/>
          <w:ins w:id="175" w:author="G C Upadhaya, Sudha" w:date="2021-01-24T18:24:00Z"/>
        </w:trPr>
        <w:tc>
          <w:tcPr>
            <w:tcW w:w="3698" w:type="dxa"/>
            <w:shd w:val="clear" w:color="auto" w:fill="auto"/>
          </w:tcPr>
          <w:p w14:paraId="09DC305C" w14:textId="77777777" w:rsidR="00C26F51" w:rsidRPr="001E4D2F" w:rsidRDefault="00C26F51" w:rsidP="0021510F">
            <w:pPr>
              <w:autoSpaceDE w:val="0"/>
              <w:autoSpaceDN w:val="0"/>
              <w:adjustRightInd w:val="0"/>
              <w:rPr>
                <w:ins w:id="176" w:author="G C Upadhaya, Sudha" w:date="2021-01-24T18:24:00Z"/>
                <w:rFonts w:ascii="Arial" w:hAnsi="Arial" w:cs="Arial"/>
                <w:color w:val="000000"/>
                <w:sz w:val="24"/>
                <w:szCs w:val="24"/>
              </w:rPr>
            </w:pPr>
            <w:ins w:id="177" w:author="G C Upadhaya, Sudha" w:date="2021-01-24T18:24:00Z">
              <w:r w:rsidRPr="001E4D2F">
                <w:rPr>
                  <w:rFonts w:ascii="Arial" w:hAnsi="Arial" w:cs="Arial"/>
                  <w:color w:val="000000"/>
                  <w:sz w:val="24"/>
                  <w:szCs w:val="24"/>
                </w:rPr>
                <w:t>Vd_mRNA_1341</w:t>
              </w:r>
            </w:ins>
          </w:p>
        </w:tc>
        <w:tc>
          <w:tcPr>
            <w:tcW w:w="4495" w:type="dxa"/>
            <w:shd w:val="clear" w:color="auto" w:fill="auto"/>
          </w:tcPr>
          <w:p w14:paraId="5F37E70D" w14:textId="77777777" w:rsidR="00C26F51" w:rsidRPr="001E4D2F" w:rsidRDefault="00C26F51" w:rsidP="0021510F">
            <w:pPr>
              <w:autoSpaceDE w:val="0"/>
              <w:autoSpaceDN w:val="0"/>
              <w:adjustRightInd w:val="0"/>
              <w:rPr>
                <w:ins w:id="178" w:author="G C Upadhaya, Sudha" w:date="2021-01-24T18:24:00Z"/>
                <w:rFonts w:ascii="Arial" w:hAnsi="Arial" w:cs="Arial"/>
                <w:color w:val="000000"/>
                <w:sz w:val="24"/>
                <w:szCs w:val="24"/>
              </w:rPr>
            </w:pPr>
            <w:ins w:id="179" w:author="G C Upadhaya, Sudha" w:date="2021-01-24T18:24:00Z">
              <w:r w:rsidRPr="001E4D2F">
                <w:rPr>
                  <w:rFonts w:ascii="Arial" w:hAnsi="Arial" w:cs="Arial"/>
                  <w:color w:val="000000"/>
                  <w:sz w:val="24"/>
                  <w:szCs w:val="24"/>
                </w:rPr>
                <w:t>GCTGTCCGCATCTGACTTGT</w:t>
              </w:r>
            </w:ins>
          </w:p>
        </w:tc>
        <w:tc>
          <w:tcPr>
            <w:tcW w:w="4505" w:type="dxa"/>
            <w:shd w:val="clear" w:color="auto" w:fill="auto"/>
          </w:tcPr>
          <w:p w14:paraId="7EA7CF4F" w14:textId="77777777" w:rsidR="00C26F51" w:rsidRPr="001E4D2F" w:rsidRDefault="00C26F51" w:rsidP="0021510F">
            <w:pPr>
              <w:autoSpaceDE w:val="0"/>
              <w:autoSpaceDN w:val="0"/>
              <w:adjustRightInd w:val="0"/>
              <w:rPr>
                <w:ins w:id="180" w:author="G C Upadhaya, Sudha" w:date="2021-01-24T18:24:00Z"/>
                <w:rFonts w:ascii="Arial" w:hAnsi="Arial" w:cs="Arial"/>
                <w:color w:val="000000"/>
                <w:sz w:val="24"/>
                <w:szCs w:val="24"/>
              </w:rPr>
            </w:pPr>
            <w:ins w:id="181" w:author="G C Upadhaya, Sudha" w:date="2021-01-24T18:24:00Z">
              <w:r w:rsidRPr="001E4D2F">
                <w:rPr>
                  <w:rFonts w:ascii="Arial" w:hAnsi="Arial" w:cs="Arial"/>
                  <w:color w:val="000000"/>
                  <w:sz w:val="24"/>
                  <w:szCs w:val="24"/>
                </w:rPr>
                <w:t>GGTGACGTTGAACTTTGCCA</w:t>
              </w:r>
            </w:ins>
          </w:p>
        </w:tc>
        <w:tc>
          <w:tcPr>
            <w:tcW w:w="1520" w:type="dxa"/>
            <w:shd w:val="clear" w:color="auto" w:fill="auto"/>
          </w:tcPr>
          <w:p w14:paraId="06C917FE" w14:textId="77777777" w:rsidR="00C26F51" w:rsidRPr="001E4D2F" w:rsidRDefault="00C26F51" w:rsidP="0021510F">
            <w:pPr>
              <w:autoSpaceDE w:val="0"/>
              <w:autoSpaceDN w:val="0"/>
              <w:adjustRightInd w:val="0"/>
              <w:jc w:val="right"/>
              <w:rPr>
                <w:ins w:id="182" w:author="G C Upadhaya, Sudha" w:date="2021-01-24T18:24:00Z"/>
                <w:rFonts w:ascii="Arial" w:hAnsi="Arial" w:cs="Arial"/>
                <w:color w:val="000000"/>
                <w:sz w:val="24"/>
                <w:szCs w:val="24"/>
              </w:rPr>
            </w:pPr>
            <w:ins w:id="183" w:author="G C Upadhaya, Sudha" w:date="2021-01-24T18:24:00Z">
              <w:r w:rsidRPr="001E4D2F">
                <w:rPr>
                  <w:rFonts w:ascii="Arial" w:hAnsi="Arial" w:cs="Arial"/>
                  <w:color w:val="000000"/>
                  <w:sz w:val="24"/>
                  <w:szCs w:val="24"/>
                </w:rPr>
                <w:t>97</w:t>
              </w:r>
            </w:ins>
          </w:p>
        </w:tc>
      </w:tr>
      <w:tr w:rsidR="00C26F51" w:rsidRPr="001E4D2F" w14:paraId="07061A0C" w14:textId="77777777" w:rsidTr="0021510F">
        <w:trPr>
          <w:trHeight w:val="306"/>
          <w:ins w:id="184" w:author="G C Upadhaya, Sudha" w:date="2021-01-24T18:24:00Z"/>
        </w:trPr>
        <w:tc>
          <w:tcPr>
            <w:tcW w:w="3698" w:type="dxa"/>
            <w:shd w:val="clear" w:color="auto" w:fill="auto"/>
          </w:tcPr>
          <w:p w14:paraId="780E818F" w14:textId="77777777" w:rsidR="00C26F51" w:rsidRPr="001E4D2F" w:rsidRDefault="00C26F51" w:rsidP="0021510F">
            <w:pPr>
              <w:autoSpaceDE w:val="0"/>
              <w:autoSpaceDN w:val="0"/>
              <w:adjustRightInd w:val="0"/>
              <w:rPr>
                <w:ins w:id="185" w:author="G C Upadhaya, Sudha" w:date="2021-01-24T18:24:00Z"/>
                <w:rFonts w:ascii="Arial" w:hAnsi="Arial" w:cs="Arial"/>
                <w:color w:val="000000"/>
                <w:sz w:val="24"/>
                <w:szCs w:val="24"/>
              </w:rPr>
            </w:pPr>
            <w:ins w:id="186" w:author="G C Upadhaya, Sudha" w:date="2021-01-24T18:24:00Z">
              <w:r w:rsidRPr="001E4D2F">
                <w:rPr>
                  <w:rFonts w:ascii="Arial" w:hAnsi="Arial" w:cs="Arial"/>
                  <w:color w:val="000000"/>
                  <w:sz w:val="24"/>
                  <w:szCs w:val="24"/>
                </w:rPr>
                <w:t>Vd_</w:t>
              </w:r>
              <w:r w:rsidRPr="001E4D2F">
                <w:rPr>
                  <w:rFonts w:ascii="Arial" w:hAnsi="Arial" w:cs="Arial"/>
                  <w:i/>
                  <w:color w:val="000000"/>
                  <w:sz w:val="24"/>
                  <w:szCs w:val="24"/>
                </w:rPr>
                <w:t>AYG1_ASPFU</w:t>
              </w:r>
            </w:ins>
          </w:p>
        </w:tc>
        <w:tc>
          <w:tcPr>
            <w:tcW w:w="4495" w:type="dxa"/>
            <w:shd w:val="clear" w:color="auto" w:fill="auto"/>
          </w:tcPr>
          <w:p w14:paraId="5F8D3545" w14:textId="77777777" w:rsidR="00C26F51" w:rsidRPr="001E4D2F" w:rsidRDefault="00C26F51" w:rsidP="0021510F">
            <w:pPr>
              <w:autoSpaceDE w:val="0"/>
              <w:autoSpaceDN w:val="0"/>
              <w:adjustRightInd w:val="0"/>
              <w:rPr>
                <w:ins w:id="187" w:author="G C Upadhaya, Sudha" w:date="2021-01-24T18:24:00Z"/>
                <w:rFonts w:ascii="Arial" w:hAnsi="Arial" w:cs="Arial"/>
                <w:color w:val="000000"/>
                <w:sz w:val="24"/>
                <w:szCs w:val="24"/>
              </w:rPr>
            </w:pPr>
            <w:ins w:id="188" w:author="G C Upadhaya, Sudha" w:date="2021-01-24T18:24:00Z">
              <w:r w:rsidRPr="001E4D2F">
                <w:rPr>
                  <w:rFonts w:ascii="Arial" w:hAnsi="Arial" w:cs="Arial"/>
                  <w:color w:val="000000"/>
                  <w:sz w:val="24"/>
                  <w:szCs w:val="24"/>
                </w:rPr>
                <w:t>GATTCGGCTGACCCAGACAG</w:t>
              </w:r>
            </w:ins>
          </w:p>
        </w:tc>
        <w:tc>
          <w:tcPr>
            <w:tcW w:w="4505" w:type="dxa"/>
            <w:shd w:val="clear" w:color="auto" w:fill="auto"/>
          </w:tcPr>
          <w:p w14:paraId="47418EAE" w14:textId="77777777" w:rsidR="00C26F51" w:rsidRPr="001E4D2F" w:rsidRDefault="00C26F51" w:rsidP="0021510F">
            <w:pPr>
              <w:autoSpaceDE w:val="0"/>
              <w:autoSpaceDN w:val="0"/>
              <w:adjustRightInd w:val="0"/>
              <w:rPr>
                <w:ins w:id="189" w:author="G C Upadhaya, Sudha" w:date="2021-01-24T18:24:00Z"/>
                <w:rFonts w:ascii="Arial" w:hAnsi="Arial" w:cs="Arial"/>
                <w:color w:val="000000"/>
                <w:sz w:val="24"/>
                <w:szCs w:val="24"/>
              </w:rPr>
            </w:pPr>
            <w:ins w:id="190" w:author="G C Upadhaya, Sudha" w:date="2021-01-24T18:24:00Z">
              <w:r w:rsidRPr="001E4D2F">
                <w:rPr>
                  <w:rFonts w:ascii="Arial" w:hAnsi="Arial" w:cs="Arial"/>
                  <w:color w:val="000000"/>
                  <w:sz w:val="24"/>
                  <w:szCs w:val="24"/>
                </w:rPr>
                <w:t>ACCTTGCCCATATCGAACCG</w:t>
              </w:r>
            </w:ins>
          </w:p>
        </w:tc>
        <w:tc>
          <w:tcPr>
            <w:tcW w:w="1520" w:type="dxa"/>
            <w:shd w:val="clear" w:color="auto" w:fill="auto"/>
          </w:tcPr>
          <w:p w14:paraId="390B714B" w14:textId="77777777" w:rsidR="00C26F51" w:rsidRPr="001E4D2F" w:rsidRDefault="00C26F51" w:rsidP="0021510F">
            <w:pPr>
              <w:autoSpaceDE w:val="0"/>
              <w:autoSpaceDN w:val="0"/>
              <w:adjustRightInd w:val="0"/>
              <w:jc w:val="right"/>
              <w:rPr>
                <w:ins w:id="191" w:author="G C Upadhaya, Sudha" w:date="2021-01-24T18:24:00Z"/>
                <w:rFonts w:ascii="Arial" w:hAnsi="Arial" w:cs="Arial"/>
                <w:color w:val="000000"/>
                <w:sz w:val="24"/>
                <w:szCs w:val="24"/>
              </w:rPr>
            </w:pPr>
            <w:ins w:id="192" w:author="G C Upadhaya, Sudha" w:date="2021-01-24T18:24:00Z">
              <w:r w:rsidRPr="001E4D2F">
                <w:rPr>
                  <w:rFonts w:ascii="Arial" w:hAnsi="Arial" w:cs="Arial"/>
                  <w:color w:val="000000"/>
                  <w:sz w:val="24"/>
                  <w:szCs w:val="24"/>
                </w:rPr>
                <w:t>89</w:t>
              </w:r>
            </w:ins>
          </w:p>
        </w:tc>
      </w:tr>
      <w:tr w:rsidR="00C26F51" w:rsidRPr="001E4D2F" w14:paraId="17F87FE9" w14:textId="77777777" w:rsidTr="0021510F">
        <w:trPr>
          <w:trHeight w:val="306"/>
          <w:ins w:id="193" w:author="G C Upadhaya, Sudha" w:date="2021-01-24T18:24:00Z"/>
        </w:trPr>
        <w:tc>
          <w:tcPr>
            <w:tcW w:w="3698" w:type="dxa"/>
            <w:shd w:val="clear" w:color="auto" w:fill="auto"/>
          </w:tcPr>
          <w:p w14:paraId="102202FF" w14:textId="77777777" w:rsidR="00C26F51" w:rsidRPr="001E4D2F" w:rsidRDefault="00C26F51" w:rsidP="0021510F">
            <w:pPr>
              <w:autoSpaceDE w:val="0"/>
              <w:autoSpaceDN w:val="0"/>
              <w:adjustRightInd w:val="0"/>
              <w:rPr>
                <w:ins w:id="194" w:author="G C Upadhaya, Sudha" w:date="2021-01-24T18:24:00Z"/>
                <w:rFonts w:ascii="Arial" w:hAnsi="Arial" w:cs="Arial"/>
                <w:color w:val="000000"/>
                <w:sz w:val="24"/>
                <w:szCs w:val="24"/>
              </w:rPr>
            </w:pPr>
            <w:proofErr w:type="spellStart"/>
            <w:ins w:id="195" w:author="G C Upadhaya, Sudha" w:date="2021-01-24T18:24:00Z">
              <w:r w:rsidRPr="001E4D2F">
                <w:rPr>
                  <w:rFonts w:ascii="Arial" w:hAnsi="Arial" w:cs="Arial"/>
                  <w:color w:val="000000"/>
                  <w:sz w:val="24"/>
                  <w:szCs w:val="24"/>
                </w:rPr>
                <w:t>Vd_ACT</w:t>
              </w:r>
              <w:proofErr w:type="spellEnd"/>
            </w:ins>
          </w:p>
        </w:tc>
        <w:tc>
          <w:tcPr>
            <w:tcW w:w="4495" w:type="dxa"/>
            <w:shd w:val="clear" w:color="auto" w:fill="auto"/>
          </w:tcPr>
          <w:p w14:paraId="03D9B2CD" w14:textId="77777777" w:rsidR="00C26F51" w:rsidRPr="001E4D2F" w:rsidRDefault="00C26F51" w:rsidP="0021510F">
            <w:pPr>
              <w:autoSpaceDE w:val="0"/>
              <w:autoSpaceDN w:val="0"/>
              <w:adjustRightInd w:val="0"/>
              <w:rPr>
                <w:ins w:id="196" w:author="G C Upadhaya, Sudha" w:date="2021-01-24T18:24:00Z"/>
                <w:rFonts w:ascii="Arial" w:hAnsi="Arial" w:cs="Arial"/>
                <w:color w:val="000000"/>
                <w:sz w:val="24"/>
                <w:szCs w:val="24"/>
              </w:rPr>
            </w:pPr>
            <w:ins w:id="197" w:author="G C Upadhaya, Sudha" w:date="2021-01-24T18:24:00Z">
              <w:r w:rsidRPr="001E4D2F">
                <w:rPr>
                  <w:rFonts w:ascii="Arial" w:hAnsi="Arial" w:cs="Arial"/>
                  <w:color w:val="000000"/>
                  <w:sz w:val="24"/>
                  <w:szCs w:val="24"/>
                </w:rPr>
                <w:t>GGCTTCCTCAAGGTCGGCTATG</w:t>
              </w:r>
            </w:ins>
          </w:p>
        </w:tc>
        <w:tc>
          <w:tcPr>
            <w:tcW w:w="4505" w:type="dxa"/>
            <w:shd w:val="clear" w:color="auto" w:fill="auto"/>
          </w:tcPr>
          <w:p w14:paraId="51AD24DC" w14:textId="77777777" w:rsidR="00C26F51" w:rsidRPr="001E4D2F" w:rsidRDefault="00C26F51" w:rsidP="0021510F">
            <w:pPr>
              <w:autoSpaceDE w:val="0"/>
              <w:autoSpaceDN w:val="0"/>
              <w:adjustRightInd w:val="0"/>
              <w:rPr>
                <w:ins w:id="198" w:author="G C Upadhaya, Sudha" w:date="2021-01-24T18:24:00Z"/>
                <w:rFonts w:ascii="Arial" w:hAnsi="Arial" w:cs="Arial"/>
                <w:color w:val="000000"/>
                <w:sz w:val="24"/>
                <w:szCs w:val="24"/>
              </w:rPr>
            </w:pPr>
            <w:ins w:id="199" w:author="G C Upadhaya, Sudha" w:date="2021-01-24T18:24:00Z">
              <w:r w:rsidRPr="001E4D2F">
                <w:rPr>
                  <w:rFonts w:ascii="Arial" w:hAnsi="Arial" w:cs="Arial"/>
                  <w:color w:val="000000"/>
                  <w:sz w:val="24"/>
                  <w:szCs w:val="24"/>
                </w:rPr>
                <w:t>GCTGCATGTCATCCCACTTCTTC</w:t>
              </w:r>
            </w:ins>
          </w:p>
        </w:tc>
        <w:tc>
          <w:tcPr>
            <w:tcW w:w="1520" w:type="dxa"/>
            <w:shd w:val="clear" w:color="auto" w:fill="auto"/>
          </w:tcPr>
          <w:p w14:paraId="7A6BE336" w14:textId="77777777" w:rsidR="00C26F51" w:rsidRPr="001E4D2F" w:rsidRDefault="00C26F51" w:rsidP="0021510F">
            <w:pPr>
              <w:autoSpaceDE w:val="0"/>
              <w:autoSpaceDN w:val="0"/>
              <w:adjustRightInd w:val="0"/>
              <w:jc w:val="right"/>
              <w:rPr>
                <w:ins w:id="200" w:author="G C Upadhaya, Sudha" w:date="2021-01-24T18:24:00Z"/>
                <w:rFonts w:ascii="Arial" w:hAnsi="Arial" w:cs="Arial"/>
                <w:color w:val="000000"/>
                <w:sz w:val="24"/>
                <w:szCs w:val="24"/>
              </w:rPr>
            </w:pPr>
          </w:p>
        </w:tc>
      </w:tr>
      <w:tr w:rsidR="00C26F51" w:rsidRPr="001E4D2F" w14:paraId="3498630A" w14:textId="77777777" w:rsidTr="0021510F">
        <w:trPr>
          <w:trHeight w:val="306"/>
          <w:ins w:id="201" w:author="G C Upadhaya, Sudha" w:date="2021-01-24T18:24:00Z"/>
        </w:trPr>
        <w:tc>
          <w:tcPr>
            <w:tcW w:w="3698" w:type="dxa"/>
            <w:shd w:val="clear" w:color="auto" w:fill="auto"/>
          </w:tcPr>
          <w:p w14:paraId="334FD9B3" w14:textId="77777777" w:rsidR="00C26F51" w:rsidRPr="001E4D2F" w:rsidRDefault="00C26F51" w:rsidP="0021510F">
            <w:pPr>
              <w:autoSpaceDE w:val="0"/>
              <w:autoSpaceDN w:val="0"/>
              <w:adjustRightInd w:val="0"/>
              <w:rPr>
                <w:ins w:id="202" w:author="G C Upadhaya, Sudha" w:date="2021-01-24T18:24:00Z"/>
                <w:rFonts w:ascii="Arial" w:hAnsi="Arial" w:cs="Arial"/>
                <w:color w:val="000000"/>
                <w:sz w:val="24"/>
                <w:szCs w:val="24"/>
              </w:rPr>
            </w:pPr>
            <w:bookmarkStart w:id="203" w:name="_Hlk62403660"/>
            <w:ins w:id="204" w:author="G C Upadhaya, Sudha" w:date="2021-01-24T18:24:00Z">
              <w:r w:rsidRPr="001E4D2F">
                <w:rPr>
                  <w:rFonts w:ascii="Arial" w:hAnsi="Arial" w:cs="Arial"/>
                  <w:color w:val="000000"/>
                  <w:sz w:val="24"/>
                  <w:szCs w:val="24"/>
                </w:rPr>
                <w:t>Bj_Cluster-15354.86688</w:t>
              </w:r>
            </w:ins>
          </w:p>
        </w:tc>
        <w:tc>
          <w:tcPr>
            <w:tcW w:w="4495" w:type="dxa"/>
            <w:shd w:val="clear" w:color="auto" w:fill="auto"/>
          </w:tcPr>
          <w:p w14:paraId="195F6984" w14:textId="77777777" w:rsidR="00C26F51" w:rsidRPr="001E4D2F" w:rsidRDefault="00C26F51" w:rsidP="0021510F">
            <w:pPr>
              <w:autoSpaceDE w:val="0"/>
              <w:autoSpaceDN w:val="0"/>
              <w:adjustRightInd w:val="0"/>
              <w:rPr>
                <w:ins w:id="205" w:author="G C Upadhaya, Sudha" w:date="2021-01-24T18:24:00Z"/>
                <w:rFonts w:ascii="Arial" w:hAnsi="Arial" w:cs="Arial"/>
                <w:color w:val="000000"/>
                <w:sz w:val="24"/>
                <w:szCs w:val="24"/>
              </w:rPr>
            </w:pPr>
            <w:ins w:id="206" w:author="G C Upadhaya, Sudha" w:date="2021-01-24T18:24:00Z">
              <w:r w:rsidRPr="001E4D2F">
                <w:rPr>
                  <w:rFonts w:ascii="Arial" w:hAnsi="Arial" w:cs="Arial"/>
                  <w:color w:val="000000"/>
                  <w:sz w:val="24"/>
                  <w:szCs w:val="24"/>
                </w:rPr>
                <w:t>ATTCACACTGCTCCACGCTA</w:t>
              </w:r>
            </w:ins>
          </w:p>
        </w:tc>
        <w:tc>
          <w:tcPr>
            <w:tcW w:w="4505" w:type="dxa"/>
            <w:shd w:val="clear" w:color="auto" w:fill="auto"/>
          </w:tcPr>
          <w:p w14:paraId="7C5FBD59" w14:textId="77777777" w:rsidR="00C26F51" w:rsidRPr="001E4D2F" w:rsidRDefault="00C26F51" w:rsidP="0021510F">
            <w:pPr>
              <w:autoSpaceDE w:val="0"/>
              <w:autoSpaceDN w:val="0"/>
              <w:adjustRightInd w:val="0"/>
              <w:rPr>
                <w:ins w:id="207" w:author="G C Upadhaya, Sudha" w:date="2021-01-24T18:24:00Z"/>
                <w:rFonts w:ascii="Arial" w:hAnsi="Arial" w:cs="Arial"/>
                <w:color w:val="000000"/>
                <w:sz w:val="24"/>
                <w:szCs w:val="24"/>
              </w:rPr>
            </w:pPr>
            <w:ins w:id="208" w:author="G C Upadhaya, Sudha" w:date="2021-01-24T18:24:00Z">
              <w:r w:rsidRPr="001E4D2F">
                <w:rPr>
                  <w:rFonts w:ascii="Arial" w:hAnsi="Arial" w:cs="Arial"/>
                  <w:color w:val="000000"/>
                  <w:sz w:val="24"/>
                  <w:szCs w:val="24"/>
                </w:rPr>
                <w:t>GGCTGAAGGGTGAGAATGGG</w:t>
              </w:r>
            </w:ins>
          </w:p>
        </w:tc>
        <w:tc>
          <w:tcPr>
            <w:tcW w:w="1520" w:type="dxa"/>
            <w:shd w:val="clear" w:color="auto" w:fill="auto"/>
          </w:tcPr>
          <w:p w14:paraId="7FEFFBB6" w14:textId="77777777" w:rsidR="00C26F51" w:rsidRPr="001E4D2F" w:rsidRDefault="00C26F51" w:rsidP="0021510F">
            <w:pPr>
              <w:autoSpaceDE w:val="0"/>
              <w:autoSpaceDN w:val="0"/>
              <w:adjustRightInd w:val="0"/>
              <w:jc w:val="right"/>
              <w:rPr>
                <w:ins w:id="209" w:author="G C Upadhaya, Sudha" w:date="2021-01-24T18:24:00Z"/>
                <w:rFonts w:ascii="Arial" w:hAnsi="Arial" w:cs="Arial"/>
                <w:color w:val="000000"/>
                <w:sz w:val="24"/>
                <w:szCs w:val="24"/>
              </w:rPr>
            </w:pPr>
            <w:ins w:id="210" w:author="G C Upadhaya, Sudha" w:date="2021-01-24T18:24:00Z">
              <w:r w:rsidRPr="001E4D2F">
                <w:rPr>
                  <w:rFonts w:ascii="Arial" w:hAnsi="Arial" w:cs="Arial"/>
                  <w:color w:val="000000"/>
                  <w:sz w:val="24"/>
                  <w:szCs w:val="24"/>
                </w:rPr>
                <w:t>78</w:t>
              </w:r>
            </w:ins>
          </w:p>
        </w:tc>
      </w:tr>
      <w:bookmarkEnd w:id="203"/>
      <w:tr w:rsidR="00C26F51" w:rsidRPr="001E4D2F" w14:paraId="198DDC1E" w14:textId="77777777" w:rsidTr="0021510F">
        <w:trPr>
          <w:trHeight w:val="306"/>
          <w:ins w:id="211" w:author="G C Upadhaya, Sudha" w:date="2021-01-24T18:24:00Z"/>
        </w:trPr>
        <w:tc>
          <w:tcPr>
            <w:tcW w:w="3698" w:type="dxa"/>
            <w:shd w:val="clear" w:color="auto" w:fill="auto"/>
          </w:tcPr>
          <w:p w14:paraId="551C3C17" w14:textId="77777777" w:rsidR="00C26F51" w:rsidRPr="001E4D2F" w:rsidRDefault="00C26F51" w:rsidP="0021510F">
            <w:pPr>
              <w:autoSpaceDE w:val="0"/>
              <w:autoSpaceDN w:val="0"/>
              <w:adjustRightInd w:val="0"/>
              <w:rPr>
                <w:ins w:id="212" w:author="G C Upadhaya, Sudha" w:date="2021-01-24T18:24:00Z"/>
                <w:rFonts w:ascii="Arial" w:hAnsi="Arial" w:cs="Arial"/>
                <w:color w:val="000000"/>
                <w:sz w:val="24"/>
                <w:szCs w:val="24"/>
              </w:rPr>
            </w:pPr>
            <w:ins w:id="213" w:author="G C Upadhaya, Sudha" w:date="2021-01-24T18:24:00Z">
              <w:r w:rsidRPr="001E4D2F">
                <w:rPr>
                  <w:rFonts w:ascii="Arial" w:hAnsi="Arial" w:cs="Arial"/>
                  <w:color w:val="000000"/>
                  <w:sz w:val="24"/>
                  <w:szCs w:val="24"/>
                </w:rPr>
                <w:t>Bj_</w:t>
              </w:r>
              <w:r w:rsidRPr="001E4D2F">
                <w:rPr>
                  <w:rFonts w:ascii="Arial" w:hAnsi="Arial" w:cs="Arial"/>
                  <w:i/>
                  <w:color w:val="000000"/>
                  <w:sz w:val="24"/>
                  <w:szCs w:val="24"/>
                </w:rPr>
                <w:t>NUP1_ARATH</w:t>
              </w:r>
            </w:ins>
          </w:p>
        </w:tc>
        <w:tc>
          <w:tcPr>
            <w:tcW w:w="4495" w:type="dxa"/>
            <w:shd w:val="clear" w:color="auto" w:fill="auto"/>
          </w:tcPr>
          <w:p w14:paraId="373A26CE" w14:textId="77777777" w:rsidR="00C26F51" w:rsidRPr="001E4D2F" w:rsidRDefault="00C26F51" w:rsidP="0021510F">
            <w:pPr>
              <w:autoSpaceDE w:val="0"/>
              <w:autoSpaceDN w:val="0"/>
              <w:adjustRightInd w:val="0"/>
              <w:rPr>
                <w:ins w:id="214" w:author="G C Upadhaya, Sudha" w:date="2021-01-24T18:24:00Z"/>
                <w:rFonts w:ascii="Arial" w:hAnsi="Arial" w:cs="Arial"/>
                <w:color w:val="000000"/>
                <w:sz w:val="24"/>
                <w:szCs w:val="24"/>
              </w:rPr>
            </w:pPr>
            <w:ins w:id="215" w:author="G C Upadhaya, Sudha" w:date="2021-01-24T18:24:00Z">
              <w:r w:rsidRPr="001E4D2F">
                <w:rPr>
                  <w:rFonts w:ascii="Arial" w:hAnsi="Arial" w:cs="Arial"/>
                  <w:color w:val="000000"/>
                  <w:sz w:val="24"/>
                  <w:szCs w:val="24"/>
                </w:rPr>
                <w:t>CCATCCTTGCTTGGATTGCC</w:t>
              </w:r>
            </w:ins>
          </w:p>
        </w:tc>
        <w:tc>
          <w:tcPr>
            <w:tcW w:w="4505" w:type="dxa"/>
            <w:shd w:val="clear" w:color="auto" w:fill="auto"/>
          </w:tcPr>
          <w:p w14:paraId="4CEF8E9E" w14:textId="77777777" w:rsidR="00C26F51" w:rsidRPr="001E4D2F" w:rsidRDefault="00C26F51" w:rsidP="0021510F">
            <w:pPr>
              <w:autoSpaceDE w:val="0"/>
              <w:autoSpaceDN w:val="0"/>
              <w:adjustRightInd w:val="0"/>
              <w:rPr>
                <w:ins w:id="216" w:author="G C Upadhaya, Sudha" w:date="2021-01-24T18:24:00Z"/>
                <w:rFonts w:ascii="Arial" w:hAnsi="Arial" w:cs="Arial"/>
                <w:color w:val="000000"/>
                <w:sz w:val="24"/>
                <w:szCs w:val="24"/>
              </w:rPr>
            </w:pPr>
            <w:ins w:id="217" w:author="G C Upadhaya, Sudha" w:date="2021-01-24T18:24:00Z">
              <w:r w:rsidRPr="001E4D2F">
                <w:rPr>
                  <w:rFonts w:ascii="Arial" w:hAnsi="Arial" w:cs="Arial"/>
                  <w:color w:val="000000"/>
                  <w:sz w:val="24"/>
                  <w:szCs w:val="24"/>
                </w:rPr>
                <w:t>ATGCAGGAGGCTAAGGTTGG</w:t>
              </w:r>
            </w:ins>
          </w:p>
        </w:tc>
        <w:tc>
          <w:tcPr>
            <w:tcW w:w="1520" w:type="dxa"/>
            <w:shd w:val="clear" w:color="auto" w:fill="auto"/>
          </w:tcPr>
          <w:p w14:paraId="1D3F1ED0" w14:textId="77777777" w:rsidR="00C26F51" w:rsidRPr="001E4D2F" w:rsidRDefault="00C26F51" w:rsidP="0021510F">
            <w:pPr>
              <w:autoSpaceDE w:val="0"/>
              <w:autoSpaceDN w:val="0"/>
              <w:adjustRightInd w:val="0"/>
              <w:jc w:val="right"/>
              <w:rPr>
                <w:ins w:id="218" w:author="G C Upadhaya, Sudha" w:date="2021-01-24T18:24:00Z"/>
                <w:rFonts w:ascii="Arial" w:hAnsi="Arial" w:cs="Arial"/>
                <w:color w:val="000000"/>
                <w:sz w:val="24"/>
                <w:szCs w:val="24"/>
              </w:rPr>
            </w:pPr>
            <w:ins w:id="219" w:author="G C Upadhaya, Sudha" w:date="2021-01-24T18:24:00Z">
              <w:r w:rsidRPr="001E4D2F">
                <w:rPr>
                  <w:rFonts w:ascii="Arial" w:hAnsi="Arial" w:cs="Arial"/>
                  <w:color w:val="000000"/>
                  <w:sz w:val="24"/>
                  <w:szCs w:val="24"/>
                </w:rPr>
                <w:t>110</w:t>
              </w:r>
            </w:ins>
          </w:p>
        </w:tc>
      </w:tr>
      <w:tr w:rsidR="00C26F51" w:rsidRPr="001E4D2F" w14:paraId="226C8049" w14:textId="77777777" w:rsidTr="0021510F">
        <w:trPr>
          <w:trHeight w:val="306"/>
          <w:ins w:id="220" w:author="G C Upadhaya, Sudha" w:date="2021-01-24T18:24:00Z"/>
        </w:trPr>
        <w:tc>
          <w:tcPr>
            <w:tcW w:w="3698" w:type="dxa"/>
            <w:shd w:val="clear" w:color="auto" w:fill="auto"/>
          </w:tcPr>
          <w:p w14:paraId="72423A78" w14:textId="77777777" w:rsidR="00C26F51" w:rsidRPr="001E4D2F" w:rsidRDefault="00C26F51" w:rsidP="0021510F">
            <w:pPr>
              <w:autoSpaceDE w:val="0"/>
              <w:autoSpaceDN w:val="0"/>
              <w:adjustRightInd w:val="0"/>
              <w:rPr>
                <w:ins w:id="221" w:author="G C Upadhaya, Sudha" w:date="2021-01-24T18:24:00Z"/>
                <w:rFonts w:ascii="Arial" w:hAnsi="Arial" w:cs="Arial"/>
                <w:color w:val="000000"/>
                <w:sz w:val="24"/>
                <w:szCs w:val="24"/>
              </w:rPr>
            </w:pPr>
            <w:ins w:id="222" w:author="G C Upadhaya, Sudha" w:date="2021-01-24T18:24:00Z">
              <w:r w:rsidRPr="001E4D2F">
                <w:rPr>
                  <w:rFonts w:ascii="Arial" w:hAnsi="Arial" w:cs="Arial"/>
                  <w:color w:val="000000"/>
                  <w:sz w:val="24"/>
                  <w:szCs w:val="24"/>
                </w:rPr>
                <w:t>Bj_</w:t>
              </w:r>
              <w:r w:rsidRPr="001E4D2F">
                <w:rPr>
                  <w:rFonts w:ascii="Arial" w:hAnsi="Arial" w:cs="Arial"/>
                  <w:i/>
                  <w:color w:val="000000"/>
                  <w:sz w:val="24"/>
                  <w:szCs w:val="24"/>
                </w:rPr>
                <w:t>PDRP2_ARATH</w:t>
              </w:r>
            </w:ins>
          </w:p>
        </w:tc>
        <w:tc>
          <w:tcPr>
            <w:tcW w:w="4495" w:type="dxa"/>
            <w:shd w:val="clear" w:color="auto" w:fill="auto"/>
          </w:tcPr>
          <w:p w14:paraId="71CA0A0C" w14:textId="77777777" w:rsidR="00C26F51" w:rsidRPr="001E4D2F" w:rsidRDefault="00C26F51" w:rsidP="0021510F">
            <w:pPr>
              <w:autoSpaceDE w:val="0"/>
              <w:autoSpaceDN w:val="0"/>
              <w:adjustRightInd w:val="0"/>
              <w:rPr>
                <w:ins w:id="223" w:author="G C Upadhaya, Sudha" w:date="2021-01-24T18:24:00Z"/>
                <w:rFonts w:ascii="Arial" w:hAnsi="Arial" w:cs="Arial"/>
                <w:color w:val="000000"/>
                <w:sz w:val="24"/>
                <w:szCs w:val="24"/>
              </w:rPr>
            </w:pPr>
            <w:ins w:id="224" w:author="G C Upadhaya, Sudha" w:date="2021-01-24T18:24:00Z">
              <w:r w:rsidRPr="001E4D2F">
                <w:rPr>
                  <w:rFonts w:ascii="Arial" w:hAnsi="Arial" w:cs="Arial"/>
                  <w:color w:val="000000"/>
                  <w:sz w:val="24"/>
                  <w:szCs w:val="24"/>
                </w:rPr>
                <w:t>TATAAAGCAGGCAGCGAAGC</w:t>
              </w:r>
            </w:ins>
          </w:p>
        </w:tc>
        <w:tc>
          <w:tcPr>
            <w:tcW w:w="4505" w:type="dxa"/>
            <w:shd w:val="clear" w:color="auto" w:fill="auto"/>
          </w:tcPr>
          <w:p w14:paraId="6EF06352" w14:textId="77777777" w:rsidR="00C26F51" w:rsidRPr="001E4D2F" w:rsidRDefault="00C26F51" w:rsidP="0021510F">
            <w:pPr>
              <w:autoSpaceDE w:val="0"/>
              <w:autoSpaceDN w:val="0"/>
              <w:adjustRightInd w:val="0"/>
              <w:rPr>
                <w:ins w:id="225" w:author="G C Upadhaya, Sudha" w:date="2021-01-24T18:24:00Z"/>
                <w:rFonts w:ascii="Arial" w:hAnsi="Arial" w:cs="Arial"/>
                <w:color w:val="000000"/>
                <w:sz w:val="24"/>
                <w:szCs w:val="24"/>
              </w:rPr>
            </w:pPr>
            <w:ins w:id="226" w:author="G C Upadhaya, Sudha" w:date="2021-01-24T18:24:00Z">
              <w:r w:rsidRPr="001E4D2F">
                <w:rPr>
                  <w:rFonts w:ascii="Arial" w:hAnsi="Arial" w:cs="Arial"/>
                  <w:color w:val="000000"/>
                  <w:sz w:val="24"/>
                  <w:szCs w:val="24"/>
                </w:rPr>
                <w:t>GAGAGCACTCCCCAACGAT</w:t>
              </w:r>
            </w:ins>
          </w:p>
        </w:tc>
        <w:tc>
          <w:tcPr>
            <w:tcW w:w="1520" w:type="dxa"/>
            <w:shd w:val="clear" w:color="auto" w:fill="auto"/>
          </w:tcPr>
          <w:p w14:paraId="171F2F76" w14:textId="77777777" w:rsidR="00C26F51" w:rsidRPr="001E4D2F" w:rsidRDefault="00C26F51" w:rsidP="0021510F">
            <w:pPr>
              <w:autoSpaceDE w:val="0"/>
              <w:autoSpaceDN w:val="0"/>
              <w:adjustRightInd w:val="0"/>
              <w:jc w:val="right"/>
              <w:rPr>
                <w:ins w:id="227" w:author="G C Upadhaya, Sudha" w:date="2021-01-24T18:24:00Z"/>
                <w:rFonts w:ascii="Arial" w:hAnsi="Arial" w:cs="Arial"/>
                <w:color w:val="000000"/>
                <w:sz w:val="24"/>
                <w:szCs w:val="24"/>
              </w:rPr>
            </w:pPr>
            <w:ins w:id="228" w:author="G C Upadhaya, Sudha" w:date="2021-01-24T18:24:00Z">
              <w:r w:rsidRPr="001E4D2F">
                <w:rPr>
                  <w:rFonts w:ascii="Arial" w:hAnsi="Arial" w:cs="Arial"/>
                  <w:color w:val="000000"/>
                  <w:sz w:val="24"/>
                  <w:szCs w:val="24"/>
                </w:rPr>
                <w:t>105</w:t>
              </w:r>
            </w:ins>
          </w:p>
        </w:tc>
      </w:tr>
      <w:tr w:rsidR="00C26F51" w:rsidRPr="001E4D2F" w14:paraId="46135FE3" w14:textId="77777777" w:rsidTr="0021510F">
        <w:trPr>
          <w:trHeight w:val="306"/>
          <w:ins w:id="229" w:author="G C Upadhaya, Sudha" w:date="2021-01-24T18:24:00Z"/>
        </w:trPr>
        <w:tc>
          <w:tcPr>
            <w:tcW w:w="3698" w:type="dxa"/>
            <w:shd w:val="clear" w:color="auto" w:fill="auto"/>
          </w:tcPr>
          <w:p w14:paraId="37822FC3" w14:textId="77777777" w:rsidR="00C26F51" w:rsidRPr="001E4D2F" w:rsidRDefault="00C26F51" w:rsidP="0021510F">
            <w:pPr>
              <w:autoSpaceDE w:val="0"/>
              <w:autoSpaceDN w:val="0"/>
              <w:adjustRightInd w:val="0"/>
              <w:rPr>
                <w:ins w:id="230" w:author="G C Upadhaya, Sudha" w:date="2021-01-24T18:24:00Z"/>
                <w:rFonts w:ascii="Arial" w:hAnsi="Arial" w:cs="Arial"/>
                <w:color w:val="000000"/>
                <w:sz w:val="24"/>
                <w:szCs w:val="24"/>
              </w:rPr>
            </w:pPr>
            <w:ins w:id="231" w:author="G C Upadhaya, Sudha" w:date="2021-01-24T18:24:00Z">
              <w:r w:rsidRPr="001E4D2F">
                <w:rPr>
                  <w:rFonts w:ascii="Arial" w:hAnsi="Arial" w:cs="Arial"/>
                  <w:color w:val="000000"/>
                  <w:sz w:val="24"/>
                  <w:szCs w:val="24"/>
                </w:rPr>
                <w:t>Bj_</w:t>
              </w:r>
              <w:r w:rsidRPr="001E4D2F">
                <w:rPr>
                  <w:rFonts w:ascii="Arial" w:hAnsi="Arial" w:cs="Arial"/>
                  <w:i/>
                  <w:color w:val="000000"/>
                  <w:sz w:val="24"/>
                  <w:szCs w:val="24"/>
                </w:rPr>
                <w:t>SCL1_ARATH</w:t>
              </w:r>
            </w:ins>
          </w:p>
        </w:tc>
        <w:tc>
          <w:tcPr>
            <w:tcW w:w="4495" w:type="dxa"/>
            <w:shd w:val="clear" w:color="auto" w:fill="auto"/>
          </w:tcPr>
          <w:p w14:paraId="186F0B02" w14:textId="77777777" w:rsidR="00C26F51" w:rsidRPr="001E4D2F" w:rsidRDefault="00C26F51" w:rsidP="0021510F">
            <w:pPr>
              <w:autoSpaceDE w:val="0"/>
              <w:autoSpaceDN w:val="0"/>
              <w:adjustRightInd w:val="0"/>
              <w:rPr>
                <w:ins w:id="232" w:author="G C Upadhaya, Sudha" w:date="2021-01-24T18:24:00Z"/>
                <w:rFonts w:ascii="Arial" w:hAnsi="Arial" w:cs="Arial"/>
                <w:color w:val="000000"/>
                <w:sz w:val="24"/>
                <w:szCs w:val="24"/>
              </w:rPr>
            </w:pPr>
            <w:ins w:id="233" w:author="G C Upadhaya, Sudha" w:date="2021-01-24T18:24:00Z">
              <w:r w:rsidRPr="001E4D2F">
                <w:rPr>
                  <w:rFonts w:ascii="Arial" w:hAnsi="Arial" w:cs="Arial"/>
                  <w:color w:val="000000"/>
                  <w:sz w:val="24"/>
                  <w:szCs w:val="24"/>
                </w:rPr>
                <w:t>AACTGCTGAAAAGGATGACAAGT</w:t>
              </w:r>
            </w:ins>
          </w:p>
        </w:tc>
        <w:tc>
          <w:tcPr>
            <w:tcW w:w="4505" w:type="dxa"/>
            <w:shd w:val="clear" w:color="auto" w:fill="auto"/>
          </w:tcPr>
          <w:p w14:paraId="770603EB" w14:textId="77777777" w:rsidR="00C26F51" w:rsidRPr="001E4D2F" w:rsidRDefault="00C26F51" w:rsidP="0021510F">
            <w:pPr>
              <w:autoSpaceDE w:val="0"/>
              <w:autoSpaceDN w:val="0"/>
              <w:adjustRightInd w:val="0"/>
              <w:rPr>
                <w:ins w:id="234" w:author="G C Upadhaya, Sudha" w:date="2021-01-24T18:24:00Z"/>
                <w:rFonts w:ascii="Arial" w:hAnsi="Arial" w:cs="Arial"/>
                <w:color w:val="000000"/>
                <w:sz w:val="24"/>
                <w:szCs w:val="24"/>
              </w:rPr>
            </w:pPr>
            <w:ins w:id="235" w:author="G C Upadhaya, Sudha" w:date="2021-01-24T18:24:00Z">
              <w:r w:rsidRPr="001E4D2F">
                <w:rPr>
                  <w:rFonts w:ascii="Arial" w:hAnsi="Arial" w:cs="Arial"/>
                  <w:color w:val="000000"/>
                  <w:sz w:val="24"/>
                  <w:szCs w:val="24"/>
                </w:rPr>
                <w:t>TGCTCTTGCTGCTTTCCGTT</w:t>
              </w:r>
            </w:ins>
          </w:p>
        </w:tc>
        <w:tc>
          <w:tcPr>
            <w:tcW w:w="1520" w:type="dxa"/>
            <w:shd w:val="clear" w:color="auto" w:fill="auto"/>
          </w:tcPr>
          <w:p w14:paraId="3CD1576A" w14:textId="77777777" w:rsidR="00C26F51" w:rsidRPr="001E4D2F" w:rsidRDefault="00C26F51" w:rsidP="0021510F">
            <w:pPr>
              <w:autoSpaceDE w:val="0"/>
              <w:autoSpaceDN w:val="0"/>
              <w:adjustRightInd w:val="0"/>
              <w:jc w:val="right"/>
              <w:rPr>
                <w:ins w:id="236" w:author="G C Upadhaya, Sudha" w:date="2021-01-24T18:24:00Z"/>
                <w:rFonts w:ascii="Arial" w:hAnsi="Arial" w:cs="Arial"/>
                <w:color w:val="000000"/>
                <w:sz w:val="24"/>
                <w:szCs w:val="24"/>
              </w:rPr>
            </w:pPr>
            <w:ins w:id="237" w:author="G C Upadhaya, Sudha" w:date="2021-01-24T18:24:00Z">
              <w:r w:rsidRPr="001E4D2F">
                <w:rPr>
                  <w:rFonts w:ascii="Arial" w:hAnsi="Arial" w:cs="Arial"/>
                  <w:color w:val="000000"/>
                  <w:sz w:val="24"/>
                  <w:szCs w:val="24"/>
                </w:rPr>
                <w:t>84</w:t>
              </w:r>
            </w:ins>
          </w:p>
        </w:tc>
      </w:tr>
      <w:tr w:rsidR="00C26F51" w:rsidRPr="001E4D2F" w14:paraId="14B763C7" w14:textId="77777777" w:rsidTr="0021510F">
        <w:trPr>
          <w:trHeight w:val="306"/>
          <w:ins w:id="238" w:author="G C Upadhaya, Sudha" w:date="2021-01-24T18:24:00Z"/>
        </w:trPr>
        <w:tc>
          <w:tcPr>
            <w:tcW w:w="3698" w:type="dxa"/>
            <w:shd w:val="clear" w:color="auto" w:fill="auto"/>
          </w:tcPr>
          <w:p w14:paraId="70527442" w14:textId="77777777" w:rsidR="00C26F51" w:rsidRPr="001E4D2F" w:rsidRDefault="00C26F51" w:rsidP="0021510F">
            <w:pPr>
              <w:autoSpaceDE w:val="0"/>
              <w:autoSpaceDN w:val="0"/>
              <w:adjustRightInd w:val="0"/>
              <w:rPr>
                <w:ins w:id="239" w:author="G C Upadhaya, Sudha" w:date="2021-01-24T18:24:00Z"/>
                <w:rFonts w:ascii="Arial" w:hAnsi="Arial" w:cs="Arial"/>
                <w:color w:val="000000"/>
                <w:sz w:val="24"/>
                <w:szCs w:val="24"/>
              </w:rPr>
            </w:pPr>
            <w:ins w:id="240" w:author="G C Upadhaya, Sudha" w:date="2021-01-24T18:24:00Z">
              <w:r w:rsidRPr="001E4D2F">
                <w:rPr>
                  <w:rFonts w:ascii="Arial" w:hAnsi="Arial" w:cs="Arial"/>
                  <w:color w:val="000000"/>
                  <w:sz w:val="24"/>
                  <w:szCs w:val="24"/>
                </w:rPr>
                <w:t>Bj_Cluster-15354.44072</w:t>
              </w:r>
            </w:ins>
          </w:p>
        </w:tc>
        <w:tc>
          <w:tcPr>
            <w:tcW w:w="4495" w:type="dxa"/>
            <w:shd w:val="clear" w:color="auto" w:fill="auto"/>
          </w:tcPr>
          <w:p w14:paraId="2642FE4A" w14:textId="77777777" w:rsidR="00C26F51" w:rsidRPr="001E4D2F" w:rsidRDefault="00C26F51" w:rsidP="0021510F">
            <w:pPr>
              <w:autoSpaceDE w:val="0"/>
              <w:autoSpaceDN w:val="0"/>
              <w:adjustRightInd w:val="0"/>
              <w:rPr>
                <w:ins w:id="241" w:author="G C Upadhaya, Sudha" w:date="2021-01-24T18:24:00Z"/>
                <w:rFonts w:ascii="Arial" w:hAnsi="Arial" w:cs="Arial"/>
                <w:color w:val="000000"/>
                <w:sz w:val="24"/>
                <w:szCs w:val="24"/>
              </w:rPr>
            </w:pPr>
            <w:ins w:id="242" w:author="G C Upadhaya, Sudha" w:date="2021-01-24T18:24:00Z">
              <w:r w:rsidRPr="001E4D2F">
                <w:rPr>
                  <w:rFonts w:ascii="Arial" w:hAnsi="Arial" w:cs="Arial"/>
                  <w:color w:val="000000"/>
                  <w:sz w:val="24"/>
                  <w:szCs w:val="24"/>
                </w:rPr>
                <w:t>TGCGTTCCTCAGAACCAGAG</w:t>
              </w:r>
            </w:ins>
          </w:p>
        </w:tc>
        <w:tc>
          <w:tcPr>
            <w:tcW w:w="4505" w:type="dxa"/>
            <w:shd w:val="clear" w:color="auto" w:fill="auto"/>
          </w:tcPr>
          <w:p w14:paraId="73222F87" w14:textId="77777777" w:rsidR="00C26F51" w:rsidRPr="001E4D2F" w:rsidRDefault="00C26F51" w:rsidP="0021510F">
            <w:pPr>
              <w:autoSpaceDE w:val="0"/>
              <w:autoSpaceDN w:val="0"/>
              <w:adjustRightInd w:val="0"/>
              <w:rPr>
                <w:ins w:id="243" w:author="G C Upadhaya, Sudha" w:date="2021-01-24T18:24:00Z"/>
                <w:rFonts w:ascii="Arial" w:hAnsi="Arial" w:cs="Arial"/>
                <w:color w:val="000000"/>
                <w:sz w:val="24"/>
                <w:szCs w:val="24"/>
              </w:rPr>
            </w:pPr>
            <w:ins w:id="244" w:author="G C Upadhaya, Sudha" w:date="2021-01-24T18:24:00Z">
              <w:r w:rsidRPr="001E4D2F">
                <w:rPr>
                  <w:rFonts w:ascii="Arial" w:hAnsi="Arial" w:cs="Arial"/>
                  <w:color w:val="000000"/>
                  <w:sz w:val="24"/>
                  <w:szCs w:val="24"/>
                </w:rPr>
                <w:t>AGCTTCTTCTCCACTGCTGAC</w:t>
              </w:r>
            </w:ins>
          </w:p>
        </w:tc>
        <w:tc>
          <w:tcPr>
            <w:tcW w:w="1520" w:type="dxa"/>
            <w:shd w:val="clear" w:color="auto" w:fill="auto"/>
          </w:tcPr>
          <w:p w14:paraId="0186354C" w14:textId="77777777" w:rsidR="00C26F51" w:rsidRPr="001E4D2F" w:rsidRDefault="00C26F51" w:rsidP="0021510F">
            <w:pPr>
              <w:autoSpaceDE w:val="0"/>
              <w:autoSpaceDN w:val="0"/>
              <w:adjustRightInd w:val="0"/>
              <w:jc w:val="right"/>
              <w:rPr>
                <w:ins w:id="245" w:author="G C Upadhaya, Sudha" w:date="2021-01-24T18:24:00Z"/>
                <w:rFonts w:ascii="Arial" w:hAnsi="Arial" w:cs="Arial"/>
                <w:color w:val="000000"/>
                <w:sz w:val="24"/>
                <w:szCs w:val="24"/>
              </w:rPr>
            </w:pPr>
            <w:ins w:id="246" w:author="G C Upadhaya, Sudha" w:date="2021-01-24T18:24:00Z">
              <w:r w:rsidRPr="001E4D2F">
                <w:rPr>
                  <w:rFonts w:ascii="Arial" w:hAnsi="Arial" w:cs="Arial"/>
                  <w:color w:val="000000"/>
                  <w:sz w:val="24"/>
                  <w:szCs w:val="24"/>
                </w:rPr>
                <w:t>106</w:t>
              </w:r>
            </w:ins>
          </w:p>
        </w:tc>
      </w:tr>
      <w:tr w:rsidR="00C26F51" w:rsidRPr="001E4D2F" w14:paraId="3472BAD9" w14:textId="77777777" w:rsidTr="0021510F">
        <w:trPr>
          <w:trHeight w:val="306"/>
          <w:ins w:id="247" w:author="G C Upadhaya, Sudha" w:date="2021-01-24T18:24:00Z"/>
        </w:trPr>
        <w:tc>
          <w:tcPr>
            <w:tcW w:w="3698" w:type="dxa"/>
            <w:shd w:val="clear" w:color="auto" w:fill="auto"/>
          </w:tcPr>
          <w:p w14:paraId="5A7B817D" w14:textId="77777777" w:rsidR="00C26F51" w:rsidRPr="001E4D2F" w:rsidRDefault="00C26F51" w:rsidP="0021510F">
            <w:pPr>
              <w:autoSpaceDE w:val="0"/>
              <w:autoSpaceDN w:val="0"/>
              <w:adjustRightInd w:val="0"/>
              <w:rPr>
                <w:ins w:id="248" w:author="G C Upadhaya, Sudha" w:date="2021-01-24T18:24:00Z"/>
                <w:rFonts w:ascii="Arial" w:hAnsi="Arial" w:cs="Arial"/>
                <w:color w:val="000000"/>
                <w:sz w:val="24"/>
                <w:szCs w:val="24"/>
              </w:rPr>
            </w:pPr>
            <w:ins w:id="249" w:author="G C Upadhaya, Sudha" w:date="2021-01-24T18:24:00Z">
              <w:r w:rsidRPr="001E4D2F">
                <w:rPr>
                  <w:rFonts w:ascii="Arial" w:hAnsi="Arial" w:cs="Arial"/>
                  <w:color w:val="000000"/>
                  <w:sz w:val="24"/>
                  <w:szCs w:val="24"/>
                </w:rPr>
                <w:t>Bj_Cluster-15354.125147</w:t>
              </w:r>
            </w:ins>
          </w:p>
        </w:tc>
        <w:tc>
          <w:tcPr>
            <w:tcW w:w="4495" w:type="dxa"/>
            <w:shd w:val="clear" w:color="auto" w:fill="auto"/>
          </w:tcPr>
          <w:p w14:paraId="4F238697" w14:textId="77777777" w:rsidR="00C26F51" w:rsidRPr="001E4D2F" w:rsidRDefault="00C26F51" w:rsidP="0021510F">
            <w:pPr>
              <w:autoSpaceDE w:val="0"/>
              <w:autoSpaceDN w:val="0"/>
              <w:adjustRightInd w:val="0"/>
              <w:rPr>
                <w:ins w:id="250" w:author="G C Upadhaya, Sudha" w:date="2021-01-24T18:24:00Z"/>
                <w:rFonts w:ascii="Arial" w:hAnsi="Arial" w:cs="Arial"/>
                <w:color w:val="000000"/>
                <w:sz w:val="24"/>
                <w:szCs w:val="24"/>
              </w:rPr>
            </w:pPr>
            <w:ins w:id="251" w:author="G C Upadhaya, Sudha" w:date="2021-01-24T18:24:00Z">
              <w:r w:rsidRPr="001E4D2F">
                <w:rPr>
                  <w:rFonts w:ascii="Arial" w:hAnsi="Arial" w:cs="Arial"/>
                  <w:color w:val="000000"/>
                  <w:sz w:val="24"/>
                  <w:szCs w:val="24"/>
                </w:rPr>
                <w:t>GCGAGAGCAAGACACAAAAGG</w:t>
              </w:r>
            </w:ins>
          </w:p>
        </w:tc>
        <w:tc>
          <w:tcPr>
            <w:tcW w:w="4505" w:type="dxa"/>
            <w:shd w:val="clear" w:color="auto" w:fill="auto"/>
          </w:tcPr>
          <w:p w14:paraId="20EF3FD9" w14:textId="77777777" w:rsidR="00C26F51" w:rsidRPr="001E4D2F" w:rsidRDefault="00C26F51" w:rsidP="0021510F">
            <w:pPr>
              <w:autoSpaceDE w:val="0"/>
              <w:autoSpaceDN w:val="0"/>
              <w:adjustRightInd w:val="0"/>
              <w:rPr>
                <w:ins w:id="252" w:author="G C Upadhaya, Sudha" w:date="2021-01-24T18:24:00Z"/>
                <w:rFonts w:ascii="Arial" w:hAnsi="Arial" w:cs="Arial"/>
                <w:color w:val="000000"/>
                <w:sz w:val="24"/>
                <w:szCs w:val="24"/>
              </w:rPr>
            </w:pPr>
            <w:ins w:id="253" w:author="G C Upadhaya, Sudha" w:date="2021-01-24T18:24:00Z">
              <w:r w:rsidRPr="001E4D2F">
                <w:rPr>
                  <w:rFonts w:ascii="Arial" w:hAnsi="Arial" w:cs="Arial"/>
                  <w:color w:val="000000"/>
                  <w:sz w:val="24"/>
                  <w:szCs w:val="24"/>
                </w:rPr>
                <w:t>TGTTTGCTGAGGGGAGTTCG</w:t>
              </w:r>
            </w:ins>
          </w:p>
        </w:tc>
        <w:tc>
          <w:tcPr>
            <w:tcW w:w="1520" w:type="dxa"/>
            <w:shd w:val="clear" w:color="auto" w:fill="auto"/>
          </w:tcPr>
          <w:p w14:paraId="15713E61" w14:textId="77777777" w:rsidR="00C26F51" w:rsidRPr="001E4D2F" w:rsidRDefault="00C26F51" w:rsidP="0021510F">
            <w:pPr>
              <w:autoSpaceDE w:val="0"/>
              <w:autoSpaceDN w:val="0"/>
              <w:adjustRightInd w:val="0"/>
              <w:jc w:val="right"/>
              <w:rPr>
                <w:ins w:id="254" w:author="G C Upadhaya, Sudha" w:date="2021-01-24T18:24:00Z"/>
                <w:rFonts w:ascii="Arial" w:hAnsi="Arial" w:cs="Arial"/>
                <w:color w:val="000000"/>
                <w:sz w:val="24"/>
                <w:szCs w:val="24"/>
              </w:rPr>
            </w:pPr>
            <w:ins w:id="255" w:author="G C Upadhaya, Sudha" w:date="2021-01-24T18:24:00Z">
              <w:r w:rsidRPr="001E4D2F">
                <w:rPr>
                  <w:rFonts w:ascii="Arial" w:hAnsi="Arial" w:cs="Arial"/>
                  <w:color w:val="000000"/>
                  <w:sz w:val="24"/>
                  <w:szCs w:val="24"/>
                </w:rPr>
                <w:t>77</w:t>
              </w:r>
            </w:ins>
          </w:p>
        </w:tc>
      </w:tr>
      <w:tr w:rsidR="00C26F51" w:rsidRPr="001E4D2F" w14:paraId="50092B3F" w14:textId="77777777" w:rsidTr="0021510F">
        <w:trPr>
          <w:trHeight w:val="306"/>
          <w:ins w:id="256" w:author="G C Upadhaya, Sudha" w:date="2021-01-24T18:24:00Z"/>
        </w:trPr>
        <w:tc>
          <w:tcPr>
            <w:tcW w:w="3698" w:type="dxa"/>
            <w:shd w:val="clear" w:color="auto" w:fill="auto"/>
          </w:tcPr>
          <w:p w14:paraId="3076E5BC" w14:textId="77777777" w:rsidR="00C26F51" w:rsidRPr="001E4D2F" w:rsidRDefault="00C26F51" w:rsidP="0021510F">
            <w:pPr>
              <w:autoSpaceDE w:val="0"/>
              <w:autoSpaceDN w:val="0"/>
              <w:adjustRightInd w:val="0"/>
              <w:rPr>
                <w:ins w:id="257" w:author="G C Upadhaya, Sudha" w:date="2021-01-24T18:24:00Z"/>
                <w:rFonts w:ascii="Arial" w:hAnsi="Arial" w:cs="Arial"/>
                <w:color w:val="000000"/>
                <w:sz w:val="24"/>
                <w:szCs w:val="24"/>
              </w:rPr>
            </w:pPr>
            <w:ins w:id="258" w:author="G C Upadhaya, Sudha" w:date="2021-01-24T18:24:00Z">
              <w:r w:rsidRPr="001E4D2F">
                <w:rPr>
                  <w:rFonts w:ascii="Arial" w:hAnsi="Arial" w:cs="Arial"/>
                  <w:color w:val="000000"/>
                  <w:sz w:val="24"/>
                  <w:szCs w:val="24"/>
                </w:rPr>
                <w:t>Bj_</w:t>
              </w:r>
              <w:r w:rsidRPr="001E4D2F">
                <w:rPr>
                  <w:rFonts w:ascii="Arial" w:hAnsi="Arial" w:cs="Arial"/>
                  <w:i/>
                  <w:iCs/>
                  <w:color w:val="000000"/>
                  <w:sz w:val="24"/>
                  <w:szCs w:val="24"/>
                </w:rPr>
                <w:t>ACT-2</w:t>
              </w:r>
            </w:ins>
          </w:p>
        </w:tc>
        <w:tc>
          <w:tcPr>
            <w:tcW w:w="4495" w:type="dxa"/>
            <w:shd w:val="clear" w:color="auto" w:fill="auto"/>
          </w:tcPr>
          <w:p w14:paraId="5C581B09" w14:textId="77777777" w:rsidR="00C26F51" w:rsidRPr="001E4D2F" w:rsidRDefault="00C26F51" w:rsidP="0021510F">
            <w:pPr>
              <w:autoSpaceDE w:val="0"/>
              <w:autoSpaceDN w:val="0"/>
              <w:adjustRightInd w:val="0"/>
              <w:rPr>
                <w:ins w:id="259" w:author="G C Upadhaya, Sudha" w:date="2021-01-24T18:24:00Z"/>
                <w:rFonts w:ascii="Arial" w:hAnsi="Arial" w:cs="Arial"/>
                <w:color w:val="000000"/>
                <w:sz w:val="24"/>
                <w:szCs w:val="24"/>
              </w:rPr>
            </w:pPr>
            <w:ins w:id="260" w:author="G C Upadhaya, Sudha" w:date="2021-01-24T18:24:00Z">
              <w:r w:rsidRPr="001E4D2F">
                <w:rPr>
                  <w:rFonts w:ascii="Arial" w:hAnsi="Arial" w:cs="Arial"/>
                  <w:color w:val="000000"/>
                  <w:sz w:val="24"/>
                  <w:szCs w:val="24"/>
                </w:rPr>
                <w:t xml:space="preserve">TGGGTTTGCTGGTGACGAT </w:t>
              </w:r>
            </w:ins>
          </w:p>
        </w:tc>
        <w:tc>
          <w:tcPr>
            <w:tcW w:w="4505" w:type="dxa"/>
            <w:shd w:val="clear" w:color="auto" w:fill="auto"/>
          </w:tcPr>
          <w:p w14:paraId="3B121BE2" w14:textId="77777777" w:rsidR="00C26F51" w:rsidRPr="001E4D2F" w:rsidRDefault="00C26F51" w:rsidP="0021510F">
            <w:pPr>
              <w:autoSpaceDE w:val="0"/>
              <w:autoSpaceDN w:val="0"/>
              <w:adjustRightInd w:val="0"/>
              <w:rPr>
                <w:ins w:id="261" w:author="G C Upadhaya, Sudha" w:date="2021-01-24T18:24:00Z"/>
                <w:rFonts w:ascii="Arial" w:hAnsi="Arial" w:cs="Arial"/>
                <w:color w:val="000000"/>
                <w:sz w:val="24"/>
                <w:szCs w:val="24"/>
              </w:rPr>
            </w:pPr>
            <w:ins w:id="262" w:author="G C Upadhaya, Sudha" w:date="2021-01-24T18:24:00Z">
              <w:r w:rsidRPr="001E4D2F">
                <w:rPr>
                  <w:rFonts w:ascii="Arial" w:hAnsi="Arial" w:cs="Arial"/>
                  <w:color w:val="000000"/>
                  <w:sz w:val="24"/>
                  <w:szCs w:val="24"/>
                </w:rPr>
                <w:t>TGCCTAGGACGACCAACAATACT</w:t>
              </w:r>
            </w:ins>
          </w:p>
        </w:tc>
        <w:tc>
          <w:tcPr>
            <w:tcW w:w="1520" w:type="dxa"/>
            <w:shd w:val="clear" w:color="auto" w:fill="auto"/>
          </w:tcPr>
          <w:p w14:paraId="40C4915B" w14:textId="77777777" w:rsidR="00C26F51" w:rsidRPr="001E4D2F" w:rsidRDefault="00C26F51" w:rsidP="0021510F">
            <w:pPr>
              <w:autoSpaceDE w:val="0"/>
              <w:autoSpaceDN w:val="0"/>
              <w:adjustRightInd w:val="0"/>
              <w:jc w:val="right"/>
              <w:rPr>
                <w:ins w:id="263" w:author="G C Upadhaya, Sudha" w:date="2021-01-24T18:24:00Z"/>
                <w:rFonts w:ascii="Arial" w:hAnsi="Arial" w:cs="Arial"/>
                <w:color w:val="000000"/>
                <w:sz w:val="24"/>
                <w:szCs w:val="24"/>
              </w:rPr>
            </w:pPr>
            <w:ins w:id="264" w:author="G C Upadhaya, Sudha" w:date="2021-01-24T18:24:00Z">
              <w:r w:rsidRPr="001E4D2F">
                <w:rPr>
                  <w:rFonts w:ascii="Arial" w:hAnsi="Arial" w:cs="Arial"/>
                  <w:color w:val="000000"/>
                  <w:sz w:val="24"/>
                  <w:szCs w:val="24"/>
                </w:rPr>
                <w:t>290</w:t>
              </w:r>
            </w:ins>
          </w:p>
        </w:tc>
      </w:tr>
      <w:tr w:rsidR="00C26F51" w:rsidRPr="001E4D2F" w14:paraId="28271AFE" w14:textId="77777777" w:rsidTr="0021510F">
        <w:trPr>
          <w:trHeight w:val="306"/>
          <w:ins w:id="265" w:author="G C Upadhaya, Sudha" w:date="2021-01-24T18:24:00Z"/>
        </w:trPr>
        <w:tc>
          <w:tcPr>
            <w:tcW w:w="3698" w:type="dxa"/>
            <w:shd w:val="clear" w:color="auto" w:fill="auto"/>
          </w:tcPr>
          <w:p w14:paraId="0ACCEBE7" w14:textId="77777777" w:rsidR="00C26F51" w:rsidRPr="001E4D2F" w:rsidRDefault="00C26F51" w:rsidP="0021510F">
            <w:pPr>
              <w:autoSpaceDE w:val="0"/>
              <w:autoSpaceDN w:val="0"/>
              <w:adjustRightInd w:val="0"/>
              <w:rPr>
                <w:ins w:id="266" w:author="G C Upadhaya, Sudha" w:date="2021-01-24T18:24:00Z"/>
                <w:rFonts w:ascii="Arial" w:hAnsi="Arial" w:cs="Arial"/>
                <w:color w:val="000000"/>
                <w:sz w:val="24"/>
                <w:szCs w:val="24"/>
              </w:rPr>
            </w:pPr>
            <w:ins w:id="267" w:author="G C Upadhaya, Sudha" w:date="2021-01-24T18:24:00Z">
              <w:r w:rsidRPr="001E4D2F">
                <w:rPr>
                  <w:rFonts w:ascii="Arial" w:hAnsi="Arial" w:cs="Arial"/>
                  <w:color w:val="000000"/>
                  <w:sz w:val="24"/>
                  <w:szCs w:val="24"/>
                </w:rPr>
                <w:t>M</w:t>
              </w:r>
              <w:r>
                <w:rPr>
                  <w:rFonts w:ascii="Arial" w:hAnsi="Arial" w:cs="Arial"/>
                  <w:color w:val="000000"/>
                  <w:sz w:val="24"/>
                  <w:szCs w:val="24"/>
                </w:rPr>
                <w:t>p_CNGC5_ARATH</w:t>
              </w:r>
            </w:ins>
          </w:p>
        </w:tc>
        <w:tc>
          <w:tcPr>
            <w:tcW w:w="4495" w:type="dxa"/>
            <w:shd w:val="clear" w:color="auto" w:fill="auto"/>
          </w:tcPr>
          <w:p w14:paraId="7282B27D" w14:textId="77777777" w:rsidR="00C26F51" w:rsidRPr="001E4D2F" w:rsidRDefault="00C26F51" w:rsidP="0021510F">
            <w:pPr>
              <w:autoSpaceDE w:val="0"/>
              <w:autoSpaceDN w:val="0"/>
              <w:adjustRightInd w:val="0"/>
              <w:rPr>
                <w:ins w:id="268" w:author="G C Upadhaya, Sudha" w:date="2021-01-24T18:24:00Z"/>
                <w:rFonts w:ascii="Arial" w:hAnsi="Arial" w:cs="Arial"/>
                <w:color w:val="000000"/>
                <w:sz w:val="24"/>
                <w:szCs w:val="24"/>
              </w:rPr>
            </w:pPr>
          </w:p>
        </w:tc>
        <w:tc>
          <w:tcPr>
            <w:tcW w:w="4505" w:type="dxa"/>
            <w:shd w:val="clear" w:color="auto" w:fill="auto"/>
          </w:tcPr>
          <w:p w14:paraId="1B0660BF" w14:textId="77777777" w:rsidR="00C26F51" w:rsidRPr="001E4D2F" w:rsidRDefault="00C26F51" w:rsidP="0021510F">
            <w:pPr>
              <w:autoSpaceDE w:val="0"/>
              <w:autoSpaceDN w:val="0"/>
              <w:adjustRightInd w:val="0"/>
              <w:rPr>
                <w:ins w:id="269" w:author="G C Upadhaya, Sudha" w:date="2021-01-24T18:24:00Z"/>
                <w:rFonts w:ascii="Arial" w:hAnsi="Arial" w:cs="Arial"/>
                <w:color w:val="000000"/>
                <w:sz w:val="24"/>
                <w:szCs w:val="24"/>
              </w:rPr>
            </w:pPr>
          </w:p>
        </w:tc>
        <w:tc>
          <w:tcPr>
            <w:tcW w:w="1520" w:type="dxa"/>
            <w:shd w:val="clear" w:color="auto" w:fill="auto"/>
          </w:tcPr>
          <w:p w14:paraId="5EBA3243" w14:textId="77777777" w:rsidR="00C26F51" w:rsidRPr="001E4D2F" w:rsidRDefault="00C26F51" w:rsidP="0021510F">
            <w:pPr>
              <w:autoSpaceDE w:val="0"/>
              <w:autoSpaceDN w:val="0"/>
              <w:adjustRightInd w:val="0"/>
              <w:jc w:val="right"/>
              <w:rPr>
                <w:ins w:id="270" w:author="G C Upadhaya, Sudha" w:date="2021-01-24T18:24:00Z"/>
                <w:rFonts w:ascii="Arial" w:hAnsi="Arial" w:cs="Arial"/>
                <w:color w:val="000000"/>
                <w:sz w:val="24"/>
                <w:szCs w:val="24"/>
              </w:rPr>
            </w:pPr>
          </w:p>
        </w:tc>
      </w:tr>
      <w:tr w:rsidR="00C26F51" w:rsidRPr="001E4D2F" w14:paraId="65808E97" w14:textId="77777777" w:rsidTr="0021510F">
        <w:trPr>
          <w:trHeight w:val="306"/>
          <w:ins w:id="271" w:author="G C Upadhaya, Sudha" w:date="2021-01-24T18:24:00Z"/>
        </w:trPr>
        <w:tc>
          <w:tcPr>
            <w:tcW w:w="3698" w:type="dxa"/>
            <w:shd w:val="clear" w:color="auto" w:fill="auto"/>
          </w:tcPr>
          <w:p w14:paraId="7F435644" w14:textId="77777777" w:rsidR="00C26F51" w:rsidRPr="001E4D2F" w:rsidRDefault="00C26F51" w:rsidP="0021510F">
            <w:pPr>
              <w:autoSpaceDE w:val="0"/>
              <w:autoSpaceDN w:val="0"/>
              <w:adjustRightInd w:val="0"/>
              <w:rPr>
                <w:ins w:id="272" w:author="G C Upadhaya, Sudha" w:date="2021-01-24T18:24:00Z"/>
                <w:rFonts w:ascii="Arial" w:hAnsi="Arial" w:cs="Arial"/>
                <w:color w:val="000000"/>
                <w:sz w:val="24"/>
                <w:szCs w:val="24"/>
              </w:rPr>
            </w:pPr>
            <w:ins w:id="273" w:author="G C Upadhaya, Sudha" w:date="2021-01-24T18:24:00Z">
              <w:r>
                <w:rPr>
                  <w:rFonts w:ascii="Arial" w:hAnsi="Arial" w:cs="Arial"/>
                  <w:color w:val="000000"/>
                  <w:sz w:val="24"/>
                  <w:szCs w:val="24"/>
                </w:rPr>
                <w:t>Mp_EGL1_ARATH</w:t>
              </w:r>
            </w:ins>
          </w:p>
        </w:tc>
        <w:tc>
          <w:tcPr>
            <w:tcW w:w="4495" w:type="dxa"/>
            <w:shd w:val="clear" w:color="auto" w:fill="auto"/>
          </w:tcPr>
          <w:p w14:paraId="5551604B" w14:textId="77777777" w:rsidR="00C26F51" w:rsidRPr="001E4D2F" w:rsidRDefault="00C26F51" w:rsidP="0021510F">
            <w:pPr>
              <w:autoSpaceDE w:val="0"/>
              <w:autoSpaceDN w:val="0"/>
              <w:adjustRightInd w:val="0"/>
              <w:rPr>
                <w:ins w:id="274" w:author="G C Upadhaya, Sudha" w:date="2021-01-24T18:24:00Z"/>
                <w:rFonts w:ascii="Arial" w:hAnsi="Arial" w:cs="Arial"/>
                <w:color w:val="000000"/>
                <w:sz w:val="24"/>
                <w:szCs w:val="24"/>
              </w:rPr>
            </w:pPr>
          </w:p>
        </w:tc>
        <w:tc>
          <w:tcPr>
            <w:tcW w:w="4505" w:type="dxa"/>
            <w:shd w:val="clear" w:color="auto" w:fill="auto"/>
          </w:tcPr>
          <w:p w14:paraId="2DE8052C" w14:textId="77777777" w:rsidR="00C26F51" w:rsidRPr="001E4D2F" w:rsidRDefault="00C26F51" w:rsidP="0021510F">
            <w:pPr>
              <w:autoSpaceDE w:val="0"/>
              <w:autoSpaceDN w:val="0"/>
              <w:adjustRightInd w:val="0"/>
              <w:rPr>
                <w:ins w:id="275" w:author="G C Upadhaya, Sudha" w:date="2021-01-24T18:24:00Z"/>
                <w:rFonts w:ascii="Arial" w:hAnsi="Arial" w:cs="Arial"/>
                <w:color w:val="000000"/>
                <w:sz w:val="24"/>
                <w:szCs w:val="24"/>
              </w:rPr>
            </w:pPr>
          </w:p>
        </w:tc>
        <w:tc>
          <w:tcPr>
            <w:tcW w:w="1520" w:type="dxa"/>
            <w:shd w:val="clear" w:color="auto" w:fill="auto"/>
          </w:tcPr>
          <w:p w14:paraId="391B405A" w14:textId="77777777" w:rsidR="00C26F51" w:rsidRPr="001E4D2F" w:rsidRDefault="00C26F51" w:rsidP="0021510F">
            <w:pPr>
              <w:autoSpaceDE w:val="0"/>
              <w:autoSpaceDN w:val="0"/>
              <w:adjustRightInd w:val="0"/>
              <w:jc w:val="right"/>
              <w:rPr>
                <w:ins w:id="276" w:author="G C Upadhaya, Sudha" w:date="2021-01-24T18:24:00Z"/>
                <w:rFonts w:ascii="Arial" w:hAnsi="Arial" w:cs="Arial"/>
                <w:color w:val="000000"/>
                <w:sz w:val="24"/>
                <w:szCs w:val="24"/>
              </w:rPr>
            </w:pPr>
          </w:p>
        </w:tc>
      </w:tr>
      <w:tr w:rsidR="00C26F51" w:rsidRPr="001E4D2F" w14:paraId="63BA39C1" w14:textId="77777777" w:rsidTr="0021510F">
        <w:trPr>
          <w:trHeight w:val="306"/>
          <w:ins w:id="277" w:author="G C Upadhaya, Sudha" w:date="2021-01-24T18:24:00Z"/>
        </w:trPr>
        <w:tc>
          <w:tcPr>
            <w:tcW w:w="3698" w:type="dxa"/>
            <w:shd w:val="clear" w:color="auto" w:fill="auto"/>
          </w:tcPr>
          <w:p w14:paraId="0FEB2527" w14:textId="77777777" w:rsidR="00C26F51" w:rsidRPr="001E4D2F" w:rsidRDefault="00C26F51" w:rsidP="0021510F">
            <w:pPr>
              <w:autoSpaceDE w:val="0"/>
              <w:autoSpaceDN w:val="0"/>
              <w:adjustRightInd w:val="0"/>
              <w:rPr>
                <w:ins w:id="278" w:author="G C Upadhaya, Sudha" w:date="2021-01-24T18:24:00Z"/>
                <w:rFonts w:ascii="Arial" w:hAnsi="Arial" w:cs="Arial"/>
                <w:color w:val="000000"/>
                <w:sz w:val="24"/>
                <w:szCs w:val="24"/>
              </w:rPr>
            </w:pPr>
            <w:ins w:id="279" w:author="G C Upadhaya, Sudha" w:date="2021-01-24T18:24:00Z">
              <w:r>
                <w:rPr>
                  <w:rFonts w:ascii="Arial" w:hAnsi="Arial" w:cs="Arial"/>
                  <w:color w:val="000000"/>
                  <w:sz w:val="24"/>
                  <w:szCs w:val="24"/>
                </w:rPr>
                <w:t>Mp_PMTK_ARATH_2</w:t>
              </w:r>
            </w:ins>
          </w:p>
        </w:tc>
        <w:tc>
          <w:tcPr>
            <w:tcW w:w="4495" w:type="dxa"/>
            <w:shd w:val="clear" w:color="auto" w:fill="auto"/>
          </w:tcPr>
          <w:p w14:paraId="4AFD0B08" w14:textId="77777777" w:rsidR="00C26F51" w:rsidRPr="001E4D2F" w:rsidRDefault="00C26F51" w:rsidP="0021510F">
            <w:pPr>
              <w:autoSpaceDE w:val="0"/>
              <w:autoSpaceDN w:val="0"/>
              <w:adjustRightInd w:val="0"/>
              <w:rPr>
                <w:ins w:id="280" w:author="G C Upadhaya, Sudha" w:date="2021-01-24T18:24:00Z"/>
                <w:rFonts w:ascii="Arial" w:hAnsi="Arial" w:cs="Arial"/>
                <w:color w:val="000000"/>
                <w:sz w:val="24"/>
                <w:szCs w:val="24"/>
              </w:rPr>
            </w:pPr>
          </w:p>
        </w:tc>
        <w:tc>
          <w:tcPr>
            <w:tcW w:w="4505" w:type="dxa"/>
            <w:shd w:val="clear" w:color="auto" w:fill="auto"/>
          </w:tcPr>
          <w:p w14:paraId="689CFEC8" w14:textId="77777777" w:rsidR="00C26F51" w:rsidRPr="001E4D2F" w:rsidRDefault="00C26F51" w:rsidP="0021510F">
            <w:pPr>
              <w:autoSpaceDE w:val="0"/>
              <w:autoSpaceDN w:val="0"/>
              <w:adjustRightInd w:val="0"/>
              <w:rPr>
                <w:ins w:id="281" w:author="G C Upadhaya, Sudha" w:date="2021-01-24T18:24:00Z"/>
                <w:rFonts w:ascii="Arial" w:hAnsi="Arial" w:cs="Arial"/>
                <w:color w:val="000000"/>
                <w:sz w:val="24"/>
                <w:szCs w:val="24"/>
              </w:rPr>
            </w:pPr>
          </w:p>
        </w:tc>
        <w:tc>
          <w:tcPr>
            <w:tcW w:w="1520" w:type="dxa"/>
            <w:shd w:val="clear" w:color="auto" w:fill="auto"/>
          </w:tcPr>
          <w:p w14:paraId="69E7266E" w14:textId="77777777" w:rsidR="00C26F51" w:rsidRPr="001E4D2F" w:rsidRDefault="00C26F51" w:rsidP="0021510F">
            <w:pPr>
              <w:autoSpaceDE w:val="0"/>
              <w:autoSpaceDN w:val="0"/>
              <w:adjustRightInd w:val="0"/>
              <w:jc w:val="right"/>
              <w:rPr>
                <w:ins w:id="282" w:author="G C Upadhaya, Sudha" w:date="2021-01-24T18:24:00Z"/>
                <w:rFonts w:ascii="Arial" w:hAnsi="Arial" w:cs="Arial"/>
                <w:color w:val="000000"/>
                <w:sz w:val="24"/>
                <w:szCs w:val="24"/>
              </w:rPr>
            </w:pPr>
          </w:p>
        </w:tc>
      </w:tr>
    </w:tbl>
    <w:p w14:paraId="7A467B40" w14:textId="77777777" w:rsidR="00C26F51" w:rsidRPr="00112BCE" w:rsidRDefault="00C26F51" w:rsidP="00C26F51">
      <w:pPr>
        <w:rPr>
          <w:ins w:id="283" w:author="G C Upadhaya, Sudha" w:date="2021-01-24T18:24:00Z"/>
          <w:sz w:val="24"/>
          <w:szCs w:val="24"/>
        </w:rPr>
        <w:sectPr w:rsidR="00C26F51" w:rsidRPr="00112BCE" w:rsidSect="00C26F51">
          <w:pgSz w:w="15840" w:h="12240" w:orient="landscape"/>
          <w:pgMar w:top="1440" w:right="1440" w:bottom="1440" w:left="1440" w:header="720" w:footer="720" w:gutter="0"/>
          <w:cols w:space="720"/>
        </w:sectPr>
      </w:pPr>
    </w:p>
    <w:p w14:paraId="7CF333CB" w14:textId="77777777" w:rsidR="000972B9" w:rsidRPr="00F71CA4" w:rsidRDefault="000972B9" w:rsidP="000972B9">
      <w:pPr>
        <w:rPr>
          <w:ins w:id="284" w:author="G C Upadhaya, Sudha" w:date="2021-01-24T17:58:00Z"/>
          <w:sz w:val="24"/>
          <w:szCs w:val="24"/>
        </w:rPr>
      </w:pPr>
      <w:ins w:id="285" w:author="G C Upadhaya, Sudha" w:date="2021-01-24T17:58:00Z">
        <w:r w:rsidRPr="00F71CA4">
          <w:rPr>
            <w:b/>
            <w:sz w:val="24"/>
            <w:szCs w:val="24"/>
          </w:rPr>
          <w:lastRenderedPageBreak/>
          <w:t>Supplementary Figure 1.</w:t>
        </w:r>
        <w:r w:rsidRPr="00F71CA4">
          <w:rPr>
            <w:sz w:val="24"/>
            <w:szCs w:val="24"/>
          </w:rPr>
          <w:t xml:space="preserve"> Scatter plots showing the linear relationship between </w:t>
        </w:r>
        <w:proofErr w:type="spellStart"/>
        <w:r w:rsidRPr="00F71CA4">
          <w:rPr>
            <w:sz w:val="24"/>
            <w:szCs w:val="24"/>
          </w:rPr>
          <w:t>qRT</w:t>
        </w:r>
        <w:proofErr w:type="spellEnd"/>
        <w:r w:rsidRPr="00F71CA4">
          <w:rPr>
            <w:sz w:val="24"/>
            <w:szCs w:val="24"/>
          </w:rPr>
          <w:t xml:space="preserve">-PCR and RNA-seq gene expression changes in </w:t>
        </w:r>
        <w:r w:rsidRPr="00F71CA4">
          <w:rPr>
            <w:i/>
            <w:sz w:val="24"/>
            <w:szCs w:val="24"/>
          </w:rPr>
          <w:t xml:space="preserve">B. </w:t>
        </w:r>
        <w:proofErr w:type="spellStart"/>
        <w:r w:rsidRPr="00F71CA4">
          <w:rPr>
            <w:i/>
            <w:sz w:val="24"/>
            <w:szCs w:val="24"/>
          </w:rPr>
          <w:t>juncea</w:t>
        </w:r>
        <w:proofErr w:type="spellEnd"/>
        <w:r w:rsidRPr="00F71CA4">
          <w:rPr>
            <w:sz w:val="24"/>
            <w:szCs w:val="24"/>
          </w:rPr>
          <w:t xml:space="preserve">, </w:t>
        </w:r>
        <w:r w:rsidRPr="00F71CA4">
          <w:rPr>
            <w:i/>
            <w:sz w:val="24"/>
            <w:szCs w:val="24"/>
          </w:rPr>
          <w:t>S. tuberosum</w:t>
        </w:r>
        <w:r w:rsidRPr="00F71CA4">
          <w:rPr>
            <w:sz w:val="24"/>
            <w:szCs w:val="24"/>
          </w:rPr>
          <w:t xml:space="preserve">, </w:t>
        </w:r>
        <w:r w:rsidRPr="00F71CA4">
          <w:rPr>
            <w:i/>
            <w:sz w:val="24"/>
            <w:szCs w:val="24"/>
          </w:rPr>
          <w:t xml:space="preserve">M. </w:t>
        </w:r>
        <w:proofErr w:type="spellStart"/>
        <w:r w:rsidRPr="00F71CA4">
          <w:rPr>
            <w:i/>
            <w:sz w:val="24"/>
            <w:szCs w:val="24"/>
          </w:rPr>
          <w:t>piperita</w:t>
        </w:r>
        <w:proofErr w:type="spellEnd"/>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R-value represents the correlation coefficient for the respective host.</w:t>
        </w:r>
      </w:ins>
    </w:p>
    <w:p w14:paraId="1916E22B" w14:textId="77777777" w:rsidR="000972B9" w:rsidRPr="00112BCE" w:rsidRDefault="000972B9" w:rsidP="000972B9">
      <w:pPr>
        <w:rPr>
          <w:ins w:id="286" w:author="G C Upadhaya, Sudha" w:date="2021-01-24T17:58:00Z"/>
          <w:sz w:val="24"/>
          <w:szCs w:val="24"/>
        </w:rPr>
      </w:pPr>
      <w:ins w:id="287" w:author="G C Upadhaya, Sudha" w:date="2021-01-24T17:58:00Z">
        <w:r w:rsidRPr="00112BCE">
          <w:rPr>
            <w:noProof/>
            <w:sz w:val="24"/>
            <w:szCs w:val="24"/>
          </w:rPr>
          <w:drawing>
            <wp:inline distT="0" distB="0" distL="0" distR="0" wp14:anchorId="70D6A7FB" wp14:editId="75F7410B">
              <wp:extent cx="6800850" cy="510015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15278" cy="5110974"/>
                      </a:xfrm>
                      <a:prstGeom prst="rect">
                        <a:avLst/>
                      </a:prstGeom>
                      <a:noFill/>
                      <a:ln>
                        <a:noFill/>
                      </a:ln>
                    </pic:spPr>
                  </pic:pic>
                </a:graphicData>
              </a:graphic>
            </wp:inline>
          </w:drawing>
        </w:r>
      </w:ins>
    </w:p>
    <w:p w14:paraId="1DEF42FF" w14:textId="77777777" w:rsidR="000972B9" w:rsidRPr="00112BCE" w:rsidRDefault="000972B9" w:rsidP="000972B9">
      <w:pPr>
        <w:rPr>
          <w:ins w:id="288" w:author="G C Upadhaya, Sudha" w:date="2021-01-24T17:58:00Z"/>
          <w:sz w:val="24"/>
          <w:szCs w:val="24"/>
        </w:rPr>
      </w:pPr>
    </w:p>
    <w:p w14:paraId="7EE9ED07" w14:textId="77777777" w:rsidR="000972B9" w:rsidRPr="00112BCE" w:rsidRDefault="000972B9" w:rsidP="000972B9">
      <w:pPr>
        <w:rPr>
          <w:ins w:id="289" w:author="G C Upadhaya, Sudha" w:date="2021-01-24T17:58:00Z"/>
          <w:sz w:val="24"/>
          <w:szCs w:val="24"/>
        </w:rPr>
      </w:pPr>
    </w:p>
    <w:p w14:paraId="6F370ED1" w14:textId="77777777" w:rsidR="000972B9" w:rsidRPr="00112BCE" w:rsidRDefault="000972B9" w:rsidP="000972B9">
      <w:pPr>
        <w:rPr>
          <w:ins w:id="290" w:author="G C Upadhaya, Sudha" w:date="2021-01-24T17:58:00Z"/>
          <w:sz w:val="24"/>
          <w:szCs w:val="24"/>
        </w:rPr>
      </w:pPr>
    </w:p>
    <w:p w14:paraId="2E4049B5" w14:textId="77777777" w:rsidR="000972B9" w:rsidRPr="00112BCE" w:rsidRDefault="000972B9" w:rsidP="000972B9">
      <w:pPr>
        <w:rPr>
          <w:ins w:id="291" w:author="G C Upadhaya, Sudha" w:date="2021-01-24T17:58:00Z"/>
          <w:sz w:val="24"/>
          <w:szCs w:val="24"/>
        </w:rPr>
      </w:pPr>
    </w:p>
    <w:p w14:paraId="7358803D" w14:textId="77777777" w:rsidR="000972B9" w:rsidRPr="00112BCE" w:rsidRDefault="000972B9" w:rsidP="000972B9">
      <w:pPr>
        <w:rPr>
          <w:ins w:id="292" w:author="G C Upadhaya, Sudha" w:date="2021-01-24T17:58:00Z"/>
          <w:sz w:val="24"/>
          <w:szCs w:val="24"/>
        </w:rPr>
      </w:pPr>
    </w:p>
    <w:p w14:paraId="253C9C0C" w14:textId="77777777" w:rsidR="000972B9" w:rsidRPr="00112BCE" w:rsidRDefault="000972B9" w:rsidP="000972B9">
      <w:pPr>
        <w:rPr>
          <w:ins w:id="293" w:author="G C Upadhaya, Sudha" w:date="2021-01-24T17:58:00Z"/>
          <w:sz w:val="24"/>
          <w:szCs w:val="24"/>
        </w:rPr>
      </w:pPr>
    </w:p>
    <w:p w14:paraId="213B43D0" w14:textId="77777777" w:rsidR="000972B9" w:rsidRPr="00112BCE" w:rsidRDefault="000972B9" w:rsidP="000972B9">
      <w:pPr>
        <w:rPr>
          <w:ins w:id="294" w:author="G C Upadhaya, Sudha" w:date="2021-01-24T17:58:00Z"/>
          <w:sz w:val="24"/>
          <w:szCs w:val="24"/>
        </w:rPr>
      </w:pPr>
    </w:p>
    <w:p w14:paraId="79A55907" w14:textId="77777777" w:rsidR="000972B9" w:rsidRPr="00112BCE" w:rsidRDefault="000972B9" w:rsidP="000972B9">
      <w:pPr>
        <w:rPr>
          <w:ins w:id="295" w:author="G C Upadhaya, Sudha" w:date="2021-01-24T17:58:00Z"/>
          <w:sz w:val="24"/>
          <w:szCs w:val="24"/>
        </w:rPr>
      </w:pPr>
    </w:p>
    <w:p w14:paraId="575552E9" w14:textId="77777777" w:rsidR="000972B9" w:rsidRPr="00112BCE" w:rsidRDefault="000972B9" w:rsidP="000972B9">
      <w:pPr>
        <w:rPr>
          <w:ins w:id="296" w:author="G C Upadhaya, Sudha" w:date="2021-01-24T17:58:00Z"/>
          <w:sz w:val="24"/>
          <w:szCs w:val="24"/>
        </w:rPr>
      </w:pPr>
    </w:p>
    <w:p w14:paraId="7F5A87BD" w14:textId="77777777" w:rsidR="000972B9" w:rsidRPr="00112BCE" w:rsidRDefault="000972B9" w:rsidP="000972B9">
      <w:pPr>
        <w:rPr>
          <w:ins w:id="297" w:author="G C Upadhaya, Sudha" w:date="2021-01-24T17:58:00Z"/>
          <w:sz w:val="24"/>
          <w:szCs w:val="24"/>
        </w:rPr>
      </w:pPr>
    </w:p>
    <w:p w14:paraId="4F16485C" w14:textId="77777777" w:rsidR="000972B9" w:rsidRDefault="000972B9" w:rsidP="000972B9">
      <w:pPr>
        <w:rPr>
          <w:ins w:id="298" w:author="G C Upadhaya, Sudha" w:date="2021-01-24T17:58:00Z"/>
          <w:sz w:val="24"/>
          <w:szCs w:val="24"/>
        </w:rPr>
      </w:pPr>
    </w:p>
    <w:p w14:paraId="24E2BE13" w14:textId="77777777" w:rsidR="000972B9" w:rsidRPr="00112BCE" w:rsidRDefault="000972B9" w:rsidP="000972B9">
      <w:pPr>
        <w:rPr>
          <w:ins w:id="299" w:author="G C Upadhaya, Sudha" w:date="2021-01-24T17:58:00Z"/>
          <w:sz w:val="24"/>
          <w:szCs w:val="24"/>
        </w:rPr>
      </w:pPr>
    </w:p>
    <w:p w14:paraId="29A2B1C6" w14:textId="77777777" w:rsidR="000972B9" w:rsidRPr="00F71CA4" w:rsidRDefault="000972B9" w:rsidP="000972B9">
      <w:pPr>
        <w:rPr>
          <w:ins w:id="300" w:author="G C Upadhaya, Sudha" w:date="2021-01-24T17:58:00Z"/>
          <w:sz w:val="24"/>
          <w:szCs w:val="24"/>
        </w:rPr>
      </w:pPr>
      <w:ins w:id="301" w:author="G C Upadhaya, Sudha" w:date="2021-01-24T17:58:00Z">
        <w:r w:rsidRPr="00F71CA4">
          <w:rPr>
            <w:b/>
            <w:sz w:val="24"/>
            <w:szCs w:val="24"/>
          </w:rPr>
          <w:lastRenderedPageBreak/>
          <w:t>Supplementary Figure 2</w:t>
        </w:r>
        <w:r>
          <w:rPr>
            <w:b/>
            <w:sz w:val="24"/>
            <w:szCs w:val="24"/>
          </w:rPr>
          <w:t xml:space="preserve">. </w:t>
        </w:r>
        <w:r>
          <w:rPr>
            <w:sz w:val="24"/>
            <w:szCs w:val="24"/>
          </w:rPr>
          <w:t xml:space="preserve">Scatter plot showing the correlation between RNA-seq and </w:t>
        </w:r>
        <w:proofErr w:type="spellStart"/>
        <w:r>
          <w:rPr>
            <w:sz w:val="24"/>
            <w:szCs w:val="24"/>
          </w:rPr>
          <w:t>qRT</w:t>
        </w:r>
        <w:proofErr w:type="spellEnd"/>
        <w:r>
          <w:rPr>
            <w:sz w:val="24"/>
            <w:szCs w:val="24"/>
          </w:rPr>
          <w:t xml:space="preserve">-PCR gene expression changes for all hosts. </w:t>
        </w:r>
      </w:ins>
    </w:p>
    <w:p w14:paraId="618ACEB9" w14:textId="77777777" w:rsidR="000972B9" w:rsidRPr="00112BCE" w:rsidRDefault="000972B9" w:rsidP="000972B9">
      <w:pPr>
        <w:rPr>
          <w:ins w:id="302" w:author="G C Upadhaya, Sudha" w:date="2021-01-24T17:58:00Z"/>
          <w:sz w:val="24"/>
          <w:szCs w:val="24"/>
        </w:rPr>
      </w:pPr>
      <w:ins w:id="303" w:author="G C Upadhaya, Sudha" w:date="2021-01-24T17:58:00Z">
        <w:r w:rsidRPr="00112BCE">
          <w:rPr>
            <w:noProof/>
            <w:sz w:val="24"/>
            <w:szCs w:val="24"/>
          </w:rPr>
          <w:drawing>
            <wp:inline distT="0" distB="0" distL="0" distR="0" wp14:anchorId="298727ED" wp14:editId="41137C59">
              <wp:extent cx="6600825" cy="471550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3447" cy="4724522"/>
                      </a:xfrm>
                      <a:prstGeom prst="rect">
                        <a:avLst/>
                      </a:prstGeom>
                      <a:noFill/>
                      <a:ln>
                        <a:noFill/>
                      </a:ln>
                    </pic:spPr>
                  </pic:pic>
                </a:graphicData>
              </a:graphic>
            </wp:inline>
          </w:drawing>
        </w:r>
      </w:ins>
    </w:p>
    <w:p w14:paraId="25296839" w14:textId="77777777" w:rsidR="000972B9" w:rsidRPr="00112BCE" w:rsidRDefault="000972B9" w:rsidP="000972B9">
      <w:pPr>
        <w:rPr>
          <w:ins w:id="304" w:author="G C Upadhaya, Sudha" w:date="2021-01-24T17:58:00Z"/>
          <w:sz w:val="24"/>
          <w:szCs w:val="24"/>
        </w:rPr>
      </w:pPr>
    </w:p>
    <w:p w14:paraId="40902474" w14:textId="77777777" w:rsidR="00D44044" w:rsidRPr="00112BCE" w:rsidRDefault="00D44044">
      <w:pPr>
        <w:rPr>
          <w:sz w:val="24"/>
          <w:szCs w:val="24"/>
        </w:rPr>
      </w:pPr>
    </w:p>
    <w:p w14:paraId="74D3567F" w14:textId="77777777" w:rsidR="00D44044" w:rsidRDefault="00D44044"/>
    <w:p w14:paraId="6AAA369A" w14:textId="77777777" w:rsidR="00D44044" w:rsidRDefault="00D44044">
      <w:pPr>
        <w:rPr>
          <w:b/>
          <w:sz w:val="28"/>
          <w:szCs w:val="28"/>
        </w:rPr>
        <w:sectPr w:rsidR="00D44044" w:rsidSect="00112BCE">
          <w:pgSz w:w="12240" w:h="15840"/>
          <w:pgMar w:top="1440" w:right="1440" w:bottom="1440" w:left="1440" w:header="720" w:footer="720" w:gutter="0"/>
          <w:cols w:space="720"/>
        </w:sectPr>
      </w:pPr>
    </w:p>
    <w:p w14:paraId="1EFDA483" w14:textId="77777777" w:rsidR="00D44044" w:rsidRDefault="0021510F">
      <w:pPr>
        <w:rPr>
          <w:b/>
          <w:sz w:val="28"/>
          <w:szCs w:val="28"/>
        </w:rPr>
      </w:pPr>
      <w:r>
        <w:rPr>
          <w:b/>
          <w:sz w:val="28"/>
          <w:szCs w:val="28"/>
        </w:rPr>
        <w:t>References</w:t>
      </w:r>
    </w:p>
    <w:p w14:paraId="039D0505" w14:textId="77777777" w:rsidR="00D44044" w:rsidRDefault="0021510F">
      <w:pPr>
        <w:numPr>
          <w:ilvl w:val="0"/>
          <w:numId w:val="1"/>
        </w:numPr>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39D6329C" w14:textId="77777777" w:rsidR="00D44044" w:rsidRDefault="0021510F">
      <w:pPr>
        <w:numPr>
          <w:ilvl w:val="0"/>
          <w:numId w:val="1"/>
        </w:numPr>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0">
        <w:r>
          <w:rPr>
            <w:sz w:val="24"/>
            <w:szCs w:val="24"/>
          </w:rPr>
          <w:t>https://www.apsnet.org/edcenter/intropp/lessons/fungi/ascomycetes/Pages/VerticilliumWilt.aspx</w:t>
        </w:r>
      </w:hyperlink>
      <w:r>
        <w:rPr>
          <w:sz w:val="24"/>
          <w:szCs w:val="24"/>
        </w:rPr>
        <w:t xml:space="preserve"> [accessed on 18 March 2020].</w:t>
      </w:r>
    </w:p>
    <w:p w14:paraId="69606170" w14:textId="77777777" w:rsidR="00D44044" w:rsidRDefault="0021510F">
      <w:pPr>
        <w:numPr>
          <w:ilvl w:val="0"/>
          <w:numId w:val="1"/>
        </w:numPr>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3186EC91" w14:textId="77777777" w:rsidR="00D44044" w:rsidRDefault="0021510F">
      <w:pPr>
        <w:numPr>
          <w:ilvl w:val="0"/>
          <w:numId w:val="1"/>
        </w:numPr>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202E3937" w14:textId="77777777" w:rsidR="00D44044" w:rsidRDefault="0021510F">
      <w:pPr>
        <w:numPr>
          <w:ilvl w:val="0"/>
          <w:numId w:val="1"/>
        </w:numPr>
        <w:jc w:val="both"/>
        <w:rPr>
          <w:sz w:val="24"/>
          <w:szCs w:val="24"/>
        </w:rPr>
      </w:pPr>
      <w:r>
        <w:rPr>
          <w:sz w:val="24"/>
          <w:szCs w:val="24"/>
        </w:rPr>
        <w:lastRenderedPageBreak/>
        <w:t xml:space="preserve">Dung JKS, Schroeder BK, and Johnson DA. 2010. Evaluation of Verticillium wilt resistance in Mentha arvensis and M. </w:t>
      </w:r>
      <w:proofErr w:type="spellStart"/>
      <w:r>
        <w:rPr>
          <w:sz w:val="24"/>
          <w:szCs w:val="24"/>
        </w:rPr>
        <w:t>longifolia</w:t>
      </w:r>
      <w:proofErr w:type="spellEnd"/>
      <w:r>
        <w:rPr>
          <w:sz w:val="24"/>
          <w:szCs w:val="24"/>
        </w:rPr>
        <w:t xml:space="preserve"> genotypes. Plant Dis. 94:1255-1260. </w:t>
      </w:r>
    </w:p>
    <w:p w14:paraId="2855B1D9" w14:textId="77777777" w:rsidR="00D44044" w:rsidRDefault="0021510F">
      <w:pPr>
        <w:numPr>
          <w:ilvl w:val="0"/>
          <w:numId w:val="1"/>
        </w:numPr>
        <w:jc w:val="both"/>
        <w:rPr>
          <w:sz w:val="24"/>
          <w:szCs w:val="24"/>
        </w:rPr>
      </w:pPr>
      <w:proofErr w:type="spellStart"/>
      <w:r>
        <w:rPr>
          <w:sz w:val="24"/>
          <w:szCs w:val="24"/>
          <w:highlight w:val="white"/>
        </w:rPr>
        <w:t>Duressa</w:t>
      </w:r>
      <w:proofErr w:type="spellEnd"/>
      <w:r>
        <w:rPr>
          <w:sz w:val="24"/>
          <w:szCs w:val="24"/>
          <w:highlight w:val="white"/>
        </w:rPr>
        <w:t xml:space="preserve"> D, </w:t>
      </w:r>
      <w:proofErr w:type="spellStart"/>
      <w:r>
        <w:rPr>
          <w:sz w:val="24"/>
          <w:szCs w:val="24"/>
          <w:highlight w:val="white"/>
        </w:rPr>
        <w:t>Anchieta</w:t>
      </w:r>
      <w:proofErr w:type="spellEnd"/>
      <w:r>
        <w:rPr>
          <w:sz w:val="24"/>
          <w:szCs w:val="24"/>
          <w:highlight w:val="white"/>
        </w:rPr>
        <w:t xml:space="preserve"> A, Chen D, </w:t>
      </w:r>
      <w:proofErr w:type="spellStart"/>
      <w:r>
        <w:rPr>
          <w:sz w:val="24"/>
          <w:szCs w:val="24"/>
          <w:highlight w:val="white"/>
        </w:rPr>
        <w:t>Klimes</w:t>
      </w:r>
      <w:proofErr w:type="spellEnd"/>
      <w:r>
        <w:rPr>
          <w:sz w:val="24"/>
          <w:szCs w:val="24"/>
          <w:highlight w:val="white"/>
        </w:rPr>
        <w:t xml:space="preserve"> </w:t>
      </w:r>
      <w:proofErr w:type="gramStart"/>
      <w:r>
        <w:rPr>
          <w:sz w:val="24"/>
          <w:szCs w:val="24"/>
          <w:highlight w:val="white"/>
        </w:rPr>
        <w:t xml:space="preserve">A, </w:t>
      </w:r>
      <w:r>
        <w:rPr>
          <w:color w:val="333333"/>
          <w:sz w:val="24"/>
          <w:szCs w:val="24"/>
          <w:highlight w:val="white"/>
        </w:rPr>
        <w:t xml:space="preserve"> Garcia</w:t>
      </w:r>
      <w:proofErr w:type="gramEnd"/>
      <w:r>
        <w:rPr>
          <w:color w:val="333333"/>
          <w:sz w:val="24"/>
          <w:szCs w:val="24"/>
          <w:highlight w:val="white"/>
        </w:rPr>
        <w:t>-</w:t>
      </w:r>
      <w:proofErr w:type="spellStart"/>
      <w:r>
        <w:rPr>
          <w:color w:val="333333"/>
          <w:sz w:val="24"/>
          <w:szCs w:val="24"/>
          <w:highlight w:val="white"/>
        </w:rPr>
        <w:t>Pedraja</w:t>
      </w:r>
      <w:proofErr w:type="spellEnd"/>
      <w:r>
        <w:rPr>
          <w:color w:val="333333"/>
          <w:sz w:val="24"/>
          <w:szCs w:val="24"/>
          <w:highlight w:val="white"/>
        </w:rPr>
        <w:t xml:space="preserve"> MD, Dobinson KF, and Klosterman SJ. </w:t>
      </w:r>
      <w:r>
        <w:rPr>
          <w:sz w:val="24"/>
          <w:szCs w:val="24"/>
          <w:highlight w:val="white"/>
        </w:rPr>
        <w:t xml:space="preserve">2013. RNA-seq analyses of gene expression in the microsclerotia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BMC Genomics. 14, 607. </w:t>
      </w:r>
      <w:hyperlink r:id="rId21">
        <w:r>
          <w:rPr>
            <w:color w:val="1155CC"/>
            <w:sz w:val="24"/>
            <w:szCs w:val="24"/>
            <w:highlight w:val="white"/>
            <w:u w:val="single"/>
          </w:rPr>
          <w:t>https://doi.org/10.1186/1471-2164-14-607</w:t>
        </w:r>
      </w:hyperlink>
      <w:r>
        <w:rPr>
          <w:sz w:val="24"/>
          <w:szCs w:val="24"/>
          <w:highlight w:val="white"/>
        </w:rPr>
        <w:t>.</w:t>
      </w:r>
    </w:p>
    <w:p w14:paraId="7A949484" w14:textId="77777777" w:rsidR="00D44044" w:rsidRDefault="0021510F">
      <w:pPr>
        <w:numPr>
          <w:ilvl w:val="0"/>
          <w:numId w:val="1"/>
        </w:numPr>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31127F1F" w14:textId="77777777" w:rsidR="00D44044" w:rsidRDefault="0021510F">
      <w:pPr>
        <w:numPr>
          <w:ilvl w:val="0"/>
          <w:numId w:val="1"/>
        </w:numPr>
        <w:jc w:val="both"/>
        <w:rPr>
          <w:sz w:val="24"/>
          <w:szCs w:val="24"/>
          <w:highlight w:val="white"/>
        </w:rPr>
      </w:pPr>
      <w:proofErr w:type="spellStart"/>
      <w:r>
        <w:rPr>
          <w:color w:val="262626"/>
          <w:sz w:val="24"/>
          <w:szCs w:val="24"/>
          <w:highlight w:val="white"/>
        </w:rPr>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2DA382C8" w14:textId="77777777" w:rsidR="00D44044" w:rsidRDefault="0021510F">
      <w:pPr>
        <w:numPr>
          <w:ilvl w:val="0"/>
          <w:numId w:val="1"/>
        </w:numPr>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74DD072C" w14:textId="77777777" w:rsidR="00D44044" w:rsidRDefault="0021510F">
      <w:pPr>
        <w:numPr>
          <w:ilvl w:val="0"/>
          <w:numId w:val="1"/>
        </w:numPr>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5E691EFD" w14:textId="77777777" w:rsidR="00D44044" w:rsidRDefault="0021510F">
      <w:pPr>
        <w:numPr>
          <w:ilvl w:val="0"/>
          <w:numId w:val="1"/>
        </w:numPr>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 xml:space="preserve">Olea </w:t>
      </w:r>
      <w:proofErr w:type="spellStart"/>
      <w:r>
        <w:rPr>
          <w:i/>
          <w:sz w:val="24"/>
          <w:szCs w:val="24"/>
          <w:highlight w:val="white"/>
        </w:rPr>
        <w:t>europaea</w:t>
      </w:r>
      <w:proofErr w:type="spellEnd"/>
      <w:r>
        <w:rPr>
          <w:sz w:val="24"/>
          <w:szCs w:val="24"/>
          <w:highlight w:val="white"/>
        </w:rPr>
        <w:t xml:space="preserve"> L.) Cultivar. Genes</w:t>
      </w:r>
      <w:r>
        <w:rPr>
          <w:i/>
          <w:sz w:val="24"/>
          <w:szCs w:val="24"/>
          <w:highlight w:val="white"/>
        </w:rPr>
        <w:t>. 10</w:t>
      </w:r>
      <w:r>
        <w:rPr>
          <w:sz w:val="24"/>
          <w:szCs w:val="24"/>
          <w:highlight w:val="white"/>
        </w:rPr>
        <w:t>, 251.</w:t>
      </w:r>
    </w:p>
    <w:p w14:paraId="01D6C16E" w14:textId="77777777" w:rsidR="00D44044" w:rsidRDefault="0021510F">
      <w:pPr>
        <w:numPr>
          <w:ilvl w:val="0"/>
          <w:numId w:val="1"/>
        </w:numPr>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26C7538F" w14:textId="77777777" w:rsidR="00D44044" w:rsidRDefault="0021510F">
      <w:pPr>
        <w:numPr>
          <w:ilvl w:val="0"/>
          <w:numId w:val="1"/>
        </w:numPr>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47DD4A13" w14:textId="77777777" w:rsidR="00D44044" w:rsidRDefault="0021510F">
      <w:pPr>
        <w:numPr>
          <w:ilvl w:val="0"/>
          <w:numId w:val="1"/>
        </w:numPr>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https://doi.org/10.1371/journal.ppat.1002137</w:t>
      </w:r>
    </w:p>
    <w:p w14:paraId="0F6FA36E" w14:textId="77777777" w:rsidR="00D44044" w:rsidRDefault="0021510F">
      <w:pPr>
        <w:numPr>
          <w:ilvl w:val="0"/>
          <w:numId w:val="1"/>
        </w:numPr>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48DD7559" w14:textId="77777777" w:rsidR="00D44044" w:rsidRDefault="0021510F">
      <w:pPr>
        <w:numPr>
          <w:ilvl w:val="0"/>
          <w:numId w:val="1"/>
        </w:numPr>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72EBAE9F" w14:textId="77777777" w:rsidR="00D44044" w:rsidRDefault="0021510F">
      <w:pPr>
        <w:numPr>
          <w:ilvl w:val="0"/>
          <w:numId w:val="1"/>
        </w:numPr>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5696FB0D" w14:textId="77777777" w:rsidR="00D44044" w:rsidRDefault="0021510F">
      <w:pPr>
        <w:numPr>
          <w:ilvl w:val="0"/>
          <w:numId w:val="1"/>
        </w:numPr>
        <w:jc w:val="both"/>
        <w:rPr>
          <w:sz w:val="24"/>
          <w:szCs w:val="24"/>
        </w:rPr>
      </w:pPr>
      <w:r>
        <w:rPr>
          <w:sz w:val="24"/>
          <w:szCs w:val="24"/>
        </w:rPr>
        <w:lastRenderedPageBreak/>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792A1423" w14:textId="77777777" w:rsidR="00D44044" w:rsidRDefault="0021510F">
      <w:pPr>
        <w:numPr>
          <w:ilvl w:val="0"/>
          <w:numId w:val="1"/>
        </w:numPr>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5E536A90" w14:textId="77777777" w:rsidR="00D44044" w:rsidRDefault="0021510F">
      <w:pPr>
        <w:numPr>
          <w:ilvl w:val="0"/>
          <w:numId w:val="1"/>
        </w:numPr>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412C0D39" w14:textId="77777777" w:rsidR="00D44044" w:rsidRDefault="0021510F">
      <w:pPr>
        <w:numPr>
          <w:ilvl w:val="0"/>
          <w:numId w:val="1"/>
        </w:numPr>
        <w:jc w:val="both"/>
        <w:rPr>
          <w:sz w:val="24"/>
          <w:szCs w:val="24"/>
        </w:rPr>
      </w:pPr>
      <w:r>
        <w:rPr>
          <w:sz w:val="24"/>
          <w:szCs w:val="24"/>
          <w:highlight w:val="white"/>
        </w:rPr>
        <w:t xml:space="preserve"> R Core Team. 2019. R: A language and environment for statistical</w:t>
      </w:r>
    </w:p>
    <w:p w14:paraId="520427A9" w14:textId="77777777" w:rsidR="00D44044" w:rsidRDefault="0021510F">
      <w:pPr>
        <w:ind w:left="720"/>
        <w:jc w:val="both"/>
        <w:rPr>
          <w:sz w:val="24"/>
          <w:szCs w:val="24"/>
          <w:highlight w:val="white"/>
        </w:rPr>
      </w:pPr>
      <w:r>
        <w:rPr>
          <w:sz w:val="24"/>
          <w:szCs w:val="24"/>
          <w:highlight w:val="white"/>
        </w:rPr>
        <w:t>computing. R Foundation for Statistical Computing, Vienna, Austria.</w:t>
      </w:r>
    </w:p>
    <w:p w14:paraId="04726414" w14:textId="77777777" w:rsidR="00D44044" w:rsidRDefault="0021510F">
      <w:pPr>
        <w:ind w:left="720"/>
        <w:jc w:val="both"/>
        <w:rPr>
          <w:sz w:val="24"/>
          <w:szCs w:val="24"/>
        </w:rPr>
      </w:pPr>
      <w:r>
        <w:rPr>
          <w:sz w:val="24"/>
          <w:szCs w:val="24"/>
          <w:highlight w:val="white"/>
        </w:rPr>
        <w:t>URL https://www.R-project.org/.</w:t>
      </w:r>
    </w:p>
    <w:p w14:paraId="3375F309" w14:textId="77777777" w:rsidR="00D44044" w:rsidRDefault="0021510F">
      <w:pPr>
        <w:numPr>
          <w:ilvl w:val="0"/>
          <w:numId w:val="1"/>
        </w:numPr>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2">
        <w:r>
          <w:rPr>
            <w:color w:val="1155CC"/>
            <w:sz w:val="24"/>
            <w:szCs w:val="24"/>
            <w:highlight w:val="white"/>
            <w:u w:val="single"/>
          </w:rPr>
          <w:t>https://doi.org/10.1186/1471-2164-14-852</w:t>
        </w:r>
      </w:hyperlink>
      <w:r>
        <w:rPr>
          <w:sz w:val="24"/>
          <w:szCs w:val="24"/>
          <w:highlight w:val="white"/>
        </w:rPr>
        <w:t>.</w:t>
      </w:r>
    </w:p>
    <w:p w14:paraId="4EF97AB5" w14:textId="77777777" w:rsidR="00D44044" w:rsidRDefault="0021510F">
      <w:pPr>
        <w:numPr>
          <w:ilvl w:val="0"/>
          <w:numId w:val="1"/>
        </w:numPr>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53E554CF" w14:textId="77777777" w:rsidR="00D44044" w:rsidRDefault="0021510F">
      <w:pPr>
        <w:numPr>
          <w:ilvl w:val="0"/>
          <w:numId w:val="1"/>
        </w:numPr>
        <w:shd w:val="clear" w:color="auto" w:fill="FFFFFF"/>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1FF367FC" w14:textId="77777777" w:rsidR="00D44044" w:rsidRDefault="0021510F">
      <w:pPr>
        <w:numPr>
          <w:ilvl w:val="0"/>
          <w:numId w:val="1"/>
        </w:numPr>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3">
        <w:r>
          <w:rPr>
            <w:color w:val="020202"/>
            <w:sz w:val="24"/>
            <w:szCs w:val="24"/>
            <w:highlight w:val="white"/>
          </w:rPr>
          <w:t>https://doi.org/10.3389/fpls.2015.00428</w:t>
        </w:r>
      </w:hyperlink>
      <w:r>
        <w:rPr>
          <w:sz w:val="24"/>
          <w:szCs w:val="24"/>
          <w:highlight w:val="white"/>
        </w:rPr>
        <w:t xml:space="preserve"> </w:t>
      </w:r>
    </w:p>
    <w:p w14:paraId="57E8FFC5" w14:textId="77777777" w:rsidR="00D44044" w:rsidRDefault="0021510F">
      <w:pPr>
        <w:numPr>
          <w:ilvl w:val="0"/>
          <w:numId w:val="1"/>
        </w:numPr>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20A8FE83" w14:textId="77777777" w:rsidR="00D44044" w:rsidRDefault="0021510F">
      <w:pPr>
        <w:numPr>
          <w:ilvl w:val="0"/>
          <w:numId w:val="1"/>
        </w:numPr>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0E38A82E" w14:textId="77777777" w:rsidR="00D44044" w:rsidRDefault="0021510F">
      <w:pPr>
        <w:numPr>
          <w:ilvl w:val="0"/>
          <w:numId w:val="1"/>
        </w:numPr>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w:t>
      </w:r>
      <w:proofErr w:type="spellStart"/>
      <w:r>
        <w:rPr>
          <w:color w:val="1C1D1E"/>
          <w:sz w:val="24"/>
          <w:szCs w:val="24"/>
        </w:rPr>
        <w:t>Phytologist</w:t>
      </w:r>
      <w:proofErr w:type="spellEnd"/>
      <w:r>
        <w:rPr>
          <w:color w:val="1C1D1E"/>
          <w:sz w:val="24"/>
          <w:szCs w:val="24"/>
        </w:rPr>
        <w:t>. 222: 497-510.</w:t>
      </w:r>
      <w:hyperlink r:id="rId24">
        <w:r>
          <w:rPr>
            <w:color w:val="1C1D1E"/>
            <w:sz w:val="24"/>
            <w:szCs w:val="24"/>
          </w:rPr>
          <w:t xml:space="preserve"> </w:t>
        </w:r>
      </w:hyperlink>
      <w:hyperlink r:id="rId25">
        <w:r>
          <w:rPr>
            <w:color w:val="2E74B5"/>
            <w:sz w:val="24"/>
            <w:szCs w:val="24"/>
            <w:highlight w:val="white"/>
            <w:u w:val="single"/>
          </w:rPr>
          <w:t>https://doi.org/10.1111/nph.15567</w:t>
        </w:r>
      </w:hyperlink>
    </w:p>
    <w:p w14:paraId="2E98B638" w14:textId="77777777" w:rsidR="00D44044" w:rsidRDefault="0021510F">
      <w:pPr>
        <w:numPr>
          <w:ilvl w:val="0"/>
          <w:numId w:val="1"/>
        </w:numPr>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33933D17" w14:textId="77777777" w:rsidR="00D44044" w:rsidRDefault="0021510F">
      <w:pPr>
        <w:numPr>
          <w:ilvl w:val="0"/>
          <w:numId w:val="1"/>
        </w:numPr>
        <w:jc w:val="both"/>
        <w:rPr>
          <w:sz w:val="24"/>
          <w:szCs w:val="24"/>
        </w:rPr>
      </w:pPr>
      <w:hyperlink r:id="rId26">
        <w:r>
          <w:rPr>
            <w:sz w:val="24"/>
            <w:szCs w:val="24"/>
          </w:rPr>
          <w:t>Woodward</w:t>
        </w:r>
      </w:hyperlink>
      <w:hyperlink r:id="rId27">
        <w:r>
          <w:rPr>
            <w:sz w:val="24"/>
            <w:szCs w:val="24"/>
            <w:highlight w:val="white"/>
          </w:rPr>
          <w:t xml:space="preserve"> JE, </w:t>
        </w:r>
      </w:hyperlink>
      <w:hyperlink r:id="rId28">
        <w:r>
          <w:rPr>
            <w:sz w:val="24"/>
            <w:szCs w:val="24"/>
          </w:rPr>
          <w:t>Wheeler</w:t>
        </w:r>
      </w:hyperlink>
      <w:r>
        <w:rPr>
          <w:sz w:val="24"/>
          <w:szCs w:val="24"/>
          <w:highlight w:val="white"/>
        </w:rPr>
        <w:t xml:space="preserve"> TA,</w:t>
      </w:r>
      <w:hyperlink r:id="rId29">
        <w:r>
          <w:rPr>
            <w:sz w:val="24"/>
            <w:szCs w:val="24"/>
            <w:highlight w:val="white"/>
          </w:rPr>
          <w:t xml:space="preserve"> </w:t>
        </w:r>
      </w:hyperlink>
      <w:hyperlink r:id="rId30">
        <w:r>
          <w:rPr>
            <w:sz w:val="24"/>
            <w:szCs w:val="24"/>
          </w:rPr>
          <w:t>Cattaneo</w:t>
        </w:r>
      </w:hyperlink>
      <w:r>
        <w:rPr>
          <w:sz w:val="24"/>
          <w:szCs w:val="24"/>
          <w:highlight w:val="white"/>
        </w:rPr>
        <w:t xml:space="preserve"> MG,</w:t>
      </w:r>
      <w:hyperlink r:id="rId31">
        <w:r>
          <w:rPr>
            <w:sz w:val="24"/>
            <w:szCs w:val="24"/>
            <w:highlight w:val="white"/>
          </w:rPr>
          <w:t xml:space="preserve"> </w:t>
        </w:r>
      </w:hyperlink>
      <w:hyperlink r:id="rId32">
        <w:r>
          <w:rPr>
            <w:sz w:val="24"/>
            <w:szCs w:val="24"/>
          </w:rPr>
          <w:t>Russell</w:t>
        </w:r>
      </w:hyperlink>
      <w:r>
        <w:rPr>
          <w:sz w:val="24"/>
          <w:szCs w:val="24"/>
          <w:highlight w:val="white"/>
        </w:rPr>
        <w:t xml:space="preserve"> SA, and</w:t>
      </w:r>
      <w:hyperlink r:id="rId33">
        <w:r>
          <w:rPr>
            <w:sz w:val="24"/>
            <w:szCs w:val="24"/>
            <w:highlight w:val="white"/>
          </w:rPr>
          <w:t xml:space="preserve"> </w:t>
        </w:r>
      </w:hyperlink>
      <w:hyperlink r:id="rId34">
        <w:r>
          <w:rPr>
            <w:sz w:val="24"/>
            <w:szCs w:val="24"/>
          </w:rPr>
          <w:t>Baughman</w:t>
        </w:r>
      </w:hyperlink>
      <w:r>
        <w:rPr>
          <w:sz w:val="24"/>
          <w:szCs w:val="24"/>
        </w:rPr>
        <w:t xml:space="preserve"> TA. 2011. </w:t>
      </w:r>
      <w:bookmarkStart w:id="305" w:name="_GoBack"/>
      <w:r>
        <w:rPr>
          <w:sz w:val="24"/>
          <w:szCs w:val="24"/>
        </w:rPr>
        <w:t xml:space="preserve">Evaluation of Soil Fumigants for Management of Verticillium Wilt of Peanut in Texas. </w:t>
      </w:r>
      <w:bookmarkEnd w:id="305"/>
      <w:r>
        <w:rPr>
          <w:sz w:val="24"/>
          <w:szCs w:val="24"/>
        </w:rPr>
        <w:t xml:space="preserve">Plant Health Progress.12. </w:t>
      </w:r>
      <w:hyperlink r:id="rId35">
        <w:r>
          <w:rPr>
            <w:sz w:val="24"/>
            <w:szCs w:val="24"/>
            <w:highlight w:val="white"/>
          </w:rPr>
          <w:t>https://doi.org/10.1094/PHP-2011-0323-02-RS</w:t>
        </w:r>
      </w:hyperlink>
    </w:p>
    <w:p w14:paraId="329B5E6B" w14:textId="77777777" w:rsidR="00D44044" w:rsidRPr="001421F5" w:rsidRDefault="0021510F">
      <w:pPr>
        <w:numPr>
          <w:ilvl w:val="0"/>
          <w:numId w:val="1"/>
        </w:numPr>
        <w:jc w:val="both"/>
        <w:rPr>
          <w:ins w:id="306" w:author="G C Upadhaya, Sudha" w:date="2021-01-24T20:02:00Z"/>
          <w:sz w:val="24"/>
          <w:szCs w:val="24"/>
          <w:rPrChange w:id="307" w:author="G C Upadhaya, Sudha" w:date="2021-01-24T20:03:00Z">
            <w:rPr>
              <w:ins w:id="308" w:author="G C Upadhaya, Sudha" w:date="2021-01-24T20:02:00Z"/>
              <w:rFonts w:ascii="Roboto" w:eastAsia="Roboto" w:hAnsi="Roboto" w:cs="Roboto"/>
              <w:color w:val="222222"/>
              <w:sz w:val="24"/>
              <w:szCs w:val="24"/>
            </w:rPr>
          </w:rPrChange>
        </w:rPr>
      </w:pPr>
      <w:r>
        <w:rPr>
          <w:rFonts w:ascii="Roboto" w:eastAsia="Roboto" w:hAnsi="Roboto" w:cs="Roboto"/>
          <w:color w:val="222222"/>
          <w:sz w:val="24"/>
          <w:szCs w:val="24"/>
          <w:highlight w:val="white"/>
        </w:rPr>
        <w:lastRenderedPageBreak/>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1421F5">
        <w:rPr>
          <w:rFonts w:eastAsia="Roboto"/>
          <w:color w:val="222222"/>
          <w:sz w:val="24"/>
          <w:szCs w:val="24"/>
          <w:highlight w:val="white"/>
          <w:rPrChange w:id="309" w:author="G C Upadhaya, Sudha" w:date="2021-01-24T20:03:00Z">
            <w:rPr>
              <w:rFonts w:ascii="Roboto" w:eastAsia="Roboto" w:hAnsi="Roboto" w:cs="Roboto"/>
              <w:color w:val="222222"/>
              <w:sz w:val="24"/>
              <w:szCs w:val="24"/>
              <w:highlight w:val="white"/>
            </w:rPr>
          </w:rPrChange>
        </w:rPr>
        <w:t xml:space="preserve">potato. </w:t>
      </w:r>
      <w:r w:rsidRPr="001421F5">
        <w:rPr>
          <w:rFonts w:eastAsia="Roboto"/>
          <w:i/>
          <w:color w:val="222222"/>
          <w:sz w:val="24"/>
          <w:szCs w:val="24"/>
          <w:highlight w:val="white"/>
          <w:rPrChange w:id="310" w:author="G C Upadhaya, Sudha" w:date="2021-01-24T20:03:00Z">
            <w:rPr>
              <w:rFonts w:ascii="Roboto" w:eastAsia="Roboto" w:hAnsi="Roboto" w:cs="Roboto"/>
              <w:i/>
              <w:color w:val="222222"/>
              <w:sz w:val="24"/>
              <w:szCs w:val="24"/>
              <w:highlight w:val="white"/>
            </w:rPr>
          </w:rPrChange>
        </w:rPr>
        <w:t>Nature</w:t>
      </w:r>
      <w:r w:rsidRPr="001421F5">
        <w:rPr>
          <w:rFonts w:eastAsia="Roboto"/>
          <w:color w:val="222222"/>
          <w:sz w:val="24"/>
          <w:szCs w:val="24"/>
          <w:highlight w:val="white"/>
          <w:rPrChange w:id="311" w:author="G C Upadhaya, Sudha" w:date="2021-01-24T20:03:00Z">
            <w:rPr>
              <w:rFonts w:ascii="Roboto" w:eastAsia="Roboto" w:hAnsi="Roboto" w:cs="Roboto"/>
              <w:color w:val="222222"/>
              <w:sz w:val="24"/>
              <w:szCs w:val="24"/>
              <w:highlight w:val="white"/>
            </w:rPr>
          </w:rPrChange>
        </w:rPr>
        <w:t xml:space="preserve"> 475, 189–195. </w:t>
      </w:r>
      <w:ins w:id="312" w:author="G C Upadhaya, Sudha" w:date="2021-01-24T20:02:00Z">
        <w:r w:rsidR="001421F5" w:rsidRPr="001421F5">
          <w:rPr>
            <w:rFonts w:eastAsia="Roboto"/>
            <w:color w:val="222222"/>
            <w:sz w:val="24"/>
            <w:szCs w:val="24"/>
            <w:highlight w:val="white"/>
            <w:rPrChange w:id="313" w:author="G C Upadhaya, Sudha" w:date="2021-01-24T20:03:00Z">
              <w:rPr>
                <w:rFonts w:ascii="Roboto" w:eastAsia="Roboto" w:hAnsi="Roboto" w:cs="Roboto"/>
                <w:color w:val="222222"/>
                <w:sz w:val="24"/>
                <w:szCs w:val="24"/>
                <w:highlight w:val="white"/>
              </w:rPr>
            </w:rPrChange>
          </w:rPr>
          <w:fldChar w:fldCharType="begin"/>
        </w:r>
        <w:r w:rsidR="001421F5" w:rsidRPr="001421F5">
          <w:rPr>
            <w:rFonts w:eastAsia="Roboto"/>
            <w:color w:val="222222"/>
            <w:sz w:val="24"/>
            <w:szCs w:val="24"/>
            <w:highlight w:val="white"/>
            <w:rPrChange w:id="314" w:author="G C Upadhaya, Sudha" w:date="2021-01-24T20:03:00Z">
              <w:rPr>
                <w:rFonts w:ascii="Roboto" w:eastAsia="Roboto" w:hAnsi="Roboto" w:cs="Roboto"/>
                <w:color w:val="222222"/>
                <w:sz w:val="24"/>
                <w:szCs w:val="24"/>
                <w:highlight w:val="white"/>
              </w:rPr>
            </w:rPrChange>
          </w:rPr>
          <w:instrText xml:space="preserve"> HYPERLINK "</w:instrText>
        </w:r>
      </w:ins>
      <w:r w:rsidR="001421F5" w:rsidRPr="001421F5">
        <w:rPr>
          <w:rFonts w:eastAsia="Roboto"/>
          <w:color w:val="222222"/>
          <w:sz w:val="24"/>
          <w:szCs w:val="24"/>
          <w:highlight w:val="white"/>
          <w:rPrChange w:id="315" w:author="G C Upadhaya, Sudha" w:date="2021-01-24T20:03:00Z">
            <w:rPr>
              <w:rFonts w:ascii="Roboto" w:eastAsia="Roboto" w:hAnsi="Roboto" w:cs="Roboto"/>
              <w:color w:val="222222"/>
              <w:sz w:val="24"/>
              <w:szCs w:val="24"/>
              <w:highlight w:val="white"/>
            </w:rPr>
          </w:rPrChange>
        </w:rPr>
        <w:instrText>https://doi.org/10.1038/nature10158</w:instrText>
      </w:r>
      <w:ins w:id="316" w:author="G C Upadhaya, Sudha" w:date="2021-01-24T20:02:00Z">
        <w:r w:rsidR="001421F5" w:rsidRPr="001421F5">
          <w:rPr>
            <w:rFonts w:eastAsia="Roboto"/>
            <w:color w:val="222222"/>
            <w:sz w:val="24"/>
            <w:szCs w:val="24"/>
            <w:highlight w:val="white"/>
            <w:rPrChange w:id="317" w:author="G C Upadhaya, Sudha" w:date="2021-01-24T20:03:00Z">
              <w:rPr>
                <w:rFonts w:ascii="Roboto" w:eastAsia="Roboto" w:hAnsi="Roboto" w:cs="Roboto"/>
                <w:color w:val="222222"/>
                <w:sz w:val="24"/>
                <w:szCs w:val="24"/>
                <w:highlight w:val="white"/>
              </w:rPr>
            </w:rPrChange>
          </w:rPr>
          <w:instrText xml:space="preserve">" </w:instrText>
        </w:r>
        <w:r w:rsidR="001421F5" w:rsidRPr="001421F5">
          <w:rPr>
            <w:rFonts w:eastAsia="Roboto"/>
            <w:color w:val="222222"/>
            <w:sz w:val="24"/>
            <w:szCs w:val="24"/>
            <w:highlight w:val="white"/>
            <w:rPrChange w:id="318" w:author="G C Upadhaya, Sudha" w:date="2021-01-24T20:03:00Z">
              <w:rPr>
                <w:rFonts w:ascii="Roboto" w:eastAsia="Roboto" w:hAnsi="Roboto" w:cs="Roboto"/>
                <w:color w:val="222222"/>
                <w:sz w:val="24"/>
                <w:szCs w:val="24"/>
                <w:highlight w:val="white"/>
              </w:rPr>
            </w:rPrChange>
          </w:rPr>
          <w:fldChar w:fldCharType="separate"/>
        </w:r>
      </w:ins>
      <w:r w:rsidR="001421F5" w:rsidRPr="001421F5">
        <w:rPr>
          <w:rStyle w:val="Hyperlink"/>
          <w:rFonts w:eastAsia="Roboto"/>
          <w:sz w:val="24"/>
          <w:szCs w:val="24"/>
          <w:highlight w:val="white"/>
          <w:rPrChange w:id="319" w:author="G C Upadhaya, Sudha" w:date="2021-01-24T20:03:00Z">
            <w:rPr>
              <w:rStyle w:val="Hyperlink"/>
              <w:rFonts w:ascii="Roboto" w:eastAsia="Roboto" w:hAnsi="Roboto" w:cs="Roboto"/>
              <w:sz w:val="24"/>
              <w:szCs w:val="24"/>
              <w:highlight w:val="white"/>
            </w:rPr>
          </w:rPrChange>
        </w:rPr>
        <w:t>https://doi.org/10.1038/nature10158</w:t>
      </w:r>
      <w:ins w:id="320" w:author="G C Upadhaya, Sudha" w:date="2021-01-24T20:02:00Z">
        <w:r w:rsidR="001421F5" w:rsidRPr="001421F5">
          <w:rPr>
            <w:rFonts w:eastAsia="Roboto"/>
            <w:color w:val="222222"/>
            <w:sz w:val="24"/>
            <w:szCs w:val="24"/>
            <w:highlight w:val="white"/>
            <w:rPrChange w:id="321" w:author="G C Upadhaya, Sudha" w:date="2021-01-24T20:03:00Z">
              <w:rPr>
                <w:rFonts w:ascii="Roboto" w:eastAsia="Roboto" w:hAnsi="Roboto" w:cs="Roboto"/>
                <w:color w:val="222222"/>
                <w:sz w:val="24"/>
                <w:szCs w:val="24"/>
                <w:highlight w:val="white"/>
              </w:rPr>
            </w:rPrChange>
          </w:rPr>
          <w:fldChar w:fldCharType="end"/>
        </w:r>
      </w:ins>
    </w:p>
    <w:p w14:paraId="0D81F828" w14:textId="77777777" w:rsidR="001421F5" w:rsidRPr="001421F5" w:rsidRDefault="001421F5">
      <w:pPr>
        <w:numPr>
          <w:ilvl w:val="0"/>
          <w:numId w:val="1"/>
        </w:numPr>
        <w:jc w:val="both"/>
        <w:rPr>
          <w:ins w:id="322" w:author="G C Upadhaya, Sudha" w:date="2021-01-24T20:02:00Z"/>
          <w:sz w:val="24"/>
          <w:szCs w:val="24"/>
          <w:rPrChange w:id="323" w:author="G C Upadhaya, Sudha" w:date="2021-01-24T20:03:00Z">
            <w:rPr>
              <w:ins w:id="324" w:author="G C Upadhaya, Sudha" w:date="2021-01-24T20:02:00Z"/>
              <w:rFonts w:ascii="Times" w:hAnsi="Times" w:cs="Cambria"/>
              <w:color w:val="222222"/>
              <w:sz w:val="24"/>
              <w:szCs w:val="24"/>
              <w:shd w:val="clear" w:color="auto" w:fill="FFFFFF"/>
            </w:rPr>
          </w:rPrChange>
        </w:rPr>
      </w:pPr>
      <w:proofErr w:type="spellStart"/>
      <w:ins w:id="325" w:author="G C Upadhaya, Sudha" w:date="2021-01-24T20:02:00Z">
        <w:r w:rsidRPr="001421F5">
          <w:rPr>
            <w:color w:val="222222"/>
            <w:sz w:val="24"/>
            <w:szCs w:val="24"/>
            <w:shd w:val="clear" w:color="auto" w:fill="FFFFFF"/>
            <w:rPrChange w:id="326" w:author="G C Upadhaya, Sudha" w:date="2021-01-24T20:03:00Z">
              <w:rPr>
                <w:rFonts w:ascii="Times" w:hAnsi="Times" w:cs="Cambria"/>
                <w:color w:val="222222"/>
                <w:sz w:val="24"/>
                <w:szCs w:val="24"/>
                <w:shd w:val="clear" w:color="auto" w:fill="FFFFFF"/>
              </w:rPr>
            </w:rPrChange>
          </w:rPr>
          <w:t>Ruijter</w:t>
        </w:r>
        <w:proofErr w:type="spellEnd"/>
        <w:r w:rsidRPr="001421F5">
          <w:rPr>
            <w:color w:val="222222"/>
            <w:sz w:val="24"/>
            <w:szCs w:val="24"/>
            <w:shd w:val="clear" w:color="auto" w:fill="FFFFFF"/>
            <w:rPrChange w:id="327" w:author="G C Upadhaya, Sudha" w:date="2021-01-24T20:03:00Z">
              <w:rPr>
                <w:rFonts w:ascii="Times" w:hAnsi="Times" w:cs="Cambria"/>
                <w:color w:val="222222"/>
                <w:sz w:val="24"/>
                <w:szCs w:val="24"/>
                <w:shd w:val="clear" w:color="auto" w:fill="FFFFFF"/>
              </w:rPr>
            </w:rPrChange>
          </w:rPr>
          <w:t xml:space="preserve">, J.M., </w:t>
        </w:r>
        <w:proofErr w:type="spellStart"/>
        <w:r w:rsidRPr="001421F5">
          <w:rPr>
            <w:color w:val="222222"/>
            <w:sz w:val="24"/>
            <w:szCs w:val="24"/>
            <w:shd w:val="clear" w:color="auto" w:fill="FFFFFF"/>
            <w:rPrChange w:id="328" w:author="G C Upadhaya, Sudha" w:date="2021-01-24T20:03:00Z">
              <w:rPr>
                <w:rFonts w:ascii="Times" w:hAnsi="Times" w:cs="Cambria"/>
                <w:color w:val="222222"/>
                <w:sz w:val="24"/>
                <w:szCs w:val="24"/>
                <w:shd w:val="clear" w:color="auto" w:fill="FFFFFF"/>
              </w:rPr>
            </w:rPrChange>
          </w:rPr>
          <w:t>Ramakers</w:t>
        </w:r>
        <w:proofErr w:type="spellEnd"/>
        <w:r w:rsidRPr="001421F5">
          <w:rPr>
            <w:color w:val="222222"/>
            <w:sz w:val="24"/>
            <w:szCs w:val="24"/>
            <w:shd w:val="clear" w:color="auto" w:fill="FFFFFF"/>
            <w:rPrChange w:id="329" w:author="G C Upadhaya, Sudha" w:date="2021-01-24T20:03:00Z">
              <w:rPr>
                <w:rFonts w:ascii="Times" w:hAnsi="Times" w:cs="Cambria"/>
                <w:color w:val="222222"/>
                <w:sz w:val="24"/>
                <w:szCs w:val="24"/>
                <w:shd w:val="clear" w:color="auto" w:fill="FFFFFF"/>
              </w:rPr>
            </w:rPrChange>
          </w:rPr>
          <w:t xml:space="preserve">, C., </w:t>
        </w:r>
        <w:proofErr w:type="spellStart"/>
        <w:r w:rsidRPr="001421F5">
          <w:rPr>
            <w:color w:val="222222"/>
            <w:sz w:val="24"/>
            <w:szCs w:val="24"/>
            <w:shd w:val="clear" w:color="auto" w:fill="FFFFFF"/>
            <w:rPrChange w:id="330" w:author="G C Upadhaya, Sudha" w:date="2021-01-24T20:03:00Z">
              <w:rPr>
                <w:rFonts w:ascii="Times" w:hAnsi="Times" w:cs="Cambria"/>
                <w:color w:val="222222"/>
                <w:sz w:val="24"/>
                <w:szCs w:val="24"/>
                <w:shd w:val="clear" w:color="auto" w:fill="FFFFFF"/>
              </w:rPr>
            </w:rPrChange>
          </w:rPr>
          <w:t>Hoogaars</w:t>
        </w:r>
        <w:proofErr w:type="spellEnd"/>
        <w:r w:rsidRPr="001421F5">
          <w:rPr>
            <w:color w:val="222222"/>
            <w:sz w:val="24"/>
            <w:szCs w:val="24"/>
            <w:shd w:val="clear" w:color="auto" w:fill="FFFFFF"/>
            <w:rPrChange w:id="331" w:author="G C Upadhaya, Sudha" w:date="2021-01-24T20:03:00Z">
              <w:rPr>
                <w:rFonts w:ascii="Times" w:hAnsi="Times" w:cs="Cambria"/>
                <w:color w:val="222222"/>
                <w:sz w:val="24"/>
                <w:szCs w:val="24"/>
                <w:shd w:val="clear" w:color="auto" w:fill="FFFFFF"/>
              </w:rPr>
            </w:rPrChange>
          </w:rPr>
          <w:t xml:space="preserve">, W.M.H., </w:t>
        </w:r>
        <w:proofErr w:type="spellStart"/>
        <w:r w:rsidRPr="001421F5">
          <w:rPr>
            <w:color w:val="222222"/>
            <w:sz w:val="24"/>
            <w:szCs w:val="24"/>
            <w:shd w:val="clear" w:color="auto" w:fill="FFFFFF"/>
            <w:rPrChange w:id="332" w:author="G C Upadhaya, Sudha" w:date="2021-01-24T20:03:00Z">
              <w:rPr>
                <w:rFonts w:ascii="Times" w:hAnsi="Times" w:cs="Cambria"/>
                <w:color w:val="222222"/>
                <w:sz w:val="24"/>
                <w:szCs w:val="24"/>
                <w:shd w:val="clear" w:color="auto" w:fill="FFFFFF"/>
              </w:rPr>
            </w:rPrChange>
          </w:rPr>
          <w:t>Karlen</w:t>
        </w:r>
        <w:proofErr w:type="spellEnd"/>
        <w:r w:rsidRPr="001421F5">
          <w:rPr>
            <w:color w:val="222222"/>
            <w:sz w:val="24"/>
            <w:szCs w:val="24"/>
            <w:shd w:val="clear" w:color="auto" w:fill="FFFFFF"/>
            <w:rPrChange w:id="333" w:author="G C Upadhaya, Sudha" w:date="2021-01-24T20:03:00Z">
              <w:rPr>
                <w:rFonts w:ascii="Times" w:hAnsi="Times" w:cs="Cambria"/>
                <w:color w:val="222222"/>
                <w:sz w:val="24"/>
                <w:szCs w:val="24"/>
                <w:shd w:val="clear" w:color="auto" w:fill="FFFFFF"/>
              </w:rPr>
            </w:rPrChange>
          </w:rPr>
          <w:t>, Y., Bakker, O., Van den Hoff, M.J.B. and Moorman, A.F.M. 2009. Amplification efficiency: linking baseline and bias in the analysis of quantitative PCR data. </w:t>
        </w:r>
        <w:r w:rsidRPr="001421F5">
          <w:rPr>
            <w:iCs/>
            <w:color w:val="222222"/>
            <w:sz w:val="24"/>
            <w:szCs w:val="24"/>
            <w:shd w:val="clear" w:color="auto" w:fill="FFFFFF"/>
            <w:rPrChange w:id="334" w:author="G C Upadhaya, Sudha" w:date="2021-01-24T20:03:00Z">
              <w:rPr>
                <w:rFonts w:ascii="Times" w:hAnsi="Times" w:cs="Cambria"/>
                <w:iCs/>
                <w:color w:val="222222"/>
                <w:sz w:val="24"/>
                <w:szCs w:val="24"/>
                <w:shd w:val="clear" w:color="auto" w:fill="FFFFFF"/>
              </w:rPr>
            </w:rPrChange>
          </w:rPr>
          <w:t>Nucleic acids research</w:t>
        </w:r>
        <w:r w:rsidRPr="001421F5">
          <w:rPr>
            <w:color w:val="222222"/>
            <w:sz w:val="24"/>
            <w:szCs w:val="24"/>
            <w:shd w:val="clear" w:color="auto" w:fill="FFFFFF"/>
            <w:rPrChange w:id="335" w:author="G C Upadhaya, Sudha" w:date="2021-01-24T20:03:00Z">
              <w:rPr>
                <w:rFonts w:ascii="Times" w:hAnsi="Times" w:cs="Cambria"/>
                <w:color w:val="222222"/>
                <w:sz w:val="24"/>
                <w:szCs w:val="24"/>
                <w:shd w:val="clear" w:color="auto" w:fill="FFFFFF"/>
              </w:rPr>
            </w:rPrChange>
          </w:rPr>
          <w:t>. </w:t>
        </w:r>
        <w:r w:rsidRPr="001421F5">
          <w:rPr>
            <w:iCs/>
            <w:color w:val="222222"/>
            <w:sz w:val="24"/>
            <w:szCs w:val="24"/>
            <w:shd w:val="clear" w:color="auto" w:fill="FFFFFF"/>
            <w:rPrChange w:id="336" w:author="G C Upadhaya, Sudha" w:date="2021-01-24T20:03:00Z">
              <w:rPr>
                <w:rFonts w:ascii="Times" w:hAnsi="Times" w:cs="Cambria"/>
                <w:iCs/>
                <w:color w:val="222222"/>
                <w:sz w:val="24"/>
                <w:szCs w:val="24"/>
                <w:shd w:val="clear" w:color="auto" w:fill="FFFFFF"/>
              </w:rPr>
            </w:rPrChange>
          </w:rPr>
          <w:t>37</w:t>
        </w:r>
        <w:r w:rsidRPr="001421F5">
          <w:rPr>
            <w:color w:val="222222"/>
            <w:sz w:val="24"/>
            <w:szCs w:val="24"/>
            <w:shd w:val="clear" w:color="auto" w:fill="FFFFFF"/>
            <w:rPrChange w:id="337" w:author="G C Upadhaya, Sudha" w:date="2021-01-24T20:03:00Z">
              <w:rPr>
                <w:rFonts w:ascii="Times" w:hAnsi="Times" w:cs="Cambria"/>
                <w:color w:val="222222"/>
                <w:sz w:val="24"/>
                <w:szCs w:val="24"/>
                <w:shd w:val="clear" w:color="auto" w:fill="FFFFFF"/>
              </w:rPr>
            </w:rPrChange>
          </w:rPr>
          <w:t>: 45.</w:t>
        </w:r>
      </w:ins>
    </w:p>
    <w:p w14:paraId="4E19BC5F" w14:textId="77777777" w:rsidR="001421F5" w:rsidRPr="001421F5" w:rsidRDefault="001421F5" w:rsidP="001421F5">
      <w:pPr>
        <w:pStyle w:val="ListParagraph"/>
        <w:numPr>
          <w:ilvl w:val="0"/>
          <w:numId w:val="1"/>
        </w:numPr>
        <w:spacing w:line="276" w:lineRule="auto"/>
        <w:jc w:val="both"/>
        <w:rPr>
          <w:ins w:id="338" w:author="G C Upadhaya, Sudha" w:date="2021-01-24T20:03:00Z"/>
          <w:rFonts w:ascii="Arial" w:hAnsi="Arial" w:cs="Arial"/>
          <w:sz w:val="24"/>
          <w:szCs w:val="24"/>
          <w:rPrChange w:id="339" w:author="G C Upadhaya, Sudha" w:date="2021-01-24T20:03:00Z">
            <w:rPr>
              <w:ins w:id="340" w:author="G C Upadhaya, Sudha" w:date="2021-01-24T20:03:00Z"/>
              <w:rFonts w:ascii="Times" w:hAnsi="Times" w:cs="Cambria"/>
              <w:sz w:val="24"/>
              <w:szCs w:val="24"/>
            </w:rPr>
          </w:rPrChange>
        </w:rPr>
      </w:pPr>
      <w:proofErr w:type="spellStart"/>
      <w:ins w:id="341" w:author="G C Upadhaya, Sudha" w:date="2021-01-24T20:03:00Z">
        <w:r w:rsidRPr="001421F5">
          <w:rPr>
            <w:rFonts w:ascii="Arial" w:hAnsi="Arial" w:cs="Arial"/>
            <w:color w:val="222222"/>
            <w:sz w:val="24"/>
            <w:szCs w:val="24"/>
            <w:shd w:val="clear" w:color="auto" w:fill="FFFFFF"/>
            <w:rPrChange w:id="342" w:author="G C Upadhaya, Sudha" w:date="2021-01-24T20:03:00Z">
              <w:rPr>
                <w:rFonts w:ascii="Times" w:hAnsi="Times" w:cs="Cambria"/>
                <w:color w:val="222222"/>
                <w:sz w:val="24"/>
                <w:szCs w:val="24"/>
                <w:shd w:val="clear" w:color="auto" w:fill="FFFFFF"/>
              </w:rPr>
            </w:rPrChange>
          </w:rPr>
          <w:t>Livak</w:t>
        </w:r>
        <w:proofErr w:type="spellEnd"/>
        <w:r w:rsidRPr="001421F5">
          <w:rPr>
            <w:rFonts w:ascii="Arial" w:hAnsi="Arial" w:cs="Arial"/>
            <w:color w:val="222222"/>
            <w:sz w:val="24"/>
            <w:szCs w:val="24"/>
            <w:shd w:val="clear" w:color="auto" w:fill="FFFFFF"/>
            <w:rPrChange w:id="343" w:author="G C Upadhaya, Sudha" w:date="2021-01-24T20:03:00Z">
              <w:rPr>
                <w:rFonts w:ascii="Times" w:hAnsi="Times" w:cs="Cambria"/>
                <w:color w:val="222222"/>
                <w:sz w:val="24"/>
                <w:szCs w:val="24"/>
                <w:shd w:val="clear" w:color="auto" w:fill="FFFFFF"/>
              </w:rPr>
            </w:rPrChange>
          </w:rPr>
          <w:t xml:space="preserve">, K.J. and </w:t>
        </w:r>
        <w:proofErr w:type="spellStart"/>
        <w:r w:rsidRPr="001421F5">
          <w:rPr>
            <w:rFonts w:ascii="Arial" w:hAnsi="Arial" w:cs="Arial"/>
            <w:color w:val="222222"/>
            <w:sz w:val="24"/>
            <w:szCs w:val="24"/>
            <w:shd w:val="clear" w:color="auto" w:fill="FFFFFF"/>
            <w:rPrChange w:id="344" w:author="G C Upadhaya, Sudha" w:date="2021-01-24T20:03:00Z">
              <w:rPr>
                <w:rFonts w:ascii="Times" w:hAnsi="Times" w:cs="Cambria"/>
                <w:color w:val="222222"/>
                <w:sz w:val="24"/>
                <w:szCs w:val="24"/>
                <w:shd w:val="clear" w:color="auto" w:fill="FFFFFF"/>
              </w:rPr>
            </w:rPrChange>
          </w:rPr>
          <w:t>Schmittgen</w:t>
        </w:r>
        <w:proofErr w:type="spellEnd"/>
        <w:r w:rsidRPr="001421F5">
          <w:rPr>
            <w:rFonts w:ascii="Arial" w:hAnsi="Arial" w:cs="Arial"/>
            <w:color w:val="222222"/>
            <w:sz w:val="24"/>
            <w:szCs w:val="24"/>
            <w:shd w:val="clear" w:color="auto" w:fill="FFFFFF"/>
            <w:rPrChange w:id="345" w:author="G C Upadhaya, Sudha" w:date="2021-01-24T20:03:00Z">
              <w:rPr>
                <w:rFonts w:ascii="Times" w:hAnsi="Times" w:cs="Cambria"/>
                <w:color w:val="222222"/>
                <w:sz w:val="24"/>
                <w:szCs w:val="24"/>
                <w:shd w:val="clear" w:color="auto" w:fill="FFFFFF"/>
              </w:rPr>
            </w:rPrChange>
          </w:rPr>
          <w:t>, T.D. 2001. Analysis of relative gene expression data using real-time quantitative PCR and the 2− ΔΔCT method. </w:t>
        </w:r>
        <w:r w:rsidRPr="001421F5">
          <w:rPr>
            <w:rFonts w:ascii="Arial" w:hAnsi="Arial" w:cs="Arial"/>
            <w:iCs/>
            <w:color w:val="222222"/>
            <w:sz w:val="24"/>
            <w:szCs w:val="24"/>
            <w:shd w:val="clear" w:color="auto" w:fill="FFFFFF"/>
            <w:rPrChange w:id="346" w:author="G C Upadhaya, Sudha" w:date="2021-01-24T20:03:00Z">
              <w:rPr>
                <w:rFonts w:ascii="Times" w:hAnsi="Times" w:cs="Cambria"/>
                <w:iCs/>
                <w:color w:val="222222"/>
                <w:sz w:val="24"/>
                <w:szCs w:val="24"/>
                <w:shd w:val="clear" w:color="auto" w:fill="FFFFFF"/>
              </w:rPr>
            </w:rPrChange>
          </w:rPr>
          <w:t>Methods</w:t>
        </w:r>
        <w:r w:rsidRPr="001421F5">
          <w:rPr>
            <w:rFonts w:ascii="Arial" w:hAnsi="Arial" w:cs="Arial"/>
            <w:color w:val="222222"/>
            <w:sz w:val="24"/>
            <w:szCs w:val="24"/>
            <w:shd w:val="clear" w:color="auto" w:fill="FFFFFF"/>
            <w:rPrChange w:id="347" w:author="G C Upadhaya, Sudha" w:date="2021-01-24T20:03:00Z">
              <w:rPr>
                <w:rFonts w:ascii="Times" w:hAnsi="Times" w:cs="Cambria"/>
                <w:color w:val="222222"/>
                <w:sz w:val="24"/>
                <w:szCs w:val="24"/>
                <w:shd w:val="clear" w:color="auto" w:fill="FFFFFF"/>
              </w:rPr>
            </w:rPrChange>
          </w:rPr>
          <w:t>. </w:t>
        </w:r>
        <w:r w:rsidRPr="001421F5">
          <w:rPr>
            <w:rFonts w:ascii="Arial" w:hAnsi="Arial" w:cs="Arial"/>
            <w:iCs/>
            <w:color w:val="222222"/>
            <w:sz w:val="24"/>
            <w:szCs w:val="24"/>
            <w:shd w:val="clear" w:color="auto" w:fill="FFFFFF"/>
            <w:rPrChange w:id="348" w:author="G C Upadhaya, Sudha" w:date="2021-01-24T20:03:00Z">
              <w:rPr>
                <w:rFonts w:ascii="Times" w:hAnsi="Times" w:cs="Cambria"/>
                <w:iCs/>
                <w:color w:val="222222"/>
                <w:sz w:val="24"/>
                <w:szCs w:val="24"/>
                <w:shd w:val="clear" w:color="auto" w:fill="FFFFFF"/>
              </w:rPr>
            </w:rPrChange>
          </w:rPr>
          <w:t>25</w:t>
        </w:r>
        <w:r w:rsidRPr="001421F5">
          <w:rPr>
            <w:rFonts w:ascii="Arial" w:hAnsi="Arial" w:cs="Arial"/>
            <w:color w:val="222222"/>
            <w:sz w:val="24"/>
            <w:szCs w:val="24"/>
            <w:shd w:val="clear" w:color="auto" w:fill="FFFFFF"/>
            <w:rPrChange w:id="349" w:author="G C Upadhaya, Sudha" w:date="2021-01-24T20:03:00Z">
              <w:rPr>
                <w:rFonts w:ascii="Times" w:hAnsi="Times" w:cs="Cambria"/>
                <w:color w:val="222222"/>
                <w:sz w:val="24"/>
                <w:szCs w:val="24"/>
                <w:shd w:val="clear" w:color="auto" w:fill="FFFFFF"/>
              </w:rPr>
            </w:rPrChange>
          </w:rPr>
          <w:t>:402-408.</w:t>
        </w:r>
        <w:r w:rsidRPr="001421F5">
          <w:rPr>
            <w:rFonts w:ascii="Arial" w:hAnsi="Arial" w:cs="Arial"/>
            <w:sz w:val="24"/>
            <w:szCs w:val="24"/>
            <w:rPrChange w:id="350" w:author="G C Upadhaya, Sudha" w:date="2021-01-24T20:03:00Z">
              <w:rPr>
                <w:rFonts w:ascii="Times" w:hAnsi="Times" w:cs="Cambria"/>
                <w:sz w:val="24"/>
                <w:szCs w:val="24"/>
              </w:rPr>
            </w:rPrChange>
          </w:rPr>
          <w:t xml:space="preserve"> </w:t>
        </w:r>
      </w:ins>
    </w:p>
    <w:p w14:paraId="4C5C57EF" w14:textId="77777777" w:rsidR="009B3520" w:rsidRPr="009B3520" w:rsidRDefault="009B3520" w:rsidP="009B3520">
      <w:pPr>
        <w:numPr>
          <w:ilvl w:val="0"/>
          <w:numId w:val="1"/>
        </w:numPr>
        <w:spacing w:after="160"/>
        <w:contextualSpacing/>
        <w:jc w:val="both"/>
        <w:rPr>
          <w:ins w:id="351" w:author="G C Upadhaya, Sudha" w:date="2021-01-24T21:53:00Z"/>
          <w:rFonts w:eastAsia="Times New Roman"/>
          <w:color w:val="222222"/>
          <w:sz w:val="24"/>
          <w:szCs w:val="24"/>
          <w:shd w:val="clear" w:color="auto" w:fill="FFFFFF"/>
          <w:lang w:val="en-US"/>
        </w:rPr>
      </w:pPr>
      <w:ins w:id="352" w:author="G C Upadhaya, Sudha" w:date="2021-01-24T21:53:00Z">
        <w:r w:rsidRPr="009B3520">
          <w:rPr>
            <w:rFonts w:eastAsia="Times New Roman"/>
            <w:color w:val="222222"/>
            <w:sz w:val="24"/>
            <w:szCs w:val="24"/>
            <w:shd w:val="clear" w:color="auto" w:fill="FFFFFF"/>
            <w:lang w:val="en-US"/>
          </w:rPr>
          <w:t xml:space="preserve">Wang, L., Wang, Y., Cao, H., Hao, X., Zeng, J., Yang, Y. and Wang, X. 2016. Transcriptome analysis of an anthracnose-resistant tea plant cultivar reveals genes associated with resistance to Colletotrichum </w:t>
        </w:r>
        <w:proofErr w:type="spellStart"/>
        <w:r w:rsidRPr="009B3520">
          <w:rPr>
            <w:rFonts w:eastAsia="Times New Roman"/>
            <w:color w:val="222222"/>
            <w:sz w:val="24"/>
            <w:szCs w:val="24"/>
            <w:shd w:val="clear" w:color="auto" w:fill="FFFFFF"/>
            <w:lang w:val="en-US"/>
          </w:rPr>
          <w:t>camelliae</w:t>
        </w:r>
        <w:proofErr w:type="spellEnd"/>
        <w:r w:rsidRPr="009B3520">
          <w:rPr>
            <w:rFonts w:eastAsia="Times New Roman"/>
            <w:color w:val="222222"/>
            <w:sz w:val="24"/>
            <w:szCs w:val="24"/>
            <w:shd w:val="clear" w:color="auto" w:fill="FFFFFF"/>
            <w:lang w:val="en-US"/>
          </w:rPr>
          <w:t>. </w:t>
        </w:r>
        <w:proofErr w:type="spellStart"/>
        <w:r w:rsidRPr="009B3520">
          <w:rPr>
            <w:rFonts w:eastAsia="Times New Roman"/>
            <w:iCs/>
            <w:color w:val="222222"/>
            <w:sz w:val="24"/>
            <w:szCs w:val="24"/>
            <w:shd w:val="clear" w:color="auto" w:fill="FFFFFF"/>
            <w:lang w:val="en-US"/>
          </w:rPr>
          <w:t>PLoS</w:t>
        </w:r>
        <w:proofErr w:type="spellEnd"/>
        <w:r w:rsidRPr="009B3520">
          <w:rPr>
            <w:rFonts w:eastAsia="Times New Roman"/>
            <w:iCs/>
            <w:color w:val="222222"/>
            <w:sz w:val="24"/>
            <w:szCs w:val="24"/>
            <w:shd w:val="clear" w:color="auto" w:fill="FFFFFF"/>
            <w:lang w:val="en-US"/>
          </w:rPr>
          <w:t xml:space="preserve"> One</w:t>
        </w:r>
        <w:r w:rsidRPr="009B3520">
          <w:rPr>
            <w:rFonts w:eastAsia="Times New Roman"/>
            <w:color w:val="222222"/>
            <w:sz w:val="24"/>
            <w:szCs w:val="24"/>
            <w:shd w:val="clear" w:color="auto" w:fill="FFFFFF"/>
            <w:lang w:val="en-US"/>
          </w:rPr>
          <w:t xml:space="preserve">. </w:t>
        </w:r>
        <w:proofErr w:type="gramStart"/>
        <w:r w:rsidRPr="009B3520">
          <w:rPr>
            <w:rFonts w:eastAsia="Times New Roman"/>
            <w:iCs/>
            <w:color w:val="222222"/>
            <w:sz w:val="24"/>
            <w:szCs w:val="24"/>
            <w:shd w:val="clear" w:color="auto" w:fill="FFFFFF"/>
            <w:lang w:val="en-US"/>
          </w:rPr>
          <w:t>11</w:t>
        </w:r>
        <w:r w:rsidRPr="009B3520">
          <w:rPr>
            <w:rFonts w:eastAsia="Times New Roman"/>
            <w:color w:val="222222"/>
            <w:sz w:val="24"/>
            <w:szCs w:val="24"/>
            <w:shd w:val="clear" w:color="auto" w:fill="FFFFFF"/>
            <w:lang w:val="en-US"/>
          </w:rPr>
          <w:t>:e</w:t>
        </w:r>
        <w:proofErr w:type="gramEnd"/>
        <w:r w:rsidRPr="009B3520">
          <w:rPr>
            <w:rFonts w:eastAsia="Times New Roman"/>
            <w:color w:val="222222"/>
            <w:sz w:val="24"/>
            <w:szCs w:val="24"/>
            <w:shd w:val="clear" w:color="auto" w:fill="FFFFFF"/>
            <w:lang w:val="en-US"/>
          </w:rPr>
          <w:t>0148535.</w:t>
        </w:r>
      </w:ins>
    </w:p>
    <w:p w14:paraId="0DA65A59" w14:textId="77777777" w:rsidR="001421F5" w:rsidRPr="001421F5" w:rsidRDefault="001421F5" w:rsidP="009B3520">
      <w:pPr>
        <w:ind w:left="630"/>
        <w:jc w:val="both"/>
        <w:rPr>
          <w:sz w:val="24"/>
          <w:szCs w:val="24"/>
        </w:rPr>
        <w:pPrChange w:id="353" w:author="G C Upadhaya, Sudha" w:date="2021-01-24T21:53:00Z">
          <w:pPr>
            <w:numPr>
              <w:numId w:val="1"/>
            </w:numPr>
            <w:ind w:left="540" w:hanging="360"/>
            <w:jc w:val="both"/>
          </w:pPr>
        </w:pPrChange>
      </w:pPr>
    </w:p>
    <w:p w14:paraId="41E4B8BC" w14:textId="77777777" w:rsidR="00D44044" w:rsidRDefault="00D44044">
      <w:pPr>
        <w:jc w:val="both"/>
        <w:rPr>
          <w:sz w:val="24"/>
          <w:szCs w:val="24"/>
        </w:rPr>
      </w:pPr>
    </w:p>
    <w:p w14:paraId="7E8FEB2C" w14:textId="77777777" w:rsidR="00D44044" w:rsidRDefault="00D44044">
      <w:pPr>
        <w:rPr>
          <w:b/>
        </w:rPr>
      </w:pPr>
    </w:p>
    <w:p w14:paraId="723DDFE2" w14:textId="77777777" w:rsidR="00D44044" w:rsidRDefault="00D44044">
      <w:pPr>
        <w:rPr>
          <w:b/>
        </w:rPr>
      </w:pPr>
    </w:p>
    <w:p w14:paraId="4AC2C654" w14:textId="77777777" w:rsidR="00D44044" w:rsidRDefault="0021510F">
      <w:pPr>
        <w:rPr>
          <w:b/>
        </w:rPr>
      </w:pPr>
      <w:proofErr w:type="spellStart"/>
      <w:r>
        <w:rPr>
          <w:b/>
        </w:rPr>
        <w:t>Garbagio</w:t>
      </w:r>
      <w:proofErr w:type="spellEnd"/>
      <w:r>
        <w:rPr>
          <w:b/>
        </w:rPr>
        <w:t xml:space="preserve"> </w:t>
      </w:r>
    </w:p>
    <w:p w14:paraId="2D3F6DA4" w14:textId="77777777" w:rsidR="00D44044" w:rsidRDefault="0021510F">
      <w:pPr>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755E0058" w14:textId="77777777" w:rsidR="003666B0" w:rsidRDefault="003666B0">
      <w:pPr>
        <w:ind w:firstLine="720"/>
        <w:jc w:val="both"/>
        <w:rPr>
          <w:color w:val="333333"/>
          <w:sz w:val="24"/>
          <w:szCs w:val="24"/>
        </w:rPr>
      </w:pPr>
    </w:p>
    <w:p w14:paraId="32403305" w14:textId="77777777" w:rsidR="003666B0" w:rsidRDefault="003666B0" w:rsidP="003666B0">
      <w:pPr>
        <w:ind w:firstLine="720"/>
        <w:jc w:val="both"/>
        <w:rPr>
          <w:b/>
        </w:rPr>
      </w:pPr>
    </w:p>
    <w:sectPr w:rsidR="003666B0">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David Wheeler" w:date="2020-05-27T16:20:00Z" w:initials="">
    <w:p w14:paraId="6E01405D" w14:textId="77777777" w:rsidR="0021510F" w:rsidRDefault="0021510F">
      <w:pPr>
        <w:widowControl w:val="0"/>
        <w:pBdr>
          <w:top w:val="nil"/>
          <w:left w:val="nil"/>
          <w:bottom w:val="nil"/>
          <w:right w:val="nil"/>
          <w:between w:val="nil"/>
        </w:pBdr>
        <w:spacing w:line="240" w:lineRule="auto"/>
        <w:rPr>
          <w:color w:val="000000"/>
        </w:rPr>
      </w:pPr>
      <w:r>
        <w:rPr>
          <w:color w:val="000000"/>
        </w:rPr>
        <w:t>This can/should be reduced to one summary paragraph?</w:t>
      </w:r>
    </w:p>
  </w:comment>
  <w:comment w:id="23" w:author="David Wheeler" w:date="2020-05-27T16:22:00Z" w:initials="">
    <w:p w14:paraId="410F23ED" w14:textId="77777777" w:rsidR="0021510F" w:rsidRDefault="0021510F">
      <w:pPr>
        <w:widowControl w:val="0"/>
        <w:pBdr>
          <w:top w:val="nil"/>
          <w:left w:val="nil"/>
          <w:bottom w:val="nil"/>
          <w:right w:val="nil"/>
          <w:between w:val="nil"/>
        </w:pBdr>
        <w:spacing w:line="240" w:lineRule="auto"/>
        <w:rPr>
          <w:color w:val="000000"/>
        </w:rPr>
      </w:pPr>
      <w:r>
        <w:rPr>
          <w:color w:val="000000"/>
        </w:rPr>
        <w:t>These seem excessive, for now.</w:t>
      </w:r>
    </w:p>
  </w:comment>
  <w:comment w:id="24" w:author="David Wheeler" w:date="2020-03-26T17:28:00Z" w:initials="">
    <w:p w14:paraId="7CE2038D" w14:textId="77777777" w:rsidR="0021510F" w:rsidRDefault="0021510F">
      <w:pPr>
        <w:widowControl w:val="0"/>
        <w:pBdr>
          <w:top w:val="nil"/>
          <w:left w:val="nil"/>
          <w:bottom w:val="nil"/>
          <w:right w:val="nil"/>
          <w:between w:val="nil"/>
        </w:pBdr>
        <w:spacing w:line="240" w:lineRule="auto"/>
        <w:rPr>
          <w:color w:val="000000"/>
        </w:rPr>
      </w:pPr>
      <w:r>
        <w:rPr>
          <w:color w:val="000000"/>
        </w:rPr>
        <w:t>Too verbose!</w:t>
      </w:r>
    </w:p>
  </w:comment>
  <w:comment w:id="25" w:author="David Wheeler" w:date="2020-03-26T17:29:00Z" w:initials="">
    <w:p w14:paraId="05AF2ADE" w14:textId="77777777" w:rsidR="0021510F" w:rsidRDefault="0021510F">
      <w:pPr>
        <w:widowControl w:val="0"/>
        <w:pBdr>
          <w:top w:val="nil"/>
          <w:left w:val="nil"/>
          <w:bottom w:val="nil"/>
          <w:right w:val="nil"/>
          <w:between w:val="nil"/>
        </w:pBdr>
        <w:spacing w:line="240" w:lineRule="auto"/>
        <w:rPr>
          <w:color w:val="000000"/>
        </w:rPr>
      </w:pPr>
      <w:r>
        <w:rPr>
          <w:color w:val="000000"/>
        </w:rPr>
        <w:t>consider legend</w:t>
      </w:r>
    </w:p>
  </w:comment>
  <w:comment w:id="56" w:author="G C Upadhaya, Sudha" w:date="2021-01-24T17:27:00Z" w:initials="GCUS">
    <w:p w14:paraId="2C0C36D4" w14:textId="77777777" w:rsidR="0021510F" w:rsidRDefault="0021510F" w:rsidP="00C26F51">
      <w:pPr>
        <w:pStyle w:val="CommentText"/>
      </w:pPr>
      <w:r>
        <w:rPr>
          <w:rStyle w:val="CommentReference"/>
        </w:rPr>
        <w:annotationRef/>
      </w:r>
      <w:r>
        <w:t>Need to add primer sequence for mint DEGs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01405D" w15:done="0"/>
  <w15:commentEx w15:paraId="410F23ED" w15:done="0"/>
  <w15:commentEx w15:paraId="7CE2038D" w15:done="0"/>
  <w15:commentEx w15:paraId="05AF2ADE" w15:done="0"/>
  <w15:commentEx w15:paraId="2C0C36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01405D" w16cid:durableId="23B3CC17"/>
  <w16cid:commentId w16cid:paraId="410F23ED" w16cid:durableId="23B3CC18"/>
  <w16cid:commentId w16cid:paraId="7CE2038D" w16cid:durableId="23B3CC20"/>
  <w16cid:commentId w16cid:paraId="05AF2ADE" w16cid:durableId="23B3CC21"/>
  <w16cid:commentId w16cid:paraId="2C0C36D4" w16cid:durableId="23B82C7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00000000000000000"/>
    <w:charset w:val="00"/>
    <w:family w:val="auto"/>
    <w:pitch w:val="default"/>
  </w:font>
  <w:font w:name="Arial Unicode MS">
    <w:altName w:val="Arial"/>
    <w:panose1 w:val="020B0604020202020204"/>
    <w:charset w:val="00"/>
    <w:family w:val="auto"/>
    <w:pitch w:val="default"/>
  </w:font>
  <w:font w:name="Times">
    <w:altName w:val="﷽﷽﷽﷽﷽﷽坡蠽☝"/>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642CA"/>
    <w:rsid w:val="000972B9"/>
    <w:rsid w:val="00112BCE"/>
    <w:rsid w:val="001421F5"/>
    <w:rsid w:val="00182DA8"/>
    <w:rsid w:val="00186225"/>
    <w:rsid w:val="001D4BC4"/>
    <w:rsid w:val="001E4D2F"/>
    <w:rsid w:val="0021510F"/>
    <w:rsid w:val="00217BBC"/>
    <w:rsid w:val="00241485"/>
    <w:rsid w:val="002D3B68"/>
    <w:rsid w:val="003666B0"/>
    <w:rsid w:val="00376DF9"/>
    <w:rsid w:val="003D5628"/>
    <w:rsid w:val="003D6FC8"/>
    <w:rsid w:val="005B3BB8"/>
    <w:rsid w:val="005C7DAB"/>
    <w:rsid w:val="00634FFD"/>
    <w:rsid w:val="00645592"/>
    <w:rsid w:val="00686B68"/>
    <w:rsid w:val="00742DA3"/>
    <w:rsid w:val="007A653F"/>
    <w:rsid w:val="007B03DB"/>
    <w:rsid w:val="007C253B"/>
    <w:rsid w:val="007D6B56"/>
    <w:rsid w:val="00844957"/>
    <w:rsid w:val="00866E00"/>
    <w:rsid w:val="008C49ED"/>
    <w:rsid w:val="008F2590"/>
    <w:rsid w:val="00921F21"/>
    <w:rsid w:val="00963939"/>
    <w:rsid w:val="009B3520"/>
    <w:rsid w:val="009C4E95"/>
    <w:rsid w:val="00A62C5B"/>
    <w:rsid w:val="00B9386B"/>
    <w:rsid w:val="00C00CE8"/>
    <w:rsid w:val="00C26F51"/>
    <w:rsid w:val="00CC693D"/>
    <w:rsid w:val="00D44044"/>
    <w:rsid w:val="00DD6232"/>
    <w:rsid w:val="00F42629"/>
    <w:rsid w:val="00F71CA4"/>
    <w:rsid w:val="00FD6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hyperlink" Target="https://apsjournals.apsnet.org/doi/10.1094/PHP-2011-0323-02-RS" TargetMode="External"/><Relationship Id="rId3" Type="http://schemas.openxmlformats.org/officeDocument/2006/relationships/settings" Target="settings.xml"/><Relationship Id="rId21" Type="http://schemas.openxmlformats.org/officeDocument/2006/relationships/hyperlink" Target="https://doi.org/10.1186/1471-2164-14-607" TargetMode="External"/><Relationship Id="rId34" Type="http://schemas.openxmlformats.org/officeDocument/2006/relationships/hyperlink" Target="https://apsjournals.apsnet.org/doi/10.1094/PHP-2011-0323-02-RS" TargetMode="Externa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apsnet.org/edcenter/intropp/lessons/fungi/ascomycetes/Pages/VerticilliumWilt.aspx" TargetMode="External"/><Relationship Id="rId29" Type="http://schemas.openxmlformats.org/officeDocument/2006/relationships/hyperlink" Target="https://apsjournals.apsnet.org/doi/10.1094/PHP-2011-0323-02-RS"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hyperlink" Target="https://doi.org/10.1111/nph.15567" TargetMode="External"/><Relationship Id="rId32" Type="http://schemas.openxmlformats.org/officeDocument/2006/relationships/hyperlink" Target="https://apsjournals.apsnet.org/doi/10.1094/PHP-2011-0323-02-RS" TargetMode="External"/><Relationship Id="rId37"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hyperlink" Target="https://doi.org/10.3389/fpls.2015.00428" TargetMode="External"/><Relationship Id="rId28" Type="http://schemas.openxmlformats.org/officeDocument/2006/relationships/hyperlink" Target="https://apsjournals.apsnet.org/doi/10.1094/PHP-2011-0323-02-RS"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hyperlink" Target="https://apsjournals.apsnet.org/doi/10.1094/PHP-2011-0323-02-R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86/1471-2164-14-852"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doi.org/10.1094/PHP-2011-0323-02-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4654</TotalTime>
  <Pages>22</Pages>
  <Words>5107</Words>
  <Characters>29115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 C Upadhaya, Sudha</cp:lastModifiedBy>
  <cp:revision>3</cp:revision>
  <dcterms:created xsi:type="dcterms:W3CDTF">2021-01-21T17:47:00Z</dcterms:created>
  <dcterms:modified xsi:type="dcterms:W3CDTF">2021-01-25T07:46:00Z</dcterms:modified>
</cp:coreProperties>
</file>