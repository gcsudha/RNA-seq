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77777777" w:rsidR="00D44044" w:rsidRDefault="0021510F">
      <w:pPr>
        <w:jc w:val="center"/>
        <w:rPr>
          <w:sz w:val="24"/>
          <w:szCs w:val="24"/>
        </w:rPr>
      </w:pPr>
      <w:r>
        <w:rPr>
          <w:sz w:val="24"/>
          <w:szCs w:val="24"/>
        </w:rPr>
        <w:t>David Linnard Wheeler</w:t>
      </w:r>
      <w:r>
        <w:rPr>
          <w:sz w:val="24"/>
          <w:szCs w:val="24"/>
          <w:vertAlign w:val="superscript"/>
        </w:rPr>
        <w:t>*1</w:t>
      </w:r>
      <w:r>
        <w:rPr>
          <w:sz w:val="24"/>
          <w:szCs w:val="24"/>
        </w:rPr>
        <w:t xml:space="preserve">, </w:t>
      </w:r>
      <w:proofErr w:type="spellStart"/>
      <w:r>
        <w:rPr>
          <w:sz w:val="24"/>
          <w:szCs w:val="24"/>
        </w:rPr>
        <w:t>Jeness</w:t>
      </w:r>
      <w:proofErr w:type="spellEnd"/>
      <w:r>
        <w:rPr>
          <w:sz w:val="24"/>
          <w:szCs w:val="24"/>
        </w:rPr>
        <w:t xml:space="preserve"> Scott</w:t>
      </w:r>
      <w:r>
        <w:rPr>
          <w:sz w:val="24"/>
          <w:szCs w:val="24"/>
          <w:vertAlign w:val="superscript"/>
        </w:rPr>
        <w:t>2</w:t>
      </w:r>
      <w:r>
        <w:rPr>
          <w:sz w:val="24"/>
          <w:szCs w:val="24"/>
        </w:rPr>
        <w:t>,</w:t>
      </w:r>
    </w:p>
    <w:p w14:paraId="74E72206" w14:textId="77777777" w:rsidR="00D44044" w:rsidRDefault="0021510F">
      <w:pPr>
        <w:jc w:val="center"/>
        <w:rPr>
          <w:sz w:val="24"/>
          <w:szCs w:val="24"/>
          <w:vertAlign w:val="superscript"/>
        </w:rPr>
      </w:pPr>
      <w:r>
        <w:rPr>
          <w:sz w:val="24"/>
          <w:szCs w:val="24"/>
        </w:rPr>
        <w:t>Jeremiah Kam Sung Dung</w:t>
      </w:r>
      <w:r>
        <w:rPr>
          <w:sz w:val="24"/>
          <w:szCs w:val="24"/>
          <w:vertAlign w:val="superscript"/>
        </w:rPr>
        <w:t>2</w:t>
      </w:r>
      <w:r>
        <w:rPr>
          <w:sz w:val="24"/>
          <w:szCs w:val="24"/>
        </w:rPr>
        <w:t>, and Dennis Allen Johnson</w:t>
      </w:r>
      <w:r>
        <w:rPr>
          <w:sz w:val="24"/>
          <w:szCs w:val="24"/>
          <w:vertAlign w:val="superscript"/>
        </w:rPr>
        <w:t>1</w:t>
      </w:r>
    </w:p>
    <w:p w14:paraId="621134D7" w14:textId="77777777" w:rsidR="00D44044" w:rsidRDefault="0021510F">
      <w:pPr>
        <w:jc w:val="center"/>
        <w:rPr>
          <w:sz w:val="24"/>
          <w:szCs w:val="24"/>
        </w:rPr>
      </w:pPr>
      <w:r>
        <w:rPr>
          <w:sz w:val="24"/>
          <w:szCs w:val="24"/>
        </w:rPr>
        <w:t xml:space="preserve"> </w:t>
      </w:r>
    </w:p>
    <w:p w14:paraId="49251544" w14:textId="77777777" w:rsidR="00D44044" w:rsidRDefault="0021510F">
      <w:pPr>
        <w:ind w:left="720"/>
        <w:rPr>
          <w:sz w:val="24"/>
          <w:szCs w:val="24"/>
        </w:rPr>
      </w:pPr>
      <w:r>
        <w:rPr>
          <w:sz w:val="24"/>
          <w:szCs w:val="24"/>
          <w:vertAlign w:val="superscript"/>
        </w:rPr>
        <w:t>1.</w:t>
      </w:r>
      <w:r>
        <w:rPr>
          <w:sz w:val="24"/>
          <w:szCs w:val="24"/>
        </w:rPr>
        <w:t xml:space="preserve"> Department of Plant Pathology, Washington State University,</w:t>
      </w:r>
    </w:p>
    <w:p w14:paraId="2EADA087" w14:textId="77777777" w:rsidR="00D44044" w:rsidRDefault="0021510F">
      <w:pPr>
        <w:ind w:left="720"/>
        <w:rPr>
          <w:sz w:val="24"/>
          <w:szCs w:val="24"/>
        </w:rPr>
      </w:pPr>
      <w:r>
        <w:rPr>
          <w:sz w:val="24"/>
          <w:szCs w:val="24"/>
        </w:rPr>
        <w:t>Pullman, WA, USA</w:t>
      </w:r>
    </w:p>
    <w:p w14:paraId="55F4382E" w14:textId="77777777" w:rsidR="00D44044" w:rsidRDefault="0021510F">
      <w:pPr>
        <w:ind w:left="720"/>
        <w:rPr>
          <w:sz w:val="24"/>
          <w:szCs w:val="24"/>
        </w:rPr>
      </w:pPr>
      <w:r>
        <w:rPr>
          <w:sz w:val="24"/>
          <w:szCs w:val="24"/>
          <w:vertAlign w:val="superscript"/>
        </w:rPr>
        <w:t>2.</w:t>
      </w:r>
      <w:r>
        <w:rPr>
          <w:b/>
          <w:sz w:val="24"/>
          <w:szCs w:val="24"/>
        </w:rPr>
        <w:t xml:space="preserve"> </w:t>
      </w:r>
      <w:r>
        <w:rPr>
          <w:sz w:val="24"/>
          <w:szCs w:val="24"/>
        </w:rPr>
        <w:t>Department of Botany and Plant Pathology, Oregon State University, Madras, OR, USA</w:t>
      </w:r>
    </w:p>
    <w:p w14:paraId="151C0E16" w14:textId="77777777" w:rsidR="00D44044" w:rsidRDefault="0021510F">
      <w:pPr>
        <w:jc w:val="center"/>
        <w:rPr>
          <w:b/>
          <w:sz w:val="24"/>
          <w:szCs w:val="24"/>
        </w:rPr>
      </w:pPr>
      <w:r>
        <w:rPr>
          <w:b/>
          <w:sz w:val="24"/>
          <w:szCs w:val="24"/>
        </w:rPr>
        <w:t>Correspondence:</w:t>
      </w:r>
    </w:p>
    <w:p w14:paraId="70551F81" w14:textId="77777777" w:rsidR="00D44044" w:rsidRDefault="0021510F">
      <w:pPr>
        <w:jc w:val="center"/>
        <w:rPr>
          <w:sz w:val="24"/>
          <w:szCs w:val="24"/>
        </w:rPr>
      </w:pPr>
      <w:r>
        <w:rPr>
          <w:sz w:val="24"/>
          <w:szCs w:val="24"/>
        </w:rPr>
        <w:t>David L. Wheeler</w:t>
      </w:r>
    </w:p>
    <w:p w14:paraId="0CA69CF0" w14:textId="77777777" w:rsidR="00D44044" w:rsidRDefault="0021510F">
      <w:pPr>
        <w:jc w:val="center"/>
        <w:rPr>
          <w:sz w:val="24"/>
          <w:szCs w:val="24"/>
        </w:rPr>
      </w:pPr>
      <w:r>
        <w:rPr>
          <w:sz w:val="24"/>
          <w:szCs w:val="24"/>
        </w:rPr>
        <w:t>Tel: 1+ (215) 880-3024</w:t>
      </w:r>
    </w:p>
    <w:p w14:paraId="6EDF6D70" w14:textId="77777777" w:rsidR="00D44044" w:rsidRDefault="0021510F">
      <w:pPr>
        <w:jc w:val="center"/>
        <w:rPr>
          <w:sz w:val="24"/>
          <w:szCs w:val="24"/>
        </w:rPr>
      </w:pPr>
      <w:r>
        <w:rPr>
          <w:color w:val="954F72"/>
          <w:sz w:val="24"/>
          <w:szCs w:val="24"/>
        </w:rPr>
        <w:t>david.wheeler@wsu.edu</w:t>
      </w:r>
      <w:r>
        <w:rPr>
          <w:sz w:val="24"/>
          <w:szCs w:val="24"/>
        </w:rP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sz w:val="24"/>
                <w:szCs w:val="24"/>
              </w:rPr>
            </w:pPr>
            <w:r>
              <w:rPr>
                <w:b/>
                <w:sz w:val="24"/>
                <w:szCs w:val="24"/>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sz w:val="24"/>
                <w:szCs w:val="24"/>
              </w:rPr>
            </w:pPr>
            <w:r>
              <w:rPr>
                <w:b/>
                <w:sz w:val="24"/>
                <w:szCs w:val="24"/>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rPr>
                <w:sz w:val="24"/>
                <w:szCs w:val="24"/>
              </w:rPr>
            </w:pPr>
            <w:r>
              <w:rPr>
                <w:sz w:val="24"/>
                <w:szCs w:val="24"/>
              </w:rP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rPr>
                <w:sz w:val="24"/>
                <w:szCs w:val="24"/>
              </w:rPr>
            </w:pPr>
            <w:r>
              <w:rPr>
                <w:sz w:val="24"/>
                <w:szCs w:val="24"/>
              </w:rP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rPr>
                <w:sz w:val="24"/>
                <w:szCs w:val="24"/>
              </w:rPr>
            </w:pPr>
            <w:r>
              <w:rPr>
                <w:sz w:val="24"/>
                <w:szCs w:val="24"/>
              </w:rP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sz w:val="24"/>
                <w:szCs w:val="24"/>
              </w:rPr>
            </w:pPr>
            <w:r>
              <w:rPr>
                <w:b/>
                <w:sz w:val="24"/>
                <w:szCs w:val="24"/>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rPr>
                <w:sz w:val="24"/>
                <w:szCs w:val="24"/>
              </w:rPr>
            </w:pPr>
            <w:r>
              <w:rPr>
                <w:sz w:val="24"/>
                <w:szCs w:val="24"/>
              </w:rP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rPr>
                <w:sz w:val="24"/>
                <w:szCs w:val="24"/>
              </w:rPr>
            </w:pPr>
            <w:r>
              <w:rPr>
                <w:sz w:val="24"/>
                <w:szCs w:val="24"/>
              </w:rP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rPr>
                <w:sz w:val="24"/>
                <w:szCs w:val="24"/>
              </w:rPr>
            </w:pPr>
            <w:r>
              <w:rPr>
                <w:sz w:val="24"/>
                <w:szCs w:val="24"/>
              </w:rP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rPr>
                <w:sz w:val="24"/>
                <w:szCs w:val="24"/>
              </w:rPr>
            </w:pPr>
            <w:r>
              <w:rPr>
                <w:sz w:val="24"/>
                <w:szCs w:val="24"/>
              </w:rP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rPr>
                <w:sz w:val="24"/>
                <w:szCs w:val="24"/>
              </w:rPr>
            </w:pPr>
            <w:r>
              <w:rPr>
                <w:sz w:val="24"/>
                <w:szCs w:val="24"/>
              </w:rP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rPr>
                <w:sz w:val="24"/>
                <w:szCs w:val="24"/>
              </w:rPr>
            </w:pPr>
            <w:r>
              <w:rPr>
                <w:sz w:val="24"/>
                <w:szCs w:val="24"/>
              </w:rP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rPr>
                <w:sz w:val="24"/>
                <w:szCs w:val="24"/>
              </w:rPr>
            </w:pPr>
            <w:r>
              <w:rPr>
                <w:sz w:val="24"/>
                <w:szCs w:val="24"/>
              </w:rP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rPr>
                <w:sz w:val="24"/>
                <w:szCs w:val="24"/>
              </w:rPr>
            </w:pPr>
            <w:r>
              <w:rPr>
                <w:sz w:val="24"/>
                <w:szCs w:val="24"/>
              </w:rP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rPr>
                <w:sz w:val="24"/>
                <w:szCs w:val="24"/>
              </w:rPr>
            </w:pPr>
            <w:r>
              <w:rPr>
                <w:sz w:val="24"/>
                <w:szCs w:val="24"/>
              </w:rP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rPr>
                <w:sz w:val="24"/>
                <w:szCs w:val="24"/>
              </w:rPr>
            </w:pPr>
            <w:r>
              <w:rPr>
                <w:sz w:val="24"/>
                <w:szCs w:val="24"/>
              </w:rP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sz w:val="24"/>
                <w:szCs w:val="24"/>
              </w:rPr>
            </w:pPr>
            <w:r>
              <w:rPr>
                <w:b/>
                <w:sz w:val="24"/>
                <w:szCs w:val="24"/>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sz w:val="24"/>
                <w:szCs w:val="24"/>
              </w:rPr>
            </w:pPr>
            <w:r>
              <w:rPr>
                <w:b/>
                <w:sz w:val="24"/>
                <w:szCs w:val="24"/>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rPr>
                <w:sz w:val="24"/>
                <w:szCs w:val="24"/>
              </w:rPr>
            </w:pPr>
            <w:r>
              <w:rPr>
                <w:sz w:val="24"/>
                <w:szCs w:val="24"/>
              </w:rP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rPr>
                <w:sz w:val="24"/>
                <w:szCs w:val="24"/>
              </w:rPr>
            </w:pPr>
            <w:r>
              <w:rPr>
                <w:sz w:val="24"/>
                <w:szCs w:val="24"/>
              </w:rP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rPr>
                <w:sz w:val="24"/>
                <w:szCs w:val="24"/>
              </w:rPr>
            </w:pPr>
            <w:r>
              <w:rPr>
                <w:sz w:val="24"/>
                <w:szCs w:val="24"/>
              </w:rP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rPr>
                <w:sz w:val="24"/>
                <w:szCs w:val="24"/>
              </w:rPr>
            </w:pPr>
            <w:r>
              <w:rPr>
                <w:sz w:val="24"/>
                <w:szCs w:val="24"/>
              </w:rP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rPr>
                <w:sz w:val="24"/>
                <w:szCs w:val="24"/>
              </w:rPr>
            </w:pPr>
            <w:r>
              <w:rPr>
                <w:sz w:val="24"/>
                <w:szCs w:val="24"/>
              </w:rP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77777777" w:rsidR="00D44044" w:rsidRDefault="0021510F">
            <w:pPr>
              <w:ind w:left="360"/>
              <w:jc w:val="center"/>
              <w:rPr>
                <w:sz w:val="24"/>
                <w:szCs w:val="24"/>
              </w:rPr>
            </w:pPr>
            <w:r>
              <w:rPr>
                <w:sz w:val="24"/>
                <w:szCs w:val="24"/>
              </w:rPr>
              <w:t xml:space="preserve">2 </w:t>
            </w:r>
          </w:p>
        </w:tc>
      </w:tr>
      <w:tr w:rsidR="00D44044" w14:paraId="0CF101DC"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59F304E7" w14:textId="77777777" w:rsidR="00D44044" w:rsidRDefault="0021510F">
            <w:pPr>
              <w:ind w:left="720"/>
              <w:jc w:val="center"/>
              <w:rPr>
                <w:sz w:val="24"/>
                <w:szCs w:val="24"/>
              </w:rPr>
            </w:pPr>
            <w:r>
              <w:rPr>
                <w:sz w:val="24"/>
                <w:szCs w:val="24"/>
              </w:rPr>
              <w:lastRenderedPageBreak/>
              <w:t>Supporting figures</w:t>
            </w:r>
          </w:p>
        </w:tc>
        <w:tc>
          <w:tcPr>
            <w:tcW w:w="3480" w:type="dxa"/>
            <w:tcBorders>
              <w:top w:val="nil"/>
              <w:left w:val="nil"/>
              <w:bottom w:val="single" w:sz="8" w:space="0" w:color="000000"/>
              <w:right w:val="nil"/>
            </w:tcBorders>
            <w:tcMar>
              <w:top w:w="100" w:type="dxa"/>
              <w:left w:w="100" w:type="dxa"/>
              <w:bottom w:w="100" w:type="dxa"/>
              <w:right w:w="100" w:type="dxa"/>
            </w:tcMar>
          </w:tcPr>
          <w:p w14:paraId="5B0FEC81" w14:textId="77777777" w:rsidR="00D44044" w:rsidRDefault="0021510F">
            <w:pPr>
              <w:ind w:left="360"/>
              <w:jc w:val="center"/>
              <w:rPr>
                <w:sz w:val="24"/>
                <w:szCs w:val="24"/>
              </w:rPr>
            </w:pPr>
            <w:r>
              <w:rPr>
                <w:sz w:val="24"/>
                <w:szCs w:val="24"/>
              </w:rPr>
              <w:t xml:space="preserve"> </w:t>
            </w:r>
          </w:p>
        </w:tc>
      </w:tr>
    </w:tbl>
    <w:p w14:paraId="14E1051B" w14:textId="77777777" w:rsidR="00D44044" w:rsidRDefault="00D44044">
      <w:pPr>
        <w:rPr>
          <w:b/>
          <w:sz w:val="24"/>
          <w:szCs w:val="24"/>
        </w:rPr>
      </w:pPr>
    </w:p>
    <w:p w14:paraId="178D886B" w14:textId="77777777" w:rsidR="00D44044" w:rsidRDefault="00D44044">
      <w:pPr>
        <w:rPr>
          <w:b/>
          <w:sz w:val="24"/>
          <w:szCs w:val="24"/>
        </w:rPr>
      </w:pPr>
    </w:p>
    <w:p w14:paraId="2BB73FC6" w14:textId="77777777" w:rsidR="00D44044" w:rsidRDefault="00D44044">
      <w:pPr>
        <w:rPr>
          <w:b/>
          <w:sz w:val="24"/>
          <w:szCs w:val="24"/>
        </w:rPr>
      </w:pPr>
    </w:p>
    <w:p w14:paraId="30164CAC" w14:textId="77777777" w:rsidR="00D44044" w:rsidRDefault="0021510F">
      <w:pPr>
        <w:rPr>
          <w:b/>
          <w:sz w:val="28"/>
          <w:szCs w:val="28"/>
        </w:rPr>
      </w:pPr>
      <w:r>
        <w:rPr>
          <w:b/>
          <w:sz w:val="28"/>
          <w:szCs w:val="28"/>
        </w:rPr>
        <w:t>Abstract</w:t>
      </w:r>
    </w:p>
    <w:p w14:paraId="62882FBC" w14:textId="77777777" w:rsidR="00D44044" w:rsidRDefault="0021510F">
      <w:pPr>
        <w:jc w:val="both"/>
        <w:rPr>
          <w:sz w:val="24"/>
          <w:szCs w:val="24"/>
        </w:rPr>
      </w:pPr>
      <w:r>
        <w:rPr>
          <w:sz w:val="24"/>
          <w:szCs w:val="24"/>
        </w:rPr>
        <w:t xml:space="preserve">The fungus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is an endophyte and pathogen of hundreds of plant species.</w:t>
      </w:r>
      <w:r>
        <w:rPr>
          <w:i/>
          <w:sz w:val="24"/>
          <w:szCs w:val="24"/>
        </w:rPr>
        <w:t xml:space="preserve"> </w:t>
      </w:r>
      <w:r>
        <w:rPr>
          <w:sz w:val="24"/>
          <w:szCs w:val="24"/>
        </w:rPr>
        <w:t xml:space="preserve">The goal of this research was to identify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genes associated with pathogenesis or </w:t>
      </w:r>
      <w:proofErr w:type="spellStart"/>
      <w:r>
        <w:rPr>
          <w:sz w:val="24"/>
          <w:szCs w:val="24"/>
        </w:rPr>
        <w:t>endophytism</w:t>
      </w:r>
      <w:proofErr w:type="spellEnd"/>
      <w:r>
        <w:rPr>
          <w:sz w:val="24"/>
          <w:szCs w:val="24"/>
        </w:rPr>
        <w:t xml:space="preserve"> and host genes associated with resistance or susceptibility. To accomplish this goal, the following hypotheses were tested: differences in gene expression exist between (</w:t>
      </w:r>
      <w:proofErr w:type="spellStart"/>
      <w:r>
        <w:rPr>
          <w:sz w:val="24"/>
          <w:szCs w:val="24"/>
        </w:rPr>
        <w:t>i</w:t>
      </w:r>
      <w:proofErr w:type="spellEnd"/>
      <w:r>
        <w:rPr>
          <w:sz w:val="24"/>
          <w:szCs w:val="24"/>
        </w:rPr>
        <w:t xml:space="preserve">) symptomatic vs asymptomatic hosts during infection of </w:t>
      </w:r>
      <w:r>
        <w:rPr>
          <w:i/>
          <w:sz w:val="24"/>
          <w:szCs w:val="24"/>
        </w:rPr>
        <w:t xml:space="preserve">V. </w:t>
      </w:r>
      <w:proofErr w:type="spellStart"/>
      <w:r>
        <w:rPr>
          <w:i/>
          <w:sz w:val="24"/>
          <w:szCs w:val="24"/>
        </w:rPr>
        <w:t>dahliae</w:t>
      </w:r>
      <w:proofErr w:type="spellEnd"/>
      <w:r>
        <w:rPr>
          <w:i/>
          <w:sz w:val="24"/>
          <w:szCs w:val="24"/>
        </w:rPr>
        <w:t>,</w:t>
      </w:r>
      <w:r>
        <w:rPr>
          <w:sz w:val="24"/>
          <w:szCs w:val="24"/>
        </w:rPr>
        <w:t xml:space="preserve"> (ii)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that vary in aggressiveness on a host, and (iii)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across symptomatic and asymptomatic hosts. Potato, peppermint, and brown mustard plants were inoculated with two strains of </w:t>
      </w:r>
      <w:r>
        <w:rPr>
          <w:i/>
          <w:sz w:val="24"/>
          <w:szCs w:val="24"/>
        </w:rPr>
        <w:t>V</w:t>
      </w:r>
      <w:r>
        <w:rPr>
          <w:sz w:val="24"/>
          <w:szCs w:val="24"/>
        </w:rPr>
        <w:t xml:space="preserve">. </w:t>
      </w:r>
      <w:proofErr w:type="spellStart"/>
      <w:r>
        <w:rPr>
          <w:i/>
          <w:sz w:val="24"/>
          <w:szCs w:val="24"/>
        </w:rPr>
        <w:t>dahliae</w:t>
      </w:r>
      <w:proofErr w:type="spellEnd"/>
      <w:r>
        <w:rPr>
          <w:i/>
          <w:sz w:val="24"/>
          <w:szCs w:val="24"/>
        </w:rPr>
        <w:t xml:space="preserve"> </w:t>
      </w:r>
      <w:r>
        <w:rPr>
          <w:sz w:val="24"/>
          <w:szCs w:val="24"/>
        </w:rPr>
        <w:t>that vary in aggressiveness. Whole plants were harvested 10 days post inoculation. Dual RNA-sequencing (RNA-seq) was completed.</w:t>
      </w:r>
    </w:p>
    <w:p w14:paraId="1D9C238E" w14:textId="77777777" w:rsidR="00D44044" w:rsidRDefault="0021510F">
      <w:pPr>
        <w:numPr>
          <w:ilvl w:val="0"/>
          <w:numId w:val="2"/>
        </w:numPr>
        <w:jc w:val="both"/>
      </w:pPr>
      <w:r>
        <w:rPr>
          <w:sz w:val="24"/>
          <w:szCs w:val="24"/>
        </w:rPr>
        <w:t>Number of genes</w:t>
      </w:r>
    </w:p>
    <w:p w14:paraId="0A0CB36A" w14:textId="77777777" w:rsidR="00D44044" w:rsidRDefault="0021510F">
      <w:pPr>
        <w:numPr>
          <w:ilvl w:val="0"/>
          <w:numId w:val="2"/>
        </w:numPr>
        <w:jc w:val="both"/>
      </w:pPr>
      <w:r>
        <w:rPr>
          <w:sz w:val="24"/>
          <w:szCs w:val="24"/>
        </w:rPr>
        <w:t>Number of differentially expressed genes</w:t>
      </w:r>
    </w:p>
    <w:p w14:paraId="244B9F29" w14:textId="77777777" w:rsidR="00D44044" w:rsidRDefault="0021510F">
      <w:pPr>
        <w:numPr>
          <w:ilvl w:val="0"/>
          <w:numId w:val="2"/>
        </w:numPr>
        <w:jc w:val="both"/>
      </w:pPr>
      <w:r>
        <w:rPr>
          <w:sz w:val="24"/>
          <w:szCs w:val="24"/>
        </w:rPr>
        <w:t>GO of all genes</w:t>
      </w:r>
    </w:p>
    <w:p w14:paraId="04259D79" w14:textId="77777777" w:rsidR="00D44044" w:rsidRDefault="0021510F">
      <w:pPr>
        <w:numPr>
          <w:ilvl w:val="0"/>
          <w:numId w:val="2"/>
        </w:numPr>
        <w:jc w:val="both"/>
      </w:pPr>
      <w:r>
        <w:rPr>
          <w:sz w:val="24"/>
          <w:szCs w:val="24"/>
        </w:rPr>
        <w:t>DEGs from:</w:t>
      </w:r>
    </w:p>
    <w:p w14:paraId="3216D990" w14:textId="77777777" w:rsidR="00D44044" w:rsidRDefault="0021510F">
      <w:pPr>
        <w:numPr>
          <w:ilvl w:val="1"/>
          <w:numId w:val="2"/>
        </w:numPr>
        <w:jc w:val="both"/>
      </w:pPr>
      <w:r>
        <w:rPr>
          <w:sz w:val="24"/>
          <w:szCs w:val="24"/>
        </w:rPr>
        <w:t>Between symptomatic vs asymptomatic hosts (resistance vs susceptibility) within an isolate</w:t>
      </w:r>
    </w:p>
    <w:p w14:paraId="31A54267" w14:textId="77777777" w:rsidR="00D44044" w:rsidRDefault="0021510F">
      <w:pPr>
        <w:numPr>
          <w:ilvl w:val="1"/>
          <w:numId w:val="2"/>
        </w:numPr>
        <w:jc w:val="both"/>
      </w:pP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w:t>
      </w:r>
    </w:p>
    <w:p w14:paraId="2BF14222" w14:textId="77777777" w:rsidR="00D44044" w:rsidRDefault="0021510F">
      <w:pPr>
        <w:numPr>
          <w:ilvl w:val="2"/>
          <w:numId w:val="2"/>
        </w:numPr>
        <w:jc w:val="both"/>
      </w:pPr>
      <w:r>
        <w:rPr>
          <w:sz w:val="24"/>
          <w:szCs w:val="24"/>
        </w:rPr>
        <w:t>between isolates (virulent or avirulent) within a host</w:t>
      </w:r>
    </w:p>
    <w:p w14:paraId="6182EE96" w14:textId="77777777" w:rsidR="00D44044" w:rsidRDefault="0021510F">
      <w:pPr>
        <w:numPr>
          <w:ilvl w:val="2"/>
          <w:numId w:val="2"/>
        </w:numPr>
        <w:jc w:val="both"/>
      </w:pPr>
      <w:r>
        <w:rPr>
          <w:sz w:val="24"/>
          <w:szCs w:val="24"/>
        </w:rPr>
        <w:t>between hosts (endophytic vs pathogenic) within an isolate</w:t>
      </w:r>
    </w:p>
    <w:p w14:paraId="7707E155" w14:textId="77777777" w:rsidR="00D44044" w:rsidRDefault="0021510F">
      <w:pPr>
        <w:numPr>
          <w:ilvl w:val="0"/>
          <w:numId w:val="2"/>
        </w:numPr>
        <w:jc w:val="both"/>
      </w:pPr>
      <w:r>
        <w:rPr>
          <w:sz w:val="24"/>
          <w:szCs w:val="24"/>
        </w:rPr>
        <w:t>Validation</w:t>
      </w:r>
    </w:p>
    <w:p w14:paraId="045C68DA" w14:textId="77777777" w:rsidR="00D44044" w:rsidRDefault="0021510F">
      <w:pPr>
        <w:numPr>
          <w:ilvl w:val="0"/>
          <w:numId w:val="2"/>
        </w:numPr>
        <w:jc w:val="both"/>
      </w:pPr>
      <w:r>
        <w:rPr>
          <w:sz w:val="24"/>
          <w:szCs w:val="24"/>
        </w:rPr>
        <w:t>Impact and implications</w:t>
      </w:r>
    </w:p>
    <w:p w14:paraId="682F271E" w14:textId="77777777" w:rsidR="00D44044" w:rsidRDefault="0021510F">
      <w:pPr>
        <w:jc w:val="center"/>
        <w:rPr>
          <w:b/>
          <w:sz w:val="24"/>
          <w:szCs w:val="24"/>
        </w:rPr>
      </w:pPr>
      <w:r>
        <w:rPr>
          <w:b/>
          <w:sz w:val="24"/>
          <w:szCs w:val="24"/>
        </w:rPr>
        <w:t xml:space="preserve"> </w:t>
      </w:r>
    </w:p>
    <w:p w14:paraId="73FCA561" w14:textId="77777777" w:rsidR="00D44044" w:rsidRDefault="0021510F">
      <w:pPr>
        <w:rPr>
          <w:b/>
          <w:sz w:val="28"/>
          <w:szCs w:val="28"/>
        </w:rPr>
      </w:pPr>
      <w:r>
        <w:rPr>
          <w:b/>
          <w:sz w:val="28"/>
          <w:szCs w:val="28"/>
        </w:rPr>
        <w:t>Introduction</w:t>
      </w:r>
    </w:p>
    <w:p w14:paraId="3E616144" w14:textId="77777777" w:rsidR="00D44044" w:rsidRDefault="0021510F">
      <w:pPr>
        <w:jc w:val="both"/>
        <w:rPr>
          <w:sz w:val="24"/>
          <w:szCs w:val="24"/>
          <w:highlight w:val="white"/>
        </w:rPr>
      </w:pPr>
      <w:r>
        <w:rPr>
          <w:sz w:val="24"/>
          <w:szCs w:val="24"/>
        </w:rPr>
        <w:tab/>
        <w:t xml:space="preserve">Members of the fungal genus </w:t>
      </w:r>
      <w:r>
        <w:rPr>
          <w:i/>
          <w:sz w:val="24"/>
          <w:szCs w:val="24"/>
        </w:rPr>
        <w:t xml:space="preserve">Verticillium </w:t>
      </w:r>
      <w:r>
        <w:rPr>
          <w:sz w:val="24"/>
          <w:szCs w:val="24"/>
        </w:rPr>
        <w:t>infect hundreds of plant species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w:t>
      </w:r>
      <w:r>
        <w:rPr>
          <w:sz w:val="24"/>
          <w:szCs w:val="24"/>
        </w:rPr>
        <w:t xml:space="preserve">. Individual isolates of the most economically destructive species of </w:t>
      </w:r>
      <w:r>
        <w:rPr>
          <w:i/>
          <w:sz w:val="24"/>
          <w:szCs w:val="24"/>
        </w:rPr>
        <w:t>Verticillium</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proofErr w:type="spellStart"/>
      <w:r>
        <w:rPr>
          <w:sz w:val="24"/>
          <w:szCs w:val="24"/>
        </w:rPr>
        <w:t>Kleb</w:t>
      </w:r>
      <w:proofErr w:type="spellEnd"/>
      <w:r>
        <w:rPr>
          <w:sz w:val="24"/>
          <w:szCs w:val="24"/>
        </w:rPr>
        <w:t>., (</w:t>
      </w:r>
      <w:proofErr w:type="spellStart"/>
      <w:r>
        <w:rPr>
          <w:sz w:val="24"/>
          <w:szCs w:val="24"/>
        </w:rPr>
        <w:t>Pegg</w:t>
      </w:r>
      <w:proofErr w:type="spellEnd"/>
      <w:r>
        <w:rPr>
          <w:sz w:val="24"/>
          <w:szCs w:val="24"/>
        </w:rPr>
        <w:t xml:space="preserve"> and Brady, 2002) can behave as both pathogens and endophytes on different hosts (Malcolm et al 2015; Wheeler et al. 2018). For example, some hosts, </w:t>
      </w:r>
      <w:r>
        <w:rPr>
          <w:sz w:val="24"/>
          <w:szCs w:val="24"/>
          <w:highlight w:val="white"/>
        </w:rPr>
        <w:t>like brown mustard (</w:t>
      </w:r>
      <w:r>
        <w:rPr>
          <w:i/>
          <w:sz w:val="24"/>
          <w:szCs w:val="24"/>
          <w:highlight w:val="white"/>
        </w:rPr>
        <w:t xml:space="preserve">Brassica </w:t>
      </w:r>
      <w:proofErr w:type="spellStart"/>
      <w:r>
        <w:rPr>
          <w:i/>
          <w:sz w:val="24"/>
          <w:szCs w:val="24"/>
          <w:highlight w:val="white"/>
        </w:rPr>
        <w:t>juncea</w:t>
      </w:r>
      <w:proofErr w:type="spellEnd"/>
      <w:r>
        <w:rPr>
          <w:sz w:val="24"/>
          <w:szCs w:val="24"/>
          <w:highlight w:val="white"/>
        </w:rPr>
        <w:t xml:space="preserve"> L.), are colonized but do not express detectable symptoms</w:t>
      </w:r>
      <w:r>
        <w:rPr>
          <w:sz w:val="24"/>
          <w:szCs w:val="24"/>
        </w:rPr>
        <w:t xml:space="preserve"> (Wheeler and Johnson, 2016).</w:t>
      </w:r>
      <w:r>
        <w:rPr>
          <w:color w:val="333333"/>
          <w:sz w:val="24"/>
          <w:szCs w:val="24"/>
        </w:rPr>
        <w:t xml:space="preserve"> </w:t>
      </w:r>
      <w:r>
        <w:rPr>
          <w:sz w:val="24"/>
          <w:szCs w:val="24"/>
          <w:highlight w:val="white"/>
        </w:rPr>
        <w:t xml:space="preserve">Other hosts, </w:t>
      </w:r>
      <w:r>
        <w:rPr>
          <w:sz w:val="24"/>
          <w:szCs w:val="24"/>
        </w:rPr>
        <w:t>like potato (</w:t>
      </w:r>
      <w:r>
        <w:rPr>
          <w:i/>
          <w:sz w:val="24"/>
          <w:szCs w:val="24"/>
        </w:rPr>
        <w:t xml:space="preserve">Solanum tuberosum </w:t>
      </w:r>
      <w:r>
        <w:rPr>
          <w:sz w:val="24"/>
          <w:szCs w:val="24"/>
        </w:rPr>
        <w:t>L.) and peppermint (</w:t>
      </w:r>
      <w:r>
        <w:rPr>
          <w:i/>
          <w:sz w:val="24"/>
          <w:szCs w:val="24"/>
          <w:highlight w:val="white"/>
        </w:rPr>
        <w:t>Mentha</w:t>
      </w:r>
      <w:r>
        <w:rPr>
          <w:sz w:val="24"/>
          <w:szCs w:val="24"/>
          <w:highlight w:val="white"/>
        </w:rPr>
        <w:t xml:space="preserve"> x </w:t>
      </w:r>
      <w:proofErr w:type="spellStart"/>
      <w:r>
        <w:rPr>
          <w:i/>
          <w:sz w:val="24"/>
          <w:szCs w:val="24"/>
          <w:highlight w:val="white"/>
        </w:rPr>
        <w:t>piperita</w:t>
      </w:r>
      <w:proofErr w:type="spellEnd"/>
      <w:r>
        <w:rPr>
          <w:sz w:val="24"/>
          <w:szCs w:val="24"/>
          <w:highlight w:val="white"/>
        </w:rPr>
        <w:t xml:space="preserve"> L.) are susceptible, express acute symptoms, and respond to infection with reductions in biomass </w:t>
      </w:r>
      <w:r>
        <w:rPr>
          <w:sz w:val="24"/>
          <w:szCs w:val="24"/>
        </w:rPr>
        <w:t>(Dung et al. 2010; Johnson and Dung, 2010)</w:t>
      </w:r>
      <w:r>
        <w:rPr>
          <w:sz w:val="24"/>
          <w:szCs w:val="24"/>
          <w:highlight w:val="white"/>
        </w:rPr>
        <w:t xml:space="preserve">. </w:t>
      </w:r>
    </w:p>
    <w:p w14:paraId="38DD3E40" w14:textId="77777777" w:rsidR="00D44044" w:rsidRDefault="0021510F">
      <w:pPr>
        <w:jc w:val="both"/>
        <w:rPr>
          <w:sz w:val="24"/>
          <w:szCs w:val="24"/>
          <w:highlight w:val="white"/>
        </w:rPr>
      </w:pPr>
      <w:r>
        <w:rPr>
          <w:sz w:val="24"/>
          <w:szCs w:val="24"/>
          <w:highlight w:val="white"/>
        </w:rPr>
        <w:tab/>
        <w:t xml:space="preserve">Successful management of these symptomatic reactions to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could potentially be improved with more information about the genetic dynamics that govern </w:t>
      </w:r>
      <w:r>
        <w:rPr>
          <w:sz w:val="24"/>
          <w:szCs w:val="24"/>
          <w:highlight w:val="white"/>
        </w:rPr>
        <w:lastRenderedPageBreak/>
        <w:t xml:space="preserve">symptomology. As of now, management of Verticillium wilts is difficult because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produces survival structures called microsclerotia that can survive for 14 years (Wilhelm 1955), has a wide host range (</w:t>
      </w:r>
      <w:proofErr w:type="spellStart"/>
      <w:r>
        <w:rPr>
          <w:sz w:val="24"/>
          <w:szCs w:val="24"/>
          <w:highlight w:val="white"/>
        </w:rPr>
        <w:t>Berlanger</w:t>
      </w:r>
      <w:proofErr w:type="spellEnd"/>
      <w:r>
        <w:rPr>
          <w:sz w:val="24"/>
          <w:szCs w:val="24"/>
          <w:highlight w:val="white"/>
        </w:rPr>
        <w:t xml:space="preserve"> and </w:t>
      </w:r>
      <w:proofErr w:type="spellStart"/>
      <w:r>
        <w:rPr>
          <w:sz w:val="24"/>
          <w:szCs w:val="24"/>
          <w:highlight w:val="white"/>
        </w:rPr>
        <w:t>Powelson</w:t>
      </w:r>
      <w:proofErr w:type="spellEnd"/>
      <w:r>
        <w:rPr>
          <w:sz w:val="24"/>
          <w:szCs w:val="24"/>
          <w:highlight w:val="white"/>
        </w:rPr>
        <w:t>, 2000), is sometimes (</w:t>
      </w:r>
      <w:proofErr w:type="spellStart"/>
      <w:r>
        <w:rPr>
          <w:sz w:val="24"/>
          <w:szCs w:val="24"/>
          <w:highlight w:val="white"/>
        </w:rPr>
        <w:t>Tsror</w:t>
      </w:r>
      <w:proofErr w:type="spellEnd"/>
      <w:r>
        <w:rPr>
          <w:sz w:val="24"/>
          <w:szCs w:val="24"/>
          <w:highlight w:val="white"/>
        </w:rPr>
        <w:t xml:space="preserve"> et al. 2005) but not always sensitive to soil-fumigants (Woodward et al. 2011), and resistance to the fungus is not always present in cultivars that possess other desirable traits (</w:t>
      </w:r>
      <w:r>
        <w:rPr>
          <w:sz w:val="24"/>
          <w:szCs w:val="24"/>
        </w:rPr>
        <w:t>Johnson and Dung, 2010)</w:t>
      </w:r>
      <w:r>
        <w:rPr>
          <w:sz w:val="24"/>
          <w:szCs w:val="24"/>
          <w:highlight w:val="white"/>
        </w:rPr>
        <w:t xml:space="preserve">. Solutions to these management obstacles could conceivably be revealed by information about the genes that dictate biological processes in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w:t>
      </w:r>
    </w:p>
    <w:p w14:paraId="1AAA0135" w14:textId="77777777" w:rsidR="00D44044" w:rsidRDefault="0021510F">
      <w:pPr>
        <w:jc w:val="both"/>
        <w:rPr>
          <w:sz w:val="24"/>
          <w:szCs w:val="24"/>
          <w:highlight w:val="white"/>
        </w:rPr>
      </w:pPr>
      <w:r>
        <w:rPr>
          <w:sz w:val="24"/>
          <w:szCs w:val="24"/>
          <w:highlight w:val="white"/>
        </w:rPr>
        <w:tab/>
        <w:t xml:space="preserve">The authors are not the first to make this observation. Reports of transcriptional differences among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its hosts are </w:t>
      </w:r>
      <w:proofErr w:type="gramStart"/>
      <w:r>
        <w:rPr>
          <w:sz w:val="24"/>
          <w:szCs w:val="24"/>
          <w:highlight w:val="white"/>
        </w:rPr>
        <w:t>abound</w:t>
      </w:r>
      <w:proofErr w:type="gramEnd"/>
      <w:r>
        <w:rPr>
          <w:sz w:val="24"/>
          <w:szCs w:val="24"/>
          <w:highlight w:val="white"/>
        </w:rPr>
        <w:t xml:space="preserve">. For example, differentially expressed genes (DEG)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sidR="00241485">
        <w:rPr>
          <w:sz w:val="24"/>
          <w:szCs w:val="24"/>
          <w:highlight w:val="white"/>
        </w:rPr>
        <w:t>isolates were</w:t>
      </w:r>
      <w:r>
        <w:rPr>
          <w:sz w:val="24"/>
          <w:szCs w:val="24"/>
          <w:highlight w:val="white"/>
        </w:rPr>
        <w:t xml:space="preserve"> detected by </w:t>
      </w:r>
      <w:proofErr w:type="spellStart"/>
      <w:r>
        <w:rPr>
          <w:sz w:val="24"/>
          <w:szCs w:val="24"/>
          <w:highlight w:val="white"/>
        </w:rPr>
        <w:t>Duressa</w:t>
      </w:r>
      <w:proofErr w:type="spellEnd"/>
      <w:r>
        <w:rPr>
          <w:sz w:val="24"/>
          <w:szCs w:val="24"/>
          <w:highlight w:val="white"/>
        </w:rPr>
        <w:t xml:space="preserve"> </w:t>
      </w:r>
      <w:r>
        <w:rPr>
          <w:i/>
          <w:sz w:val="24"/>
          <w:szCs w:val="24"/>
          <w:highlight w:val="white"/>
        </w:rPr>
        <w:t>et al</w:t>
      </w:r>
      <w:r>
        <w:rPr>
          <w:sz w:val="24"/>
          <w:szCs w:val="24"/>
          <w:highlight w:val="white"/>
        </w:rPr>
        <w:t xml:space="preserve">. 2013, </w:t>
      </w:r>
      <w:proofErr w:type="spellStart"/>
      <w:r>
        <w:rPr>
          <w:sz w:val="24"/>
          <w:szCs w:val="24"/>
          <w:highlight w:val="white"/>
        </w:rPr>
        <w:t>Jin</w:t>
      </w:r>
      <w:proofErr w:type="spellEnd"/>
      <w:r>
        <w:rPr>
          <w:sz w:val="24"/>
          <w:szCs w:val="24"/>
          <w:highlight w:val="white"/>
        </w:rPr>
        <w:t xml:space="preserve"> </w:t>
      </w:r>
      <w:r>
        <w:rPr>
          <w:i/>
          <w:sz w:val="24"/>
          <w:szCs w:val="24"/>
          <w:highlight w:val="white"/>
        </w:rPr>
        <w:t>et al</w:t>
      </w:r>
      <w:r>
        <w:rPr>
          <w:sz w:val="24"/>
          <w:szCs w:val="24"/>
          <w:highlight w:val="white"/>
        </w:rPr>
        <w:t xml:space="preserve">. 2019, and Jiménez-Ruiz </w:t>
      </w:r>
      <w:r>
        <w:rPr>
          <w:i/>
          <w:sz w:val="24"/>
          <w:szCs w:val="24"/>
          <w:highlight w:val="white"/>
        </w:rPr>
        <w:t>et al</w:t>
      </w:r>
      <w:r>
        <w:rPr>
          <w:sz w:val="24"/>
          <w:szCs w:val="24"/>
          <w:highlight w:val="white"/>
        </w:rPr>
        <w:t xml:space="preserve">. 2019 under different conditions. Similarly, DEGs from various hosts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have been reported by Guo </w:t>
      </w:r>
      <w:r>
        <w:rPr>
          <w:i/>
          <w:sz w:val="24"/>
          <w:szCs w:val="24"/>
          <w:highlight w:val="white"/>
        </w:rPr>
        <w:t xml:space="preserve">et al. </w:t>
      </w:r>
      <w:r>
        <w:rPr>
          <w:sz w:val="24"/>
          <w:szCs w:val="24"/>
          <w:highlight w:val="white"/>
        </w:rPr>
        <w:t xml:space="preserve">2017, Sun </w:t>
      </w:r>
      <w:r>
        <w:rPr>
          <w:i/>
          <w:sz w:val="24"/>
          <w:szCs w:val="24"/>
          <w:highlight w:val="white"/>
        </w:rPr>
        <w:t>et al.</w:t>
      </w:r>
      <w:r>
        <w:rPr>
          <w:sz w:val="24"/>
          <w:szCs w:val="24"/>
          <w:highlight w:val="white"/>
        </w:rPr>
        <w:t xml:space="preserve"> 2017, Tan </w:t>
      </w:r>
      <w:r>
        <w:rPr>
          <w:i/>
          <w:sz w:val="24"/>
          <w:szCs w:val="24"/>
          <w:highlight w:val="white"/>
        </w:rPr>
        <w:t xml:space="preserve">et al. </w:t>
      </w:r>
      <w:r>
        <w:rPr>
          <w:sz w:val="24"/>
          <w:szCs w:val="24"/>
          <w:highlight w:val="white"/>
        </w:rPr>
        <w:t xml:space="preserve">2015. Finally, at least one study documented the transcriptomes of both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and one of its hosts, </w:t>
      </w:r>
      <w:r>
        <w:rPr>
          <w:i/>
          <w:sz w:val="24"/>
          <w:szCs w:val="24"/>
          <w:highlight w:val="white"/>
        </w:rPr>
        <w:t>Arabidopsis</w:t>
      </w:r>
      <w:r>
        <w:rPr>
          <w:sz w:val="24"/>
          <w:szCs w:val="24"/>
          <w:highlight w:val="white"/>
        </w:rPr>
        <w:t>, during infection (</w:t>
      </w:r>
      <w:r w:rsidR="00241485">
        <w:rPr>
          <w:sz w:val="24"/>
          <w:szCs w:val="24"/>
          <w:highlight w:val="white"/>
        </w:rPr>
        <w:t xml:space="preserve">Scholz </w:t>
      </w:r>
      <w:r w:rsidR="00241485">
        <w:rPr>
          <w:i/>
          <w:sz w:val="24"/>
          <w:szCs w:val="24"/>
          <w:highlight w:val="white"/>
        </w:rPr>
        <w:t>et al.</w:t>
      </w:r>
      <w:r>
        <w:rPr>
          <w:i/>
          <w:sz w:val="24"/>
          <w:szCs w:val="24"/>
          <w:highlight w:val="white"/>
        </w:rPr>
        <w:t xml:space="preserve"> </w:t>
      </w:r>
      <w:r>
        <w:rPr>
          <w:sz w:val="24"/>
          <w:szCs w:val="24"/>
          <w:highlight w:val="white"/>
        </w:rPr>
        <w:t xml:space="preserve">2018). Thus, gene expression profiles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and its symptomatic hosts have received considerable attention among scientists.</w:t>
      </w:r>
    </w:p>
    <w:p w14:paraId="06FD0D92" w14:textId="77777777" w:rsidR="00D44044" w:rsidRDefault="0021510F">
      <w:pPr>
        <w:jc w:val="both"/>
        <w:rPr>
          <w:sz w:val="24"/>
          <w:szCs w:val="24"/>
          <w:highlight w:val="white"/>
        </w:rPr>
      </w:pPr>
      <w:r>
        <w:rPr>
          <w:sz w:val="24"/>
          <w:szCs w:val="24"/>
          <w:highlight w:val="white"/>
        </w:rPr>
        <w:tab/>
        <w:t xml:space="preserve">In contrast, the authors are not aware of any studies that have documented the transcriptomes of multiple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isolates and asymptomatic or symptomatic hosts during infection. Thus, the goal of this research is to fill this gap. To accomplish this goal, the asymptomatic host, brown mustard, and symptomatic hosts, including potato and peppermint, were separately inoculated with one of two isolates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that varied in aggressiveness. Dual RNA-seq was subsequently completed. DEGs were detected and validated. The results ….</w:t>
      </w:r>
    </w:p>
    <w:p w14:paraId="34FE602C" w14:textId="77777777" w:rsidR="00D44044" w:rsidRDefault="00D44044">
      <w:pPr>
        <w:jc w:val="both"/>
        <w:rPr>
          <w:sz w:val="24"/>
          <w:szCs w:val="24"/>
          <w:highlight w:val="white"/>
        </w:rPr>
      </w:pPr>
    </w:p>
    <w:p w14:paraId="1DBC526D" w14:textId="77777777" w:rsidR="00D44044" w:rsidRDefault="0021510F">
      <w:pPr>
        <w:rPr>
          <w:b/>
          <w:sz w:val="28"/>
          <w:szCs w:val="28"/>
        </w:rPr>
      </w:pPr>
      <w:r>
        <w:rPr>
          <w:b/>
          <w:sz w:val="28"/>
          <w:szCs w:val="28"/>
        </w:rPr>
        <w:t>Materials and Methods</w:t>
      </w:r>
    </w:p>
    <w:p w14:paraId="5CB2DC4A" w14:textId="77777777" w:rsidR="00D44044" w:rsidRDefault="0021510F">
      <w:pPr>
        <w:ind w:firstLine="720"/>
        <w:jc w:val="both"/>
        <w:rPr>
          <w:sz w:val="24"/>
          <w:szCs w:val="24"/>
        </w:rPr>
      </w:pPr>
      <w:r>
        <w:rPr>
          <w:sz w:val="24"/>
          <w:szCs w:val="24"/>
        </w:rPr>
        <w:t>To test the hypotheses stated above, a dual RNA-seq trial was completed and validated with quantitative reverse-transcriptase PCR (</w:t>
      </w:r>
      <w:proofErr w:type="spellStart"/>
      <w:r>
        <w:rPr>
          <w:sz w:val="24"/>
          <w:szCs w:val="24"/>
        </w:rPr>
        <w:t>qRT</w:t>
      </w:r>
      <w:proofErr w:type="spellEnd"/>
      <w:r>
        <w:rPr>
          <w:sz w:val="24"/>
          <w:szCs w:val="24"/>
        </w:rPr>
        <w:t>-PCR). Each trial is described below.</w:t>
      </w:r>
    </w:p>
    <w:p w14:paraId="54B9E1AB" w14:textId="77777777" w:rsidR="00D44044" w:rsidRDefault="00D44044">
      <w:pPr>
        <w:rPr>
          <w:sz w:val="24"/>
          <w:szCs w:val="24"/>
        </w:rPr>
      </w:pPr>
    </w:p>
    <w:p w14:paraId="7A132E57" w14:textId="77777777" w:rsidR="00D44044" w:rsidRDefault="0021510F">
      <w:pPr>
        <w:rPr>
          <w:b/>
          <w:sz w:val="24"/>
          <w:szCs w:val="24"/>
        </w:rPr>
      </w:pPr>
      <w:r>
        <w:rPr>
          <w:b/>
          <w:sz w:val="24"/>
          <w:szCs w:val="24"/>
        </w:rPr>
        <w:t>RNA seq trial</w:t>
      </w:r>
    </w:p>
    <w:p w14:paraId="4CE5BBE9" w14:textId="77777777" w:rsidR="00D44044" w:rsidRDefault="0021510F">
      <w:pPr>
        <w:ind w:firstLine="720"/>
        <w:jc w:val="both"/>
        <w:rPr>
          <w:sz w:val="24"/>
          <w:szCs w:val="24"/>
        </w:rPr>
      </w:pPr>
      <w:r>
        <w:rPr>
          <w:sz w:val="24"/>
          <w:szCs w:val="24"/>
        </w:rPr>
        <w:t xml:space="preserve">The experimental design of the dual RNA-seq trial is described in </w:t>
      </w:r>
      <w:r>
        <w:rPr>
          <w:b/>
          <w:sz w:val="24"/>
          <w:szCs w:val="24"/>
        </w:rPr>
        <w:t>Figure 1</w:t>
      </w:r>
      <w:r>
        <w:rPr>
          <w:sz w:val="24"/>
          <w:szCs w:val="24"/>
        </w:rPr>
        <w:t xml:space="preserve">. The treatment structure was a 3 x 3 completely crossed factorial design. The first factor, host, consisted of three levels: Russet Burbank potato, Black </w:t>
      </w:r>
      <w:proofErr w:type="spellStart"/>
      <w:r>
        <w:rPr>
          <w:sz w:val="24"/>
          <w:szCs w:val="24"/>
        </w:rPr>
        <w:t>Mitchum</w:t>
      </w:r>
      <w:proofErr w:type="spellEnd"/>
      <w:r>
        <w:rPr>
          <w:sz w:val="24"/>
          <w:szCs w:val="24"/>
        </w:rPr>
        <w:t xml:space="preserve"> peppermint, and brown mustard ISCI 99.  Similarly,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(aggressive towards potato),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111 (aggressive towards mint), and a water control.  Each treatment was replicated 10 times and arranged in a randomized complete block design in a greenhouse.</w:t>
      </w:r>
    </w:p>
    <w:p w14:paraId="2466C0AC" w14:textId="77777777" w:rsidR="00D44044" w:rsidRDefault="0021510F">
      <w:pPr>
        <w:jc w:val="both"/>
        <w:rPr>
          <w:sz w:val="24"/>
          <w:szCs w:val="24"/>
        </w:rPr>
      </w:pPr>
      <w:r>
        <w:rPr>
          <w:sz w:val="24"/>
          <w:szCs w:val="24"/>
        </w:rPr>
        <w:tab/>
        <w:t xml:space="preserve">Seeds of brown mustard, potato plantlets, and cuttings of peppermint with 2-4 nodes were planted in </w:t>
      </w:r>
      <w:proofErr w:type="spellStart"/>
      <w:r>
        <w:rPr>
          <w:sz w:val="24"/>
          <w:szCs w:val="24"/>
        </w:rPr>
        <w:t>Turface</w:t>
      </w:r>
      <w:proofErr w:type="spellEnd"/>
      <w:r>
        <w:rPr>
          <w:sz w:val="16"/>
          <w:szCs w:val="16"/>
        </w:rPr>
        <w:t xml:space="preserve">® </w:t>
      </w:r>
      <w:r>
        <w:rPr>
          <w:sz w:val="24"/>
          <w:szCs w:val="24"/>
        </w:rPr>
        <w:t xml:space="preserve">(Profile Products LLC, Buffalo Grove, IL) to enable easy </w:t>
      </w:r>
      <w:r>
        <w:rPr>
          <w:sz w:val="24"/>
          <w:szCs w:val="24"/>
        </w:rPr>
        <w:lastRenderedPageBreak/>
        <w:t xml:space="preserve">harvesting. Plants were fertigated with 100 ppm of 20-10-20 NPK (Peters Professional, </w:t>
      </w:r>
      <w:r>
        <w:rPr>
          <w:sz w:val="24"/>
          <w:szCs w:val="24"/>
          <w:highlight w:val="white"/>
        </w:rPr>
        <w:t>Summerville, SC</w:t>
      </w:r>
      <w:r>
        <w:rPr>
          <w:sz w:val="24"/>
          <w:szCs w:val="24"/>
        </w:rPr>
        <w:t xml:space="preserve">) daily until all plants emerged from the </w:t>
      </w:r>
      <w:proofErr w:type="spellStart"/>
      <w:r>
        <w:rPr>
          <w:sz w:val="24"/>
          <w:szCs w:val="24"/>
        </w:rPr>
        <w:t>Turface</w:t>
      </w:r>
      <w:proofErr w:type="spellEnd"/>
      <w:r>
        <w:rPr>
          <w:sz w:val="24"/>
          <w:szCs w:val="24"/>
        </w:rPr>
        <w:t xml:space="preserve">. Upon emergence of all plants, the </w:t>
      </w:r>
      <w:proofErr w:type="spellStart"/>
      <w:r>
        <w:rPr>
          <w:sz w:val="24"/>
          <w:szCs w:val="24"/>
        </w:rPr>
        <w:t>Turface</w:t>
      </w:r>
      <w:proofErr w:type="spellEnd"/>
      <w:r>
        <w:rPr>
          <w:sz w:val="24"/>
          <w:szCs w:val="24"/>
        </w:rPr>
        <w:t xml:space="preserve"> was either drenched with 100ml of 1 x 10</w:t>
      </w:r>
      <w:r>
        <w:rPr>
          <w:sz w:val="24"/>
          <w:szCs w:val="24"/>
          <w:vertAlign w:val="superscript"/>
        </w:rPr>
        <w:t>6</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conidia/ml or sterile distilled water. After inoculation, plants were grown under a 15 hour/day photoperiod for 10 days.</w:t>
      </w:r>
      <w:r>
        <w:rPr>
          <w:sz w:val="24"/>
          <w:szCs w:val="24"/>
        </w:rPr>
        <w:tab/>
      </w:r>
      <w:r>
        <w:rPr>
          <w:sz w:val="24"/>
          <w:szCs w:val="24"/>
        </w:rPr>
        <w:tab/>
      </w:r>
    </w:p>
    <w:p w14:paraId="14FA56F6" w14:textId="77777777" w:rsidR="00D44044" w:rsidRDefault="0021510F">
      <w:pPr>
        <w:ind w:firstLine="720"/>
        <w:jc w:val="both"/>
        <w:rPr>
          <w:sz w:val="24"/>
          <w:szCs w:val="24"/>
        </w:rPr>
      </w:pPr>
      <w:r>
        <w:rPr>
          <w:sz w:val="24"/>
          <w:szCs w:val="24"/>
        </w:rPr>
        <w:t>Whole plants were harvested 10 days post inoculation (dpi). Harvested plants were subsequently flash frozen in liquid nitrogen, stored at -80</w:t>
      </w:r>
      <w:r>
        <w:rPr>
          <w:rFonts w:ascii="Roboto" w:eastAsia="Roboto" w:hAnsi="Roboto" w:cs="Roboto"/>
          <w:color w:val="333333"/>
          <w:sz w:val="23"/>
          <w:szCs w:val="23"/>
        </w:rPr>
        <w:t>°</w:t>
      </w:r>
      <w:r>
        <w:rPr>
          <w:sz w:val="24"/>
          <w:szCs w:val="24"/>
        </w:rPr>
        <w:t xml:space="preserve">C for 1 week, and lyophilized. Once dried, whole plants were ground with a mortar and pestle. RNA was extracted with a modified version of Kumar </w:t>
      </w:r>
      <w:r>
        <w:rPr>
          <w:i/>
          <w:sz w:val="24"/>
          <w:szCs w:val="24"/>
        </w:rPr>
        <w:t>et al.</w:t>
      </w:r>
      <w:r>
        <w:rPr>
          <w:sz w:val="24"/>
          <w:szCs w:val="24"/>
        </w:rPr>
        <w:t xml:space="preserve"> 2007 (</w:t>
      </w:r>
      <w:r>
        <w:rPr>
          <w:b/>
          <w:sz w:val="24"/>
          <w:szCs w:val="24"/>
        </w:rPr>
        <w:t>Supplementary document 1</w:t>
      </w:r>
      <w:r>
        <w:rPr>
          <w:sz w:val="24"/>
          <w:szCs w:val="24"/>
        </w:rP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77777777" w:rsidR="00D44044" w:rsidRDefault="0021510F">
      <w:pPr>
        <w:ind w:firstLine="720"/>
        <w:jc w:val="both"/>
        <w:rPr>
          <w:color w:val="202020"/>
          <w:sz w:val="24"/>
          <w:szCs w:val="24"/>
          <w:highlight w:val="white"/>
        </w:rPr>
      </w:pPr>
      <w:r>
        <w:rPr>
          <w:sz w:val="24"/>
          <w:szCs w:val="24"/>
        </w:rPr>
        <w:t xml:space="preserve">Samples of 3 biological replicate samples from each treatment were sent to </w:t>
      </w:r>
      <w:proofErr w:type="spellStart"/>
      <w:r>
        <w:rPr>
          <w:sz w:val="24"/>
          <w:szCs w:val="24"/>
        </w:rPr>
        <w:t>Novogene</w:t>
      </w:r>
      <w:proofErr w:type="spellEnd"/>
      <w:r>
        <w:rPr>
          <w:sz w:val="24"/>
          <w:szCs w:val="24"/>
        </w:rPr>
        <w:t xml:space="preserve"> corporations (</w:t>
      </w:r>
      <w:r>
        <w:rPr>
          <w:color w:val="222222"/>
          <w:sz w:val="24"/>
          <w:szCs w:val="24"/>
          <w:highlight w:val="white"/>
        </w:rPr>
        <w:t xml:space="preserve">Beijing, China) for library preparation and sequencing. In </w:t>
      </w:r>
      <w:proofErr w:type="spellStart"/>
      <w:proofErr w:type="gramStart"/>
      <w:r>
        <w:rPr>
          <w:color w:val="222222"/>
          <w:sz w:val="24"/>
          <w:szCs w:val="24"/>
          <w:highlight w:val="white"/>
        </w:rPr>
        <w:t>shor</w:t>
      </w:r>
      <w:proofErr w:type="spellEnd"/>
      <w:r>
        <w:rPr>
          <w:color w:val="222222"/>
          <w:sz w:val="24"/>
          <w:szCs w:val="24"/>
          <w:highlight w:val="white"/>
        </w:rPr>
        <w:t>}|</w:t>
      </w:r>
      <w:proofErr w:type="spellStart"/>
      <w:proofErr w:type="gramEnd"/>
      <w:r>
        <w:rPr>
          <w:color w:val="222222"/>
          <w:sz w:val="24"/>
          <w:szCs w:val="24"/>
          <w:highlight w:val="white"/>
        </w:rPr>
        <w:t>fter</w:t>
      </w:r>
      <w:proofErr w:type="spellEnd"/>
      <w:r>
        <w:rPr>
          <w:color w:val="222222"/>
          <w:sz w:val="24"/>
          <w:szCs w:val="24"/>
          <w:highlight w:val="white"/>
        </w:rPr>
        <w:t xml:space="preserve"> RNA qualification, mRNA was enriched with oligo (dT) beads, cDNA was synthesized and purified with end-repairs and the addition of poly (A) tails and ligation of adapters. Fragments were amplified and sequenced on an Illumina </w:t>
      </w:r>
      <w:proofErr w:type="spellStart"/>
      <w:r>
        <w:rPr>
          <w:color w:val="222222"/>
          <w:sz w:val="24"/>
          <w:szCs w:val="24"/>
          <w:highlight w:val="white"/>
        </w:rPr>
        <w:t>NovaSeq</w:t>
      </w:r>
      <w:proofErr w:type="spellEnd"/>
      <w:r>
        <w:rPr>
          <w:color w:val="222222"/>
          <w:sz w:val="24"/>
          <w:szCs w:val="24"/>
          <w:highlight w:val="white"/>
        </w:rPr>
        <w:t xml:space="preserve"> 6000 platform </w:t>
      </w:r>
      <w:r>
        <w:rPr>
          <w:color w:val="202020"/>
          <w:sz w:val="24"/>
          <w:szCs w:val="24"/>
          <w:highlight w:val="white"/>
        </w:rPr>
        <w:t>(Illumina, San Diego, CA).</w:t>
      </w:r>
    </w:p>
    <w:p w14:paraId="4C12C0B5" w14:textId="77777777" w:rsidR="00D44044" w:rsidRDefault="0021510F">
      <w:pPr>
        <w:ind w:firstLine="720"/>
        <w:jc w:val="both"/>
        <w:rPr>
          <w:color w:val="202020"/>
          <w:sz w:val="24"/>
          <w:szCs w:val="24"/>
          <w:highlight w:val="white"/>
        </w:rPr>
      </w:pPr>
      <w:r>
        <w:rPr>
          <w:color w:val="202020"/>
          <w:sz w:val="24"/>
          <w:szCs w:val="24"/>
          <w:highlight w:val="white"/>
        </w:rPr>
        <w:t xml:space="preserve">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RNA fragments were mapped to each respective reference genome (potato: PRJNA63145; Xu </w:t>
      </w:r>
      <w:r>
        <w:rPr>
          <w:i/>
          <w:color w:val="202020"/>
          <w:sz w:val="24"/>
          <w:szCs w:val="24"/>
          <w:highlight w:val="white"/>
        </w:rPr>
        <w:t>et al.</w:t>
      </w:r>
      <w:r>
        <w:rPr>
          <w:color w:val="202020"/>
          <w:sz w:val="24"/>
          <w:szCs w:val="24"/>
          <w:highlight w:val="white"/>
        </w:rPr>
        <w:t xml:space="preserve"> 2011; </w:t>
      </w:r>
      <w:r>
        <w:rPr>
          <w:i/>
          <w:color w:val="202020"/>
          <w:sz w:val="24"/>
          <w:szCs w:val="24"/>
          <w:highlight w:val="white"/>
        </w:rPr>
        <w:t xml:space="preserve">V. </w:t>
      </w:r>
      <w:proofErr w:type="spellStart"/>
      <w:r>
        <w:rPr>
          <w:i/>
          <w:color w:val="202020"/>
          <w:sz w:val="24"/>
          <w:szCs w:val="24"/>
          <w:highlight w:val="white"/>
        </w:rPr>
        <w:t>dahliae</w:t>
      </w:r>
      <w:proofErr w:type="spellEnd"/>
      <w:r>
        <w:rPr>
          <w:color w:val="202020"/>
          <w:sz w:val="24"/>
          <w:szCs w:val="24"/>
          <w:highlight w:val="white"/>
        </w:rPr>
        <w:t>:</w:t>
      </w:r>
      <w:r>
        <w:rPr>
          <w:i/>
          <w:color w:val="202020"/>
          <w:sz w:val="24"/>
          <w:szCs w:val="24"/>
          <w:highlight w:val="white"/>
        </w:rPr>
        <w:t xml:space="preserve"> </w:t>
      </w:r>
      <w:r>
        <w:rPr>
          <w:color w:val="202020"/>
          <w:sz w:val="24"/>
          <w:szCs w:val="24"/>
          <w:highlight w:val="white"/>
        </w:rPr>
        <w:t>PRJNA225532; Klosterman et al. 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sz w:val="24"/>
          <w:szCs w:val="24"/>
          <w:highlight w:val="white"/>
        </w:rPr>
        <w:t>Grabherr</w:t>
      </w:r>
      <w:proofErr w:type="spellEnd"/>
      <w:r>
        <w:rPr>
          <w:color w:val="262626"/>
          <w:sz w:val="24"/>
          <w:szCs w:val="24"/>
          <w:highlight w:val="white"/>
        </w:rPr>
        <w:t xml:space="preserve"> </w:t>
      </w:r>
      <w:r>
        <w:rPr>
          <w:i/>
          <w:color w:val="262626"/>
          <w:sz w:val="24"/>
          <w:szCs w:val="24"/>
          <w:highlight w:val="white"/>
        </w:rPr>
        <w:t>et al.</w:t>
      </w:r>
      <w:r>
        <w:rPr>
          <w:color w:val="262626"/>
          <w:sz w:val="24"/>
          <w:szCs w:val="24"/>
          <w:highlight w:val="white"/>
        </w:rPr>
        <w:t xml:space="preserve"> 2011). Redundant contigs were identified and removed with hierarchical clustering in Corset (Davidson and </w:t>
      </w:r>
      <w:proofErr w:type="spellStart"/>
      <w:r>
        <w:rPr>
          <w:color w:val="262626"/>
          <w:sz w:val="24"/>
          <w:szCs w:val="24"/>
          <w:highlight w:val="white"/>
        </w:rPr>
        <w:t>Oshlack</w:t>
      </w:r>
      <w:proofErr w:type="spellEnd"/>
      <w:r>
        <w:rPr>
          <w:color w:val="262626"/>
          <w:sz w:val="24"/>
          <w:szCs w:val="24"/>
          <w:highlight w:val="white"/>
        </w:rPr>
        <w:t xml:space="preserve">, 2014). </w:t>
      </w:r>
      <w:proofErr w:type="spellStart"/>
      <w:r>
        <w:rPr>
          <w:color w:val="262626"/>
          <w:sz w:val="24"/>
          <w:szCs w:val="24"/>
          <w:highlight w:val="white"/>
        </w:rPr>
        <w:t>Unigenes</w:t>
      </w:r>
      <w:proofErr w:type="spellEnd"/>
      <w:r>
        <w:rPr>
          <w:color w:val="262626"/>
          <w:sz w:val="24"/>
          <w:szCs w:val="24"/>
          <w:highlight w:val="white"/>
        </w:rPr>
        <w:t xml:space="preserve"> were then selected as the longest transcript for each cluster.</w:t>
      </w:r>
    </w:p>
    <w:p w14:paraId="0677CBE1" w14:textId="77777777" w:rsidR="00D44044" w:rsidRDefault="0021510F">
      <w:pPr>
        <w:ind w:firstLine="720"/>
        <w:jc w:val="both"/>
        <w:rPr>
          <w:color w:val="333333"/>
          <w:sz w:val="24"/>
          <w:szCs w:val="24"/>
          <w:highlight w:val="white"/>
        </w:rPr>
      </w:pPr>
      <w:r>
        <w:rPr>
          <w:color w:val="202020"/>
          <w:sz w:val="24"/>
          <w:szCs w:val="24"/>
          <w:highlight w:val="white"/>
        </w:rPr>
        <w:t xml:space="preserve">Gene expression levels were determined and </w:t>
      </w:r>
      <w:r>
        <w:rPr>
          <w:color w:val="333333"/>
          <w:sz w:val="24"/>
          <w:szCs w:val="24"/>
          <w:highlight w:val="white"/>
        </w:rPr>
        <w:t xml:space="preserve">DEGs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Reads with fewer than 1 count across samples were removed to expedite analysis. Contrasts between hosts within an isolate </w:t>
      </w:r>
      <w:r w:rsidR="00241485">
        <w:rPr>
          <w:color w:val="333333"/>
          <w:sz w:val="24"/>
          <w:szCs w:val="24"/>
          <w:highlight w:val="white"/>
        </w:rPr>
        <w:t>of V.</w:t>
      </w:r>
      <w:r>
        <w:rPr>
          <w:i/>
          <w:color w:val="333333"/>
          <w:sz w:val="24"/>
          <w:szCs w:val="24"/>
          <w:highlight w:val="white"/>
        </w:rPr>
        <w:t xml:space="preserve"> </w:t>
      </w:r>
      <w:proofErr w:type="spellStart"/>
      <w:r>
        <w:rPr>
          <w:i/>
          <w:color w:val="333333"/>
          <w:sz w:val="24"/>
          <w:szCs w:val="24"/>
          <w:highlight w:val="white"/>
        </w:rPr>
        <w:t>dahliae</w:t>
      </w:r>
      <w:proofErr w:type="spellEnd"/>
      <w:r>
        <w:rPr>
          <w:i/>
          <w:color w:val="333333"/>
          <w:sz w:val="24"/>
          <w:szCs w:val="24"/>
          <w:highlight w:val="white"/>
        </w:rPr>
        <w:t xml:space="preserve"> </w:t>
      </w:r>
      <w:r>
        <w:rPr>
          <w:color w:val="333333"/>
          <w:sz w:val="24"/>
          <w:szCs w:val="24"/>
          <w:highlight w:val="white"/>
        </w:rPr>
        <w:t xml:space="preserve">and between isolates within a host were calculated after log fold change shrinkage (LFC) with the </w:t>
      </w:r>
      <w:proofErr w:type="spellStart"/>
      <w:proofErr w:type="gramStart"/>
      <w:r>
        <w:rPr>
          <w:color w:val="333333"/>
          <w:sz w:val="24"/>
          <w:szCs w:val="24"/>
          <w:highlight w:val="white"/>
        </w:rPr>
        <w:t>lfcShrink</w:t>
      </w:r>
      <w:proofErr w:type="spellEnd"/>
      <w:r>
        <w:rPr>
          <w:color w:val="333333"/>
          <w:sz w:val="24"/>
          <w:szCs w:val="24"/>
          <w:highlight w:val="white"/>
        </w:rPr>
        <w:t>(</w:t>
      </w:r>
      <w:proofErr w:type="gramEnd"/>
      <w:r>
        <w:rPr>
          <w:color w:val="333333"/>
          <w:sz w:val="24"/>
          <w:szCs w:val="24"/>
          <w:highlight w:val="white"/>
        </w:rPr>
        <w:t xml:space="preserve">) function in R. </w:t>
      </w:r>
      <w:r>
        <w:rPr>
          <w:i/>
          <w:color w:val="333333"/>
          <w:sz w:val="24"/>
          <w:szCs w:val="24"/>
          <w:highlight w:val="white"/>
        </w:rPr>
        <w:t>P-</w:t>
      </w:r>
      <w:r>
        <w:rPr>
          <w:color w:val="333333"/>
          <w:sz w:val="24"/>
          <w:szCs w:val="24"/>
          <w:highlight w:val="white"/>
        </w:rPr>
        <w:t xml:space="preserve">values were adjusted to </w:t>
      </w:r>
      <w:r>
        <w:rPr>
          <w:i/>
          <w:color w:val="333333"/>
          <w:sz w:val="24"/>
          <w:szCs w:val="24"/>
          <w:highlight w:val="white"/>
        </w:rPr>
        <w:t>q</w:t>
      </w:r>
      <w:r>
        <w:rPr>
          <w:color w:val="333333"/>
          <w:sz w:val="24"/>
          <w:szCs w:val="24"/>
          <w:highlight w:val="white"/>
        </w:rPr>
        <w:t xml:space="preserve">-values = 0.001 to control for the False-Discovery Rate (FDR). </w:t>
      </w:r>
    </w:p>
    <w:p w14:paraId="3CD52E56" w14:textId="77777777" w:rsidR="00D44044" w:rsidRDefault="0021510F">
      <w:pPr>
        <w:ind w:firstLine="720"/>
        <w:jc w:val="both"/>
        <w:rPr>
          <w:color w:val="333333"/>
          <w:sz w:val="24"/>
          <w:szCs w:val="24"/>
          <w:highlight w:val="white"/>
        </w:rPr>
      </w:pPr>
      <w:r>
        <w:rPr>
          <w:color w:val="202020"/>
          <w:sz w:val="24"/>
          <w:szCs w:val="24"/>
          <w:highlight w:val="white"/>
        </w:rPr>
        <w:t xml:space="preserve">Functional annotation of </w:t>
      </w:r>
      <w:proofErr w:type="spellStart"/>
      <w:r>
        <w:rPr>
          <w:color w:val="202020"/>
          <w:sz w:val="24"/>
          <w:szCs w:val="24"/>
          <w:highlight w:val="white"/>
        </w:rPr>
        <w:t>unigenes</w:t>
      </w:r>
      <w:proofErr w:type="spellEnd"/>
      <w:r>
        <w:rPr>
          <w:color w:val="202020"/>
          <w:sz w:val="24"/>
          <w:szCs w:val="24"/>
          <w:highlight w:val="white"/>
        </w:rPr>
        <w:t xml:space="preserve"> was completed with seven databases: NR, NT, </w:t>
      </w:r>
      <w:proofErr w:type="spellStart"/>
      <w:r>
        <w:rPr>
          <w:color w:val="202020"/>
          <w:sz w:val="24"/>
          <w:szCs w:val="24"/>
          <w:highlight w:val="white"/>
        </w:rPr>
        <w:t>Pfam</w:t>
      </w:r>
      <w:proofErr w:type="spellEnd"/>
      <w:r>
        <w:rPr>
          <w:color w:val="202020"/>
          <w:sz w:val="24"/>
          <w:szCs w:val="24"/>
          <w:highlight w:val="white"/>
        </w:rPr>
        <w:t>, KOG/COG, Swiss-</w:t>
      </w:r>
      <w:proofErr w:type="spellStart"/>
      <w:r>
        <w:rPr>
          <w:color w:val="202020"/>
          <w:sz w:val="24"/>
          <w:szCs w:val="24"/>
          <w:highlight w:val="white"/>
        </w:rPr>
        <w:t>Prot</w:t>
      </w:r>
      <w:proofErr w:type="spellEnd"/>
      <w:r>
        <w:rPr>
          <w:color w:val="202020"/>
          <w:sz w:val="24"/>
          <w:szCs w:val="24"/>
          <w:highlight w:val="white"/>
        </w:rPr>
        <w:t xml:space="preserve">, KEGG, and GO. Alignment of </w:t>
      </w:r>
      <w:proofErr w:type="spellStart"/>
      <w:r>
        <w:rPr>
          <w:color w:val="202020"/>
          <w:sz w:val="24"/>
          <w:szCs w:val="24"/>
          <w:highlight w:val="white"/>
        </w:rPr>
        <w:t>unigenes</w:t>
      </w:r>
      <w:proofErr w:type="spellEnd"/>
      <w:r>
        <w:rPr>
          <w:color w:val="202020"/>
          <w:sz w:val="24"/>
          <w:szCs w:val="24"/>
          <w:highlight w:val="white"/>
        </w:rPr>
        <w:t xml:space="preserve"> to protein databases was accomplished with several </w:t>
      </w:r>
      <w:proofErr w:type="spellStart"/>
      <w:r>
        <w:rPr>
          <w:color w:val="202020"/>
          <w:sz w:val="24"/>
          <w:szCs w:val="24"/>
          <w:highlight w:val="white"/>
        </w:rPr>
        <w:t>softwares</w:t>
      </w:r>
      <w:proofErr w:type="spellEnd"/>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NR, Swiss-</w:t>
      </w:r>
      <w:proofErr w:type="spellStart"/>
      <w:r>
        <w:rPr>
          <w:color w:val="202020"/>
          <w:sz w:val="24"/>
          <w:szCs w:val="24"/>
          <w:highlight w:val="white"/>
        </w:rPr>
        <w:t>Prot</w:t>
      </w:r>
      <w:proofErr w:type="spellEnd"/>
      <w:r>
        <w:rPr>
          <w:color w:val="202020"/>
          <w:sz w:val="24"/>
          <w:szCs w:val="24"/>
          <w:highlight w:val="white"/>
        </w:rPr>
        <w:t>, and KOG was completed with Diamond 0.8.22 (</w:t>
      </w:r>
      <w:proofErr w:type="spellStart"/>
      <w:r>
        <w:rPr>
          <w:color w:val="202020"/>
          <w:sz w:val="24"/>
          <w:szCs w:val="24"/>
          <w:highlight w:val="white"/>
        </w:rPr>
        <w:t>Buchfink</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 xml:space="preserve">2015) with </w:t>
      </w:r>
      <w:proofErr w:type="spellStart"/>
      <w:r>
        <w:rPr>
          <w:color w:val="262626"/>
          <w:sz w:val="24"/>
          <w:szCs w:val="24"/>
          <w:highlight w:val="white"/>
        </w:rPr>
        <w:t>evalue</w:t>
      </w:r>
      <w:proofErr w:type="spellEnd"/>
      <w:r>
        <w:rPr>
          <w:color w:val="262626"/>
          <w:sz w:val="24"/>
          <w:szCs w:val="24"/>
          <w:highlight w:val="white"/>
        </w:rPr>
        <w:t xml:space="preserve"> thresholds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5 </w:t>
      </w:r>
      <w:r w:rsidR="00241485">
        <w:rPr>
          <w:sz w:val="24"/>
          <w:szCs w:val="24"/>
        </w:rPr>
        <w:t>for</w:t>
      </w:r>
      <w:r>
        <w:rPr>
          <w:sz w:val="24"/>
          <w:szCs w:val="24"/>
        </w:rPr>
        <w:t xml:space="preserve"> NR and Swiss-</w:t>
      </w:r>
      <w:proofErr w:type="spellStart"/>
      <w:r>
        <w:rPr>
          <w:sz w:val="24"/>
          <w:szCs w:val="24"/>
        </w:rPr>
        <w:t>Prot</w:t>
      </w:r>
      <w:proofErr w:type="spellEnd"/>
      <w:r>
        <w:rPr>
          <w:sz w:val="24"/>
          <w:szCs w:val="24"/>
        </w:rPr>
        <w:t xml:space="preserve"> and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 xml:space="preserve">3 </w:t>
      </w:r>
      <w:r w:rsidR="00241485">
        <w:rPr>
          <w:sz w:val="24"/>
          <w:szCs w:val="24"/>
        </w:rPr>
        <w:t>for</w:t>
      </w:r>
      <w:r>
        <w:rPr>
          <w:sz w:val="24"/>
          <w:szCs w:val="24"/>
        </w:rPr>
        <w:t xml:space="preserve"> KOG. </w:t>
      </w:r>
      <w:r>
        <w:rPr>
          <w:color w:val="202020"/>
          <w:sz w:val="24"/>
          <w:szCs w:val="24"/>
          <w:highlight w:val="white"/>
        </w:rPr>
        <w:t xml:space="preserve">Alignment of </w:t>
      </w:r>
      <w:proofErr w:type="spellStart"/>
      <w:r>
        <w:rPr>
          <w:color w:val="202020"/>
          <w:sz w:val="24"/>
          <w:szCs w:val="24"/>
          <w:highlight w:val="white"/>
        </w:rPr>
        <w:t>unigenes</w:t>
      </w:r>
      <w:proofErr w:type="spellEnd"/>
      <w:r>
        <w:rPr>
          <w:color w:val="202020"/>
          <w:sz w:val="24"/>
          <w:szCs w:val="24"/>
          <w:highlight w:val="white"/>
        </w:rPr>
        <w:t xml:space="preserve"> in NT was completed with NCBI’s Blast 2.2.28+ (</w:t>
      </w:r>
      <w:proofErr w:type="spellStart"/>
      <w:r>
        <w:rPr>
          <w:color w:val="202020"/>
          <w:sz w:val="24"/>
          <w:szCs w:val="24"/>
          <w:highlight w:val="white"/>
        </w:rPr>
        <w:t>Altschul</w:t>
      </w:r>
      <w:proofErr w:type="spellEnd"/>
      <w:r>
        <w:rPr>
          <w:color w:val="202020"/>
          <w:sz w:val="24"/>
          <w:szCs w:val="24"/>
          <w:highlight w:val="white"/>
        </w:rPr>
        <w:t xml:space="preserve"> </w:t>
      </w:r>
      <w:r>
        <w:rPr>
          <w:i/>
          <w:color w:val="202020"/>
          <w:sz w:val="24"/>
          <w:szCs w:val="24"/>
          <w:highlight w:val="white"/>
        </w:rPr>
        <w:t xml:space="preserve">et al. </w:t>
      </w:r>
      <w:r>
        <w:rPr>
          <w:color w:val="202020"/>
          <w:sz w:val="24"/>
          <w:szCs w:val="24"/>
          <w:highlight w:val="white"/>
        </w:rPr>
        <w:t>1990</w:t>
      </w:r>
      <w:r w:rsidR="00241485">
        <w:rPr>
          <w:color w:val="202020"/>
          <w:sz w:val="24"/>
          <w:szCs w:val="24"/>
          <w:highlight w:val="white"/>
        </w:rPr>
        <w:t>) with</w:t>
      </w:r>
      <w:r>
        <w:rPr>
          <w:color w:val="202020"/>
          <w:sz w:val="24"/>
          <w:szCs w:val="24"/>
          <w:highlight w:val="white"/>
        </w:rPr>
        <w:t xml:space="preserve">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−5</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w:t>
      </w:r>
      <w:proofErr w:type="spellStart"/>
      <w:r>
        <w:rPr>
          <w:color w:val="202020"/>
          <w:sz w:val="24"/>
          <w:szCs w:val="24"/>
          <w:highlight w:val="white"/>
        </w:rPr>
        <w:t>Pfam</w:t>
      </w:r>
      <w:proofErr w:type="spellEnd"/>
      <w:r>
        <w:rPr>
          <w:color w:val="202020"/>
          <w:sz w:val="24"/>
          <w:szCs w:val="24"/>
          <w:highlight w:val="white"/>
        </w:rPr>
        <w:t xml:space="preserve"> was completed </w:t>
      </w:r>
      <w:r w:rsidR="00241485">
        <w:rPr>
          <w:color w:val="202020"/>
          <w:sz w:val="24"/>
          <w:szCs w:val="24"/>
          <w:highlight w:val="white"/>
        </w:rPr>
        <w:t>in HMMER</w:t>
      </w:r>
      <w:r>
        <w:rPr>
          <w:color w:val="202020"/>
          <w:sz w:val="24"/>
          <w:szCs w:val="24"/>
          <w:highlight w:val="white"/>
        </w:rPr>
        <w:t xml:space="preserve"> (Eddy 2011) with an </w:t>
      </w:r>
      <w:r>
        <w:rPr>
          <w:color w:val="262626"/>
          <w:sz w:val="24"/>
          <w:szCs w:val="24"/>
          <w:highlight w:val="white"/>
        </w:rPr>
        <w:t xml:space="preserve">e-value threshold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w:t>
      </w:r>
      <w:r w:rsidR="00241485">
        <w:rPr>
          <w:rFonts w:ascii="Arial Unicode MS" w:eastAsia="Arial Unicode MS" w:hAnsi="Arial Unicode MS" w:cs="Arial Unicode MS"/>
          <w:color w:val="242729"/>
          <w:sz w:val="24"/>
          <w:szCs w:val="24"/>
          <w:highlight w:val="white"/>
          <w:vertAlign w:val="superscript"/>
        </w:rPr>
        <w:t>2</w:t>
      </w:r>
      <w:r w:rsidR="00241485">
        <w:rPr>
          <w:rFonts w:ascii="Arial Unicode MS" w:eastAsia="Arial Unicode MS" w:hAnsi="Arial Unicode MS" w:cs="Arial Unicode MS"/>
          <w:color w:val="242729"/>
          <w:sz w:val="24"/>
          <w:szCs w:val="24"/>
          <w:highlight w:val="white"/>
        </w:rPr>
        <w:t>.</w:t>
      </w:r>
      <w:r>
        <w:rPr>
          <w:color w:val="202020"/>
          <w:sz w:val="24"/>
          <w:szCs w:val="24"/>
          <w:highlight w:val="white"/>
        </w:rPr>
        <w:t xml:space="preserve"> Alignment of </w:t>
      </w:r>
      <w:proofErr w:type="spellStart"/>
      <w:r>
        <w:rPr>
          <w:color w:val="202020"/>
          <w:sz w:val="24"/>
          <w:szCs w:val="24"/>
          <w:highlight w:val="white"/>
        </w:rPr>
        <w:t>unigenes</w:t>
      </w:r>
      <w:proofErr w:type="spellEnd"/>
      <w:r>
        <w:rPr>
          <w:color w:val="202020"/>
          <w:sz w:val="24"/>
          <w:szCs w:val="24"/>
          <w:highlight w:val="white"/>
        </w:rPr>
        <w:t xml:space="preserve"> in GO was </w:t>
      </w:r>
      <w:r>
        <w:rPr>
          <w:color w:val="202020"/>
          <w:sz w:val="24"/>
          <w:szCs w:val="24"/>
          <w:highlight w:val="white"/>
        </w:rPr>
        <w:lastRenderedPageBreak/>
        <w:t xml:space="preserve">completed with results from </w:t>
      </w:r>
      <w:proofErr w:type="spellStart"/>
      <w:r>
        <w:rPr>
          <w:color w:val="202020"/>
          <w:sz w:val="24"/>
          <w:szCs w:val="24"/>
          <w:highlight w:val="white"/>
        </w:rPr>
        <w:t>Pfam</w:t>
      </w:r>
      <w:proofErr w:type="spellEnd"/>
      <w:r>
        <w:rPr>
          <w:color w:val="202020"/>
          <w:sz w:val="24"/>
          <w:szCs w:val="24"/>
          <w:highlight w:val="white"/>
        </w:rPr>
        <w:t xml:space="preserve"> and NR in </w:t>
      </w:r>
      <w:r>
        <w:rPr>
          <w:color w:val="262626"/>
          <w:sz w:val="24"/>
          <w:szCs w:val="24"/>
          <w:highlight w:val="white"/>
        </w:rPr>
        <w:t>Blast2GO v2.5 (</w:t>
      </w:r>
      <w:proofErr w:type="spellStart"/>
      <w:r>
        <w:rPr>
          <w:color w:val="262626"/>
          <w:sz w:val="24"/>
          <w:szCs w:val="24"/>
          <w:highlight w:val="white"/>
        </w:rPr>
        <w:t>Götz</w:t>
      </w:r>
      <w:proofErr w:type="spellEnd"/>
      <w:r>
        <w:rPr>
          <w:color w:val="262626"/>
          <w:sz w:val="24"/>
          <w:szCs w:val="24"/>
          <w:highlight w:val="white"/>
        </w:rPr>
        <w:t xml:space="preserve"> et al., 2008) with 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−6</w:t>
      </w:r>
      <w:r>
        <w:rPr>
          <w:color w:val="202020"/>
          <w:sz w:val="24"/>
          <w:szCs w:val="24"/>
          <w:highlight w:val="white"/>
        </w:rPr>
        <w:t xml:space="preserve">. Finally, alignment of </w:t>
      </w:r>
      <w:proofErr w:type="spellStart"/>
      <w:r>
        <w:rPr>
          <w:color w:val="202020"/>
          <w:sz w:val="24"/>
          <w:szCs w:val="24"/>
          <w:highlight w:val="white"/>
        </w:rPr>
        <w:t>unigenes</w:t>
      </w:r>
      <w:proofErr w:type="spellEnd"/>
      <w:r>
        <w:rPr>
          <w:color w:val="202020"/>
          <w:sz w:val="24"/>
          <w:szCs w:val="24"/>
          <w:highlight w:val="white"/>
        </w:rPr>
        <w:t xml:space="preserve"> in KEGG was completed with the KAAS-KEGG Automatic Annotation Server with </w:t>
      </w:r>
      <w:r>
        <w:rPr>
          <w:color w:val="262626"/>
          <w:sz w:val="24"/>
          <w:szCs w:val="24"/>
          <w:highlight w:val="white"/>
        </w:rPr>
        <w:t xml:space="preserve">an e-value of </w:t>
      </w:r>
      <w:r>
        <w:rPr>
          <w:color w:val="242729"/>
          <w:sz w:val="24"/>
          <w:szCs w:val="24"/>
          <w:highlight w:val="white"/>
        </w:rPr>
        <w:t>1 × 10</w:t>
      </w:r>
      <w:r>
        <w:rPr>
          <w:rFonts w:ascii="Arial Unicode MS" w:eastAsia="Arial Unicode MS" w:hAnsi="Arial Unicode MS" w:cs="Arial Unicode MS"/>
          <w:color w:val="242729"/>
          <w:sz w:val="24"/>
          <w:szCs w:val="24"/>
          <w:highlight w:val="white"/>
          <w:vertAlign w:val="superscript"/>
        </w:rPr>
        <w:t xml:space="preserve">−10 </w:t>
      </w:r>
      <w:r>
        <w:rPr>
          <w:color w:val="202020"/>
          <w:sz w:val="24"/>
          <w:szCs w:val="24"/>
          <w:highlight w:val="white"/>
        </w:rPr>
        <w:t xml:space="preserve">(Moriya </w:t>
      </w:r>
      <w:r>
        <w:rPr>
          <w:i/>
          <w:color w:val="202020"/>
          <w:sz w:val="24"/>
          <w:szCs w:val="24"/>
          <w:highlight w:val="white"/>
        </w:rPr>
        <w:t xml:space="preserve">et al. </w:t>
      </w:r>
      <w:r>
        <w:rPr>
          <w:color w:val="202020"/>
          <w:sz w:val="24"/>
          <w:szCs w:val="24"/>
          <w:highlight w:val="white"/>
        </w:rPr>
        <w:t>2007).</w:t>
      </w:r>
    </w:p>
    <w:p w14:paraId="595F6A8A" w14:textId="77777777" w:rsidR="00D44044" w:rsidRDefault="00D44044">
      <w:pPr>
        <w:jc w:val="both"/>
        <w:rPr>
          <w:color w:val="202020"/>
          <w:sz w:val="24"/>
          <w:szCs w:val="24"/>
          <w:highlight w:val="white"/>
        </w:rPr>
      </w:pPr>
    </w:p>
    <w:p w14:paraId="3C870D0B" w14:textId="77777777" w:rsidR="00241485" w:rsidRDefault="0021510F">
      <w:pPr>
        <w:rPr>
          <w:b/>
          <w:sz w:val="24"/>
          <w:szCs w:val="24"/>
        </w:rPr>
      </w:pPr>
      <w:r>
        <w:rPr>
          <w:b/>
          <w:sz w:val="24"/>
          <w:szCs w:val="24"/>
        </w:rPr>
        <w:t>Validation trial</w:t>
      </w:r>
    </w:p>
    <w:p w14:paraId="240C41D4" w14:textId="77777777" w:rsidR="001421F5" w:rsidRDefault="001421F5">
      <w:pPr>
        <w:rPr>
          <w:b/>
          <w:sz w:val="24"/>
          <w:szCs w:val="24"/>
        </w:rPr>
      </w:pPr>
    </w:p>
    <w:p w14:paraId="05462BE6" w14:textId="76D36A38" w:rsidR="001421F5" w:rsidRPr="001421F5" w:rsidRDefault="00CC693D" w:rsidP="001421F5">
      <w:pPr>
        <w:pStyle w:val="NormalWeb"/>
        <w:spacing w:before="0" w:beforeAutospacing="0" w:after="160" w:afterAutospacing="0"/>
        <w:ind w:firstLine="720"/>
        <w:rPr>
          <w:ins w:id="0" w:author="G C Upadhaya, Sudha" w:date="2021-01-24T20:00:00Z"/>
          <w:rFonts w:ascii="Arial" w:hAnsi="Arial" w:cs="Arial"/>
        </w:rPr>
      </w:pPr>
      <w:r w:rsidRPr="001421F5">
        <w:rPr>
          <w:rFonts w:ascii="Arial" w:hAnsi="Arial" w:cs="Arial"/>
        </w:rPr>
        <w:t> </w:t>
      </w:r>
      <w:ins w:id="1" w:author="G C Upadhaya, Sudha" w:date="2021-01-24T20:00:00Z">
        <w:r w:rsidR="001421F5" w:rsidRPr="001421F5">
          <w:rPr>
            <w:rFonts w:ascii="Arial" w:hAnsi="Arial" w:cs="Arial"/>
          </w:rPr>
          <w:t xml:space="preserve">Independent experiment was conducted in </w:t>
        </w:r>
      </w:ins>
      <w:r w:rsidR="00EB21E8">
        <w:rPr>
          <w:rFonts w:ascii="Arial" w:hAnsi="Arial" w:cs="Arial"/>
        </w:rPr>
        <w:t xml:space="preserve">the </w:t>
      </w:r>
      <w:ins w:id="2" w:author="G C Upadhaya, Sudha" w:date="2021-01-24T20:00:00Z">
        <w:r w:rsidR="001421F5" w:rsidRPr="001421F5">
          <w:rPr>
            <w:rFonts w:ascii="Arial" w:hAnsi="Arial" w:cs="Arial"/>
          </w:rPr>
          <w:t xml:space="preserve">greenhouse to validate the differentially expressed genes (DEGs) of brown mustard, potato, </w:t>
        </w:r>
      </w:ins>
      <w:ins w:id="3" w:author="G C Upadhaya, Sudha" w:date="2021-02-18T14:06:00Z">
        <w:r w:rsidR="00EB21E8">
          <w:rPr>
            <w:rFonts w:ascii="Arial" w:hAnsi="Arial" w:cs="Arial"/>
          </w:rPr>
          <w:t>pepper</w:t>
        </w:r>
      </w:ins>
      <w:ins w:id="4" w:author="G C Upadhaya, Sudha" w:date="2021-01-24T20:00:00Z">
        <w:r w:rsidR="001421F5" w:rsidRPr="001421F5">
          <w:rPr>
            <w:rFonts w:ascii="Arial" w:hAnsi="Arial" w:cs="Arial"/>
          </w:rPr>
          <w:t xml:space="preserve">mint and </w:t>
        </w:r>
        <w:r w:rsidR="001421F5" w:rsidRPr="001421F5">
          <w:rPr>
            <w:rFonts w:ascii="Arial" w:hAnsi="Arial" w:cs="Arial"/>
            <w:i/>
          </w:rPr>
          <w:t xml:space="preserve">V. </w:t>
        </w:r>
        <w:proofErr w:type="spellStart"/>
        <w:r w:rsidR="001421F5" w:rsidRPr="001421F5">
          <w:rPr>
            <w:rFonts w:ascii="Arial" w:hAnsi="Arial" w:cs="Arial"/>
            <w:i/>
          </w:rPr>
          <w:t>dahliae</w:t>
        </w:r>
        <w:proofErr w:type="spellEnd"/>
        <w:r w:rsidR="001421F5" w:rsidRPr="001421F5">
          <w:rPr>
            <w:rFonts w:ascii="Arial" w:hAnsi="Arial" w:cs="Arial"/>
          </w:rPr>
          <w:t xml:space="preserve">. RNA isolation, RNA quantification and qualification of all treatments was performed as described above. cDNA was synthesized from 1 µg of total RNA in 20µl reaction volume using </w:t>
        </w:r>
        <w:proofErr w:type="spellStart"/>
        <w:r w:rsidR="001421F5" w:rsidRPr="001421F5">
          <w:rPr>
            <w:rFonts w:ascii="Arial" w:hAnsi="Arial" w:cs="Arial"/>
          </w:rPr>
          <w:t>qScriptTM</w:t>
        </w:r>
        <w:proofErr w:type="spellEnd"/>
        <w:r w:rsidR="001421F5" w:rsidRPr="001421F5">
          <w:rPr>
            <w:rFonts w:ascii="Arial" w:hAnsi="Arial" w:cs="Arial"/>
          </w:rPr>
          <w:t xml:space="preserve"> cDNA </w:t>
        </w:r>
        <w:proofErr w:type="spellStart"/>
        <w:r w:rsidR="001421F5" w:rsidRPr="001421F5">
          <w:rPr>
            <w:rFonts w:ascii="Arial" w:hAnsi="Arial" w:cs="Arial"/>
          </w:rPr>
          <w:t>SuperMIX</w:t>
        </w:r>
        <w:proofErr w:type="spellEnd"/>
        <w:r w:rsidR="001421F5" w:rsidRPr="001421F5">
          <w:rPr>
            <w:rFonts w:ascii="Arial" w:hAnsi="Arial" w:cs="Arial"/>
          </w:rPr>
          <w:t xml:space="preserve"> (</w:t>
        </w:r>
        <w:proofErr w:type="spellStart"/>
        <w:r w:rsidR="001421F5" w:rsidRPr="001421F5">
          <w:rPr>
            <w:rFonts w:ascii="Arial" w:hAnsi="Arial" w:cs="Arial"/>
          </w:rPr>
          <w:t>QuantaBio</w:t>
        </w:r>
        <w:proofErr w:type="spellEnd"/>
        <w:r w:rsidR="001421F5" w:rsidRPr="001421F5">
          <w:rPr>
            <w:rFonts w:ascii="Arial" w:hAnsi="Arial" w:cs="Arial"/>
          </w:rPr>
          <w:t xml:space="preserve">) following the manufacturer’s instructions. The cDNA was diluted to 1:5 in </w:t>
        </w:r>
        <w:proofErr w:type="spellStart"/>
        <w:r w:rsidR="001421F5" w:rsidRPr="001421F5">
          <w:rPr>
            <w:rFonts w:ascii="Arial" w:hAnsi="Arial" w:cs="Arial"/>
          </w:rPr>
          <w:t>DNAase</w:t>
        </w:r>
        <w:proofErr w:type="spellEnd"/>
        <w:r w:rsidR="001421F5" w:rsidRPr="001421F5">
          <w:rPr>
            <w:rFonts w:ascii="Arial" w:hAnsi="Arial" w:cs="Arial"/>
          </w:rPr>
          <w:t xml:space="preserve"> and </w:t>
        </w:r>
        <w:proofErr w:type="spellStart"/>
        <w:r w:rsidR="001421F5" w:rsidRPr="001421F5">
          <w:rPr>
            <w:rFonts w:ascii="Arial" w:hAnsi="Arial" w:cs="Arial"/>
          </w:rPr>
          <w:t>RNAase</w:t>
        </w:r>
        <w:proofErr w:type="spellEnd"/>
        <w:r w:rsidR="001421F5" w:rsidRPr="001421F5">
          <w:rPr>
            <w:rFonts w:ascii="Arial" w:hAnsi="Arial" w:cs="Arial"/>
          </w:rPr>
          <w:t xml:space="preserve"> free sterile water for brown mustard, potato, and mint gene validation and 1:3 for </w:t>
        </w:r>
        <w:r w:rsidR="001421F5" w:rsidRPr="001421F5">
          <w:rPr>
            <w:rStyle w:val="Emphasis"/>
            <w:rFonts w:ascii="Arial" w:hAnsi="Arial" w:cs="Arial"/>
            <w:color w:val="0E101A"/>
          </w:rPr>
          <w:t xml:space="preserve">V. </w:t>
        </w:r>
        <w:proofErr w:type="spellStart"/>
        <w:r w:rsidR="001421F5" w:rsidRPr="001421F5">
          <w:rPr>
            <w:rStyle w:val="Emphasis"/>
            <w:rFonts w:ascii="Arial" w:hAnsi="Arial" w:cs="Arial"/>
            <w:color w:val="0E101A"/>
          </w:rPr>
          <w:t>dahliae</w:t>
        </w:r>
        <w:proofErr w:type="spellEnd"/>
        <w:r w:rsidR="001421F5" w:rsidRPr="001421F5">
          <w:rPr>
            <w:rFonts w:ascii="Arial" w:hAnsi="Arial" w:cs="Arial"/>
          </w:rPr>
          <w:t> gene validation. cDNA was stored at -20°C prior to validation.</w:t>
        </w:r>
      </w:ins>
    </w:p>
    <w:p w14:paraId="700ECDC6" w14:textId="77777777" w:rsidR="001421F5" w:rsidRPr="001421F5" w:rsidRDefault="001421F5" w:rsidP="001421F5">
      <w:pPr>
        <w:pStyle w:val="NormalWeb"/>
        <w:spacing w:before="0" w:beforeAutospacing="0" w:after="160" w:afterAutospacing="0"/>
        <w:ind w:firstLine="720"/>
        <w:rPr>
          <w:ins w:id="5" w:author="G C Upadhaya, Sudha" w:date="2021-01-24T20:00:00Z"/>
          <w:rFonts w:ascii="Arial" w:hAnsi="Arial" w:cs="Arial"/>
          <w:color w:val="0E101A"/>
        </w:rPr>
      </w:pPr>
      <w:ins w:id="6" w:author="G C Upadhaya, Sudha" w:date="2021-01-24T20:00:00Z">
        <w:r w:rsidRPr="001421F5">
          <w:rPr>
            <w:rFonts w:ascii="Arial" w:hAnsi="Arial" w:cs="Arial"/>
          </w:rPr>
          <w:t xml:space="preserve">A total of </w:t>
        </w:r>
      </w:ins>
      <w:ins w:id="7" w:author="G C Upadhaya, Sudha" w:date="2021-01-24T21:02:00Z">
        <w:r w:rsidR="00742DA3">
          <w:rPr>
            <w:rFonts w:ascii="Arial" w:hAnsi="Arial" w:cs="Arial"/>
          </w:rPr>
          <w:t>28</w:t>
        </w:r>
      </w:ins>
      <w:ins w:id="8" w:author="G C Upadhaya, Sudha" w:date="2021-01-24T20:00:00Z">
        <w:r w:rsidRPr="001421F5">
          <w:rPr>
            <w:rFonts w:ascii="Arial" w:hAnsi="Arial" w:cs="Arial"/>
          </w:rPr>
          <w:t xml:space="preserve"> DEGs </w:t>
        </w:r>
      </w:ins>
      <w:ins w:id="9" w:author="G C Upadhaya, Sudha" w:date="2021-01-24T21:02:00Z">
        <w:r w:rsidR="00742DA3">
          <w:rPr>
            <w:rFonts w:ascii="Arial" w:hAnsi="Arial" w:cs="Arial"/>
          </w:rPr>
          <w:t>and 43</w:t>
        </w:r>
      </w:ins>
      <w:ins w:id="10" w:author="G C Upadhaya, Sudha" w:date="2021-01-24T21:04:00Z">
        <w:r w:rsidR="00742DA3">
          <w:rPr>
            <w:rFonts w:ascii="Arial" w:hAnsi="Arial" w:cs="Arial"/>
          </w:rPr>
          <w:t xml:space="preserve"> </w:t>
        </w:r>
      </w:ins>
      <w:ins w:id="11" w:author="G C Upadhaya, Sudha" w:date="2021-01-24T20:00:00Z">
        <w:r w:rsidRPr="001421F5">
          <w:rPr>
            <w:rFonts w:ascii="Arial" w:hAnsi="Arial" w:cs="Arial"/>
          </w:rPr>
          <w:t xml:space="preserve">comparisons </w:t>
        </w:r>
      </w:ins>
      <w:ins w:id="12" w:author="G C Upadhaya, Sudha" w:date="2021-01-24T21:03:00Z">
        <w:r w:rsidR="00742DA3">
          <w:rPr>
            <w:rFonts w:ascii="Arial" w:hAnsi="Arial" w:cs="Arial"/>
          </w:rPr>
          <w:t xml:space="preserve">of those genes were selected for validation </w:t>
        </w:r>
      </w:ins>
      <w:ins w:id="13" w:author="G C Upadhaya, Sudha" w:date="2021-01-24T20:00:00Z">
        <w:r w:rsidRPr="001421F5">
          <w:rPr>
            <w:rFonts w:ascii="Arial" w:hAnsi="Arial" w:cs="Arial"/>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content, amplicon size </w:t>
        </w:r>
        <w:r w:rsidRPr="001421F5">
          <w:rPr>
            <w:rFonts w:ascii="Arial" w:hAnsi="Arial" w:cs="Arial"/>
            <w:highlight w:val="yellow"/>
          </w:rPr>
          <w:t>of 70-180</w:t>
        </w:r>
        <w:r w:rsidRPr="001421F5">
          <w:rPr>
            <w:rFonts w:ascii="Arial" w:hAnsi="Arial" w:cs="Arial"/>
          </w:rPr>
          <w:t xml:space="preserve"> bp with no self-annealing and primer dimer formation were used. Primer sequences and amplicon lengths are presented in </w:t>
        </w:r>
        <w:r w:rsidRPr="00742DA3">
          <w:rPr>
            <w:rFonts w:ascii="Arial" w:hAnsi="Arial" w:cs="Arial"/>
            <w:b/>
            <w:rPrChange w:id="14" w:author="G C Upadhaya, Sudha" w:date="2021-01-24T21:04:00Z">
              <w:rPr>
                <w:rFonts w:ascii="Arial" w:hAnsi="Arial" w:cs="Arial"/>
              </w:rPr>
            </w:rPrChange>
          </w:rPr>
          <w:t>Supplementary Table 1</w:t>
        </w:r>
        <w:r w:rsidRPr="001421F5">
          <w:rPr>
            <w:rFonts w:ascii="Arial" w:hAnsi="Arial" w:cs="Arial"/>
          </w:rPr>
          <w:t>.</w:t>
        </w:r>
      </w:ins>
    </w:p>
    <w:p w14:paraId="02F9201E" w14:textId="7705E1DE" w:rsidR="00CC693D" w:rsidRPr="00E918F4" w:rsidRDefault="001421F5" w:rsidP="001421F5">
      <w:pPr>
        <w:pStyle w:val="NormalWeb"/>
        <w:spacing w:before="0" w:beforeAutospacing="0" w:after="160" w:afterAutospacing="0"/>
        <w:ind w:firstLine="720"/>
        <w:rPr>
          <w:rFonts w:ascii="Arial" w:hAnsi="Arial" w:cs="Arial"/>
        </w:rPr>
      </w:pPr>
      <w:proofErr w:type="spellStart"/>
      <w:ins w:id="15" w:author="G C Upadhaya, Sudha" w:date="2021-01-24T20:00:00Z">
        <w:r w:rsidRPr="00E918F4">
          <w:rPr>
            <w:rFonts w:ascii="Arial" w:hAnsi="Arial" w:cs="Arial"/>
          </w:rPr>
          <w:t>qRT</w:t>
        </w:r>
        <w:proofErr w:type="spellEnd"/>
        <w:r w:rsidRPr="00E918F4">
          <w:rPr>
            <w:rFonts w:ascii="Arial" w:hAnsi="Arial" w:cs="Arial"/>
          </w:rPr>
          <w:t xml:space="preserve">-PCR was performed in a </w:t>
        </w:r>
        <w:proofErr w:type="spellStart"/>
        <w:r w:rsidRPr="00E918F4">
          <w:rPr>
            <w:rFonts w:ascii="Arial" w:hAnsi="Arial" w:cs="Arial"/>
          </w:rPr>
          <w:t>QuantStudio</w:t>
        </w:r>
        <w:r w:rsidRPr="00E918F4">
          <w:rPr>
            <w:rFonts w:ascii="Arial" w:hAnsi="Arial" w:cs="Arial"/>
            <w:vertAlign w:val="superscript"/>
          </w:rPr>
          <w:t>TM</w:t>
        </w:r>
        <w:proofErr w:type="spellEnd"/>
        <w:r w:rsidRPr="00E918F4">
          <w:rPr>
            <w:rFonts w:ascii="Arial" w:hAnsi="Arial" w:cs="Arial"/>
          </w:rPr>
          <w:t xml:space="preserve"> Real-Time PCR System (Applied Biosystems) using SYBR</w:t>
        </w:r>
        <w:r w:rsidRPr="00E918F4">
          <w:rPr>
            <w:rFonts w:ascii="Arial" w:hAnsi="Arial" w:cs="Arial"/>
            <w:vertAlign w:val="superscript"/>
            <w:rPrChange w:id="16" w:author="G C Upadhaya, Sudha" w:date="2021-02-18T14:11:00Z">
              <w:rPr>
                <w:rFonts w:ascii="Arial" w:hAnsi="Arial" w:cs="Arial"/>
                <w:vertAlign w:val="superscript"/>
              </w:rPr>
            </w:rPrChange>
          </w:rPr>
          <w:t>TM</w:t>
        </w:r>
        <w:r w:rsidRPr="00E918F4">
          <w:rPr>
            <w:rFonts w:ascii="Arial" w:hAnsi="Arial" w:cs="Arial"/>
            <w:rPrChange w:id="17" w:author="G C Upadhaya, Sudha" w:date="2021-02-18T14:11:00Z">
              <w:rPr>
                <w:rFonts w:ascii="Arial" w:hAnsi="Arial" w:cs="Arial"/>
              </w:rPr>
            </w:rPrChange>
          </w:rPr>
          <w:t xml:space="preserve"> Select Master Mix (2X) (Applied Biosystems) in 10µl reaction volume. The reaction mixture consisted of 5µl SYBR Select Master Mix(2X), 0.5µl of each forward and reverse primers (10µM), 1µl diluted cDNA and 3µl sterile water. The cycling conditions for </w:t>
        </w:r>
        <w:proofErr w:type="spellStart"/>
        <w:r w:rsidRPr="00E918F4">
          <w:rPr>
            <w:rFonts w:ascii="Arial" w:hAnsi="Arial" w:cs="Arial"/>
            <w:rPrChange w:id="18" w:author="G C Upadhaya, Sudha" w:date="2021-02-18T14:11:00Z">
              <w:rPr>
                <w:rFonts w:ascii="Arial" w:hAnsi="Arial" w:cs="Arial"/>
              </w:rPr>
            </w:rPrChange>
          </w:rPr>
          <w:t>qRT</w:t>
        </w:r>
        <w:proofErr w:type="spellEnd"/>
        <w:r w:rsidRPr="00E918F4">
          <w:rPr>
            <w:rFonts w:ascii="Arial" w:hAnsi="Arial" w:cs="Arial"/>
            <w:rPrChange w:id="19" w:author="G C Upadhaya, Sudha" w:date="2021-02-18T14:11:00Z">
              <w:rPr>
                <w:rFonts w:ascii="Arial" w:hAnsi="Arial" w:cs="Arial"/>
              </w:rPr>
            </w:rPrChange>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ins>
      <w:ins w:id="20" w:author="G C Upadhaya, Sudha" w:date="2021-02-18T14:08:00Z">
        <w:r w:rsidR="00E918F4" w:rsidRPr="00E918F4">
          <w:rPr>
            <w:rFonts w:ascii="Arial" w:hAnsi="Arial" w:cs="Arial"/>
            <w:rPrChange w:id="21" w:author="G C Upadhaya, Sudha" w:date="2021-02-18T14:11:00Z">
              <w:rPr>
                <w:rFonts w:ascii="Arial" w:hAnsi="Arial" w:cs="Arial"/>
              </w:rPr>
            </w:rPrChange>
          </w:rPr>
          <w:t>Cycle threshold (</w:t>
        </w:r>
      </w:ins>
      <w:ins w:id="22" w:author="G C Upadhaya, Sudha" w:date="2021-01-24T20:00:00Z">
        <w:r w:rsidRPr="00E918F4">
          <w:rPr>
            <w:rFonts w:ascii="Arial" w:hAnsi="Arial" w:cs="Arial"/>
            <w:rPrChange w:id="23" w:author="G C Upadhaya, Sudha" w:date="2021-02-18T14:11:00Z">
              <w:rPr>
                <w:rFonts w:ascii="Arial" w:hAnsi="Arial" w:cs="Arial"/>
              </w:rPr>
            </w:rPrChange>
          </w:rPr>
          <w:t>Ct</w:t>
        </w:r>
      </w:ins>
      <w:ins w:id="24" w:author="G C Upadhaya, Sudha" w:date="2021-02-18T14:08:00Z">
        <w:r w:rsidR="00E918F4" w:rsidRPr="00E918F4">
          <w:rPr>
            <w:rFonts w:ascii="Arial" w:hAnsi="Arial" w:cs="Arial"/>
            <w:rPrChange w:id="25" w:author="G C Upadhaya, Sudha" w:date="2021-02-18T14:11:00Z">
              <w:rPr>
                <w:rFonts w:ascii="Arial" w:hAnsi="Arial" w:cs="Arial"/>
              </w:rPr>
            </w:rPrChange>
          </w:rPr>
          <w:t>)</w:t>
        </w:r>
      </w:ins>
      <w:ins w:id="26" w:author="G C Upadhaya, Sudha" w:date="2021-01-24T20:00:00Z">
        <w:r w:rsidRPr="00E918F4">
          <w:rPr>
            <w:rFonts w:ascii="Arial" w:hAnsi="Arial" w:cs="Arial"/>
            <w:rPrChange w:id="27" w:author="G C Upadhaya, Sudha" w:date="2021-02-18T14:11:00Z">
              <w:rPr>
                <w:rFonts w:ascii="Arial" w:hAnsi="Arial" w:cs="Arial"/>
              </w:rPr>
            </w:rPrChange>
          </w:rPr>
          <w:t xml:space="preserve"> values were calculated using </w:t>
        </w:r>
        <w:proofErr w:type="spellStart"/>
        <w:r w:rsidRPr="00E918F4">
          <w:rPr>
            <w:rFonts w:ascii="Arial" w:hAnsi="Arial" w:cs="Arial"/>
            <w:rPrChange w:id="28" w:author="G C Upadhaya, Sudha" w:date="2021-02-18T14:11:00Z">
              <w:rPr>
                <w:rFonts w:ascii="Arial" w:hAnsi="Arial" w:cs="Arial"/>
              </w:rPr>
            </w:rPrChange>
          </w:rPr>
          <w:t>LinRegPCR</w:t>
        </w:r>
        <w:proofErr w:type="spellEnd"/>
        <w:r w:rsidRPr="00E918F4">
          <w:rPr>
            <w:rFonts w:ascii="Arial" w:hAnsi="Arial" w:cs="Arial"/>
            <w:rPrChange w:id="29" w:author="G C Upadhaya, Sudha" w:date="2021-02-18T14:11:00Z">
              <w:rPr>
                <w:rFonts w:ascii="Arial" w:hAnsi="Arial" w:cs="Arial"/>
              </w:rPr>
            </w:rPrChange>
          </w:rPr>
          <w:t xml:space="preserve"> program (</w:t>
        </w:r>
        <w:proofErr w:type="spellStart"/>
        <w:r w:rsidRPr="00E918F4">
          <w:rPr>
            <w:rFonts w:ascii="Arial" w:hAnsi="Arial" w:cs="Arial"/>
            <w:rPrChange w:id="30" w:author="G C Upadhaya, Sudha" w:date="2021-02-18T14:11:00Z">
              <w:rPr>
                <w:rFonts w:ascii="Arial" w:hAnsi="Arial" w:cs="Arial"/>
              </w:rPr>
            </w:rPrChange>
          </w:rPr>
          <w:t>Ruijter</w:t>
        </w:r>
        <w:proofErr w:type="spellEnd"/>
        <w:r w:rsidRPr="00E918F4">
          <w:rPr>
            <w:rFonts w:ascii="Arial" w:hAnsi="Arial" w:cs="Arial"/>
            <w:rPrChange w:id="31" w:author="G C Upadhaya, Sudha" w:date="2021-02-18T14:11:00Z">
              <w:rPr>
                <w:rFonts w:ascii="Arial" w:hAnsi="Arial" w:cs="Arial"/>
              </w:rPr>
            </w:rPrChange>
          </w:rPr>
          <w:t xml:space="preserve"> </w:t>
        </w:r>
        <w:r w:rsidRPr="00E918F4">
          <w:rPr>
            <w:rFonts w:ascii="Arial" w:hAnsi="Arial" w:cs="Arial"/>
            <w:i/>
            <w:rPrChange w:id="32" w:author="G C Upadhaya, Sudha" w:date="2021-02-18T14:11:00Z">
              <w:rPr>
                <w:rFonts w:ascii="Arial" w:hAnsi="Arial" w:cs="Arial"/>
                <w:i/>
              </w:rPr>
            </w:rPrChange>
          </w:rPr>
          <w:t>et al</w:t>
        </w:r>
        <w:r w:rsidRPr="00E918F4">
          <w:rPr>
            <w:rFonts w:ascii="Arial" w:hAnsi="Arial" w:cs="Arial"/>
            <w:rPrChange w:id="33" w:author="G C Upadhaya, Sudha" w:date="2021-02-18T14:11:00Z">
              <w:rPr>
                <w:rFonts w:ascii="Arial" w:hAnsi="Arial" w:cs="Arial"/>
              </w:rPr>
            </w:rPrChange>
          </w:rPr>
          <w:t xml:space="preserve">. 2009). Primer efficiencies </w:t>
        </w:r>
      </w:ins>
      <w:ins w:id="34" w:author="G C Upadhaya, Sudha" w:date="2021-01-25T18:27:00Z">
        <w:r w:rsidR="004F3F51" w:rsidRPr="00E918F4">
          <w:rPr>
            <w:rFonts w:ascii="Arial" w:hAnsi="Arial" w:cs="Arial"/>
            <w:rPrChange w:id="35" w:author="G C Upadhaya, Sudha" w:date="2021-02-18T14:11:00Z">
              <w:rPr>
                <w:rFonts w:ascii="Arial" w:hAnsi="Arial" w:cs="Arial"/>
              </w:rPr>
            </w:rPrChange>
          </w:rPr>
          <w:t xml:space="preserve">of DEGs </w:t>
        </w:r>
      </w:ins>
      <w:ins w:id="36" w:author="G C Upadhaya, Sudha" w:date="2021-01-24T20:00:00Z">
        <w:r w:rsidRPr="00E918F4">
          <w:rPr>
            <w:rFonts w:ascii="Arial" w:hAnsi="Arial" w:cs="Arial"/>
            <w:rPrChange w:id="37" w:author="G C Upadhaya, Sudha" w:date="2021-02-18T14:11:00Z">
              <w:rPr>
                <w:rFonts w:ascii="Arial" w:hAnsi="Arial" w:cs="Arial"/>
              </w:rPr>
            </w:rPrChange>
          </w:rPr>
          <w:t>ranged between 72 to 97%.</w:t>
        </w:r>
      </w:ins>
      <w:r w:rsidR="007B03DB" w:rsidRPr="00E918F4">
        <w:rPr>
          <w:rFonts w:ascii="Arial" w:hAnsi="Arial" w:cs="Arial"/>
          <w:rPrChange w:id="38" w:author="G C Upadhaya, Sudha" w:date="2021-02-18T14:11:00Z">
            <w:rPr>
              <w:rFonts w:ascii="Arial" w:hAnsi="Arial" w:cs="Arial"/>
            </w:rPr>
          </w:rPrChange>
        </w:rPr>
        <w:t xml:space="preserve"> </w:t>
      </w:r>
      <w:ins w:id="39" w:author="G C Upadhaya, Sudha" w:date="2021-02-18T14:09:00Z">
        <w:r w:rsidR="00E918F4" w:rsidRPr="00E918F4">
          <w:rPr>
            <w:rFonts w:ascii="Arial" w:hAnsi="Arial" w:cs="Arial"/>
            <w:rPrChange w:id="40" w:author="G C Upadhaya, Sudha" w:date="2021-02-18T14:11:00Z">
              <w:rPr>
                <w:rFonts w:ascii="Times" w:hAnsi="Times" w:cstheme="minorHAnsi"/>
              </w:rPr>
            </w:rPrChange>
          </w:rPr>
          <w:t>The log</w:t>
        </w:r>
        <w:r w:rsidR="00E918F4" w:rsidRPr="00E918F4">
          <w:rPr>
            <w:rFonts w:ascii="Arial" w:hAnsi="Arial" w:cs="Arial"/>
            <w:vertAlign w:val="subscript"/>
            <w:rPrChange w:id="41" w:author="G C Upadhaya, Sudha" w:date="2021-02-18T14:11:00Z">
              <w:rPr>
                <w:rFonts w:ascii="Times" w:hAnsi="Times" w:cstheme="minorHAnsi"/>
                <w:vertAlign w:val="subscript"/>
              </w:rPr>
            </w:rPrChange>
          </w:rPr>
          <w:t>2</w:t>
        </w:r>
        <w:r w:rsidR="00E918F4" w:rsidRPr="00E918F4">
          <w:rPr>
            <w:rFonts w:ascii="Arial" w:hAnsi="Arial" w:cs="Arial"/>
            <w:rPrChange w:id="42" w:author="G C Upadhaya, Sudha" w:date="2021-02-18T14:11:00Z">
              <w:rPr>
                <w:rFonts w:ascii="Times" w:hAnsi="Times" w:cstheme="minorHAnsi"/>
              </w:rPr>
            </w:rPrChange>
          </w:rPr>
          <w:t xml:space="preserve"> fold change value was derived using the delta-delta Ct method for each comparison (</w:t>
        </w:r>
        <w:proofErr w:type="spellStart"/>
        <w:r w:rsidR="00E918F4" w:rsidRPr="00E918F4">
          <w:rPr>
            <w:rFonts w:ascii="Arial" w:hAnsi="Arial" w:cs="Arial"/>
            <w:rPrChange w:id="43" w:author="G C Upadhaya, Sudha" w:date="2021-02-18T14:11:00Z">
              <w:rPr>
                <w:rFonts w:ascii="Times" w:hAnsi="Times" w:cstheme="minorHAnsi"/>
              </w:rPr>
            </w:rPrChange>
          </w:rPr>
          <w:t>Livak</w:t>
        </w:r>
        <w:proofErr w:type="spellEnd"/>
        <w:r w:rsidR="00E918F4" w:rsidRPr="00E918F4">
          <w:rPr>
            <w:rFonts w:ascii="Arial" w:hAnsi="Arial" w:cs="Arial"/>
            <w:rPrChange w:id="44" w:author="G C Upadhaya, Sudha" w:date="2021-02-18T14:11:00Z">
              <w:rPr>
                <w:rFonts w:ascii="Times" w:hAnsi="Times" w:cstheme="minorHAnsi"/>
              </w:rPr>
            </w:rPrChange>
          </w:rPr>
          <w:t xml:space="preserve"> and </w:t>
        </w:r>
        <w:proofErr w:type="spellStart"/>
        <w:r w:rsidR="00E918F4" w:rsidRPr="00E918F4">
          <w:rPr>
            <w:rFonts w:ascii="Arial" w:hAnsi="Arial" w:cs="Arial"/>
            <w:rPrChange w:id="45" w:author="G C Upadhaya, Sudha" w:date="2021-02-18T14:11:00Z">
              <w:rPr>
                <w:rFonts w:ascii="Times" w:hAnsi="Times" w:cstheme="minorHAnsi"/>
              </w:rPr>
            </w:rPrChange>
          </w:rPr>
          <w:t>Schmittgen</w:t>
        </w:r>
        <w:proofErr w:type="spellEnd"/>
        <w:r w:rsidR="00E918F4" w:rsidRPr="00E918F4">
          <w:rPr>
            <w:rFonts w:ascii="Arial" w:hAnsi="Arial" w:cs="Arial"/>
            <w:rPrChange w:id="46" w:author="G C Upadhaya, Sudha" w:date="2021-02-18T14:11:00Z">
              <w:rPr>
                <w:rFonts w:ascii="Times" w:hAnsi="Times" w:cstheme="minorHAnsi"/>
              </w:rPr>
            </w:rPrChange>
          </w:rPr>
          <w:t xml:space="preserve"> 2001).</w:t>
        </w:r>
        <w:r w:rsidR="00E918F4" w:rsidRPr="00E918F4">
          <w:rPr>
            <w:rFonts w:ascii="Arial" w:hAnsi="Arial" w:cs="Arial"/>
            <w:rPrChange w:id="47" w:author="G C Upadhaya, Sudha" w:date="2021-02-18T14:11:00Z">
              <w:rPr>
                <w:rFonts w:ascii="Times" w:hAnsi="Times" w:cstheme="minorHAnsi"/>
              </w:rPr>
            </w:rPrChange>
          </w:rPr>
          <w:t xml:space="preserve"> </w:t>
        </w:r>
      </w:ins>
      <w:ins w:id="48" w:author="G C Upadhaya, Sudha" w:date="2021-02-18T14:10:00Z">
        <w:r w:rsidR="00E918F4" w:rsidRPr="00E918F4">
          <w:rPr>
            <w:rFonts w:ascii="Arial" w:hAnsi="Arial" w:cs="Arial"/>
            <w:rPrChange w:id="49" w:author="G C Upadhaya, Sudha" w:date="2021-02-18T14:11:00Z">
              <w:rPr>
                <w:rFonts w:ascii="Times" w:hAnsi="Times" w:cstheme="minorHAnsi"/>
              </w:rPr>
            </w:rPrChange>
          </w:rPr>
          <w:t>Normalization of the DEGs for potato was completed with the house-keeping gene elongation factor 1-α (</w:t>
        </w:r>
        <w:r w:rsidR="00E918F4" w:rsidRPr="00E918F4">
          <w:rPr>
            <w:rStyle w:val="Emphasis"/>
            <w:rFonts w:ascii="Arial" w:hAnsi="Arial" w:cs="Arial"/>
            <w:color w:val="0E101A"/>
            <w:rPrChange w:id="50" w:author="G C Upadhaya, Sudha" w:date="2021-02-18T14:11:00Z">
              <w:rPr>
                <w:rStyle w:val="Emphasis"/>
                <w:rFonts w:ascii="Times" w:hAnsi="Times" w:cstheme="minorHAnsi"/>
                <w:color w:val="0E101A"/>
              </w:rPr>
            </w:rPrChange>
          </w:rPr>
          <w:t>EF1α</w:t>
        </w:r>
        <w:r w:rsidR="00E918F4" w:rsidRPr="00E918F4">
          <w:rPr>
            <w:rFonts w:ascii="Arial" w:hAnsi="Arial" w:cs="Arial"/>
            <w:rPrChange w:id="51" w:author="G C Upadhaya, Sudha" w:date="2021-02-18T14:11:00Z">
              <w:rPr>
                <w:rFonts w:ascii="Times" w:hAnsi="Times" w:cstheme="minorHAnsi"/>
              </w:rPr>
            </w:rPrChange>
          </w:rPr>
          <w:t>), and with the actin gene (</w:t>
        </w:r>
        <w:r w:rsidR="00E918F4" w:rsidRPr="00E918F4">
          <w:rPr>
            <w:rStyle w:val="Emphasis"/>
            <w:rFonts w:ascii="Arial" w:hAnsi="Arial" w:cs="Arial"/>
            <w:color w:val="0E101A"/>
            <w:rPrChange w:id="52" w:author="G C Upadhaya, Sudha" w:date="2021-02-18T14:11:00Z">
              <w:rPr>
                <w:rStyle w:val="Emphasis"/>
                <w:rFonts w:ascii="Times" w:hAnsi="Times" w:cstheme="minorHAnsi"/>
                <w:color w:val="0E101A"/>
              </w:rPr>
            </w:rPrChange>
          </w:rPr>
          <w:t>ACT</w:t>
        </w:r>
        <w:r w:rsidR="00E918F4" w:rsidRPr="00E918F4">
          <w:rPr>
            <w:rFonts w:ascii="Arial" w:hAnsi="Arial" w:cs="Arial"/>
            <w:i/>
            <w:rPrChange w:id="53" w:author="G C Upadhaya, Sudha" w:date="2021-02-18T14:11:00Z">
              <w:rPr>
                <w:rFonts w:ascii="Times" w:hAnsi="Times" w:cstheme="minorHAnsi"/>
                <w:i/>
              </w:rPr>
            </w:rPrChange>
          </w:rPr>
          <w:t>)</w:t>
        </w:r>
        <w:r w:rsidR="00E918F4" w:rsidRPr="00E918F4" w:rsidDel="00F84C41">
          <w:rPr>
            <w:rStyle w:val="Emphasis"/>
            <w:rFonts w:ascii="Arial" w:hAnsi="Arial" w:cs="Arial"/>
            <w:color w:val="0E101A"/>
            <w:rPrChange w:id="54"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i w:val="0"/>
            <w:color w:val="0E101A"/>
            <w:rPrChange w:id="55" w:author="G C Upadhaya, Sudha" w:date="2021-02-18T14:11:00Z">
              <w:rPr>
                <w:rStyle w:val="Emphasis"/>
                <w:rFonts w:ascii="Times" w:hAnsi="Times" w:cstheme="minorHAnsi"/>
                <w:color w:val="0E101A"/>
              </w:rPr>
            </w:rPrChange>
          </w:rPr>
          <w:t>for</w:t>
        </w:r>
        <w:r w:rsidR="00E918F4" w:rsidRPr="00E918F4">
          <w:rPr>
            <w:rStyle w:val="Emphasis"/>
            <w:rFonts w:ascii="Arial" w:hAnsi="Arial" w:cs="Arial"/>
            <w:color w:val="0E101A"/>
            <w:rPrChange w:id="56"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i w:val="0"/>
            <w:color w:val="0E101A"/>
            <w:rPrChange w:id="57" w:author="G C Upadhaya, Sudha" w:date="2021-02-18T14:11:00Z">
              <w:rPr>
                <w:rStyle w:val="Emphasis"/>
                <w:rFonts w:ascii="Times" w:hAnsi="Times" w:cstheme="minorHAnsi"/>
                <w:color w:val="0E101A"/>
              </w:rPr>
            </w:rPrChange>
          </w:rPr>
          <w:t>brown mustard</w:t>
        </w:r>
        <w:r w:rsidR="00E918F4" w:rsidRPr="00E918F4">
          <w:rPr>
            <w:rStyle w:val="Emphasis"/>
            <w:rFonts w:ascii="Arial" w:hAnsi="Arial" w:cs="Arial"/>
            <w:i w:val="0"/>
            <w:color w:val="0E101A"/>
            <w:rPrChange w:id="58" w:author="G C Upadhaya, Sudha" w:date="2021-02-18T14:11:00Z">
              <w:rPr>
                <w:rStyle w:val="Emphasis"/>
                <w:rFonts w:ascii="Times" w:hAnsi="Times" w:cstheme="minorHAnsi"/>
                <w:i w:val="0"/>
                <w:color w:val="0E101A"/>
              </w:rPr>
            </w:rPrChange>
          </w:rPr>
          <w:t>, peppermint,</w:t>
        </w:r>
        <w:r w:rsidR="00E918F4" w:rsidRPr="00E918F4">
          <w:rPr>
            <w:rStyle w:val="Emphasis"/>
            <w:rFonts w:ascii="Arial" w:hAnsi="Arial" w:cs="Arial"/>
            <w:i w:val="0"/>
            <w:color w:val="0E101A"/>
            <w:rPrChange w:id="59" w:author="G C Upadhaya, Sudha" w:date="2021-02-18T14:11:00Z">
              <w:rPr>
                <w:rStyle w:val="Emphasis"/>
                <w:rFonts w:ascii="Times" w:hAnsi="Times" w:cstheme="minorHAnsi"/>
                <w:color w:val="0E101A"/>
              </w:rPr>
            </w:rPrChange>
          </w:rPr>
          <w:t xml:space="preserve"> </w:t>
        </w:r>
        <w:r w:rsidR="00E918F4" w:rsidRPr="00E918F4">
          <w:rPr>
            <w:rStyle w:val="Emphasis"/>
            <w:rFonts w:ascii="Arial" w:hAnsi="Arial" w:cs="Arial"/>
            <w:color w:val="0E101A"/>
            <w:rPrChange w:id="60" w:author="G C Upadhaya, Sudha" w:date="2021-02-18T14:11:00Z">
              <w:rPr>
                <w:rStyle w:val="Emphasis"/>
                <w:rFonts w:ascii="Times" w:hAnsi="Times" w:cstheme="minorHAnsi"/>
                <w:color w:val="0E101A"/>
              </w:rPr>
            </w:rPrChange>
          </w:rPr>
          <w:t>and V.</w:t>
        </w:r>
        <w:r w:rsidR="00E918F4" w:rsidRPr="00E918F4">
          <w:rPr>
            <w:rFonts w:ascii="Arial" w:hAnsi="Arial" w:cs="Arial"/>
            <w:i/>
            <w:rPrChange w:id="61" w:author="G C Upadhaya, Sudha" w:date="2021-02-18T14:11:00Z">
              <w:rPr>
                <w:rFonts w:ascii="Times" w:hAnsi="Times" w:cstheme="minorHAnsi"/>
                <w:i/>
              </w:rPr>
            </w:rPrChange>
          </w:rPr>
          <w:t xml:space="preserve"> </w:t>
        </w:r>
        <w:proofErr w:type="spellStart"/>
        <w:r w:rsidR="00E918F4" w:rsidRPr="00E918F4">
          <w:rPr>
            <w:rFonts w:ascii="Arial" w:hAnsi="Arial" w:cs="Arial"/>
            <w:i/>
            <w:rPrChange w:id="62" w:author="G C Upadhaya, Sudha" w:date="2021-02-18T14:11:00Z">
              <w:rPr>
                <w:rFonts w:ascii="Times" w:hAnsi="Times" w:cstheme="minorHAnsi"/>
                <w:i/>
              </w:rPr>
            </w:rPrChange>
          </w:rPr>
          <w:t>dahliae</w:t>
        </w:r>
        <w:proofErr w:type="spellEnd"/>
        <w:r w:rsidR="00E918F4" w:rsidRPr="00E918F4">
          <w:rPr>
            <w:rFonts w:ascii="Arial" w:hAnsi="Arial" w:cs="Arial"/>
            <w:rPrChange w:id="63" w:author="G C Upadhaya, Sudha" w:date="2021-02-18T14:11:00Z">
              <w:rPr>
                <w:rFonts w:ascii="Times" w:hAnsi="Times" w:cstheme="minorHAnsi"/>
              </w:rPr>
            </w:rPrChange>
          </w:rPr>
          <w:t xml:space="preserve"> </w:t>
        </w:r>
      </w:ins>
      <w:ins w:id="64" w:author="G C Upadhaya, Sudha" w:date="2021-01-24T20:00:00Z">
        <w:r w:rsidRPr="00E918F4">
          <w:rPr>
            <w:rFonts w:ascii="Arial" w:hAnsi="Arial" w:cs="Arial"/>
          </w:rPr>
          <w:t>(</w:t>
        </w:r>
        <w:r w:rsidRPr="00E918F4">
          <w:rPr>
            <w:rFonts w:ascii="Arial" w:hAnsi="Arial" w:cs="Arial"/>
            <w:b/>
            <w:rPrChange w:id="65" w:author="G C Upadhaya, Sudha" w:date="2021-02-18T14:11:00Z">
              <w:rPr>
                <w:rFonts w:ascii="Arial" w:hAnsi="Arial" w:cs="Arial"/>
              </w:rPr>
            </w:rPrChange>
          </w:rPr>
          <w:t>Supplementary Table 1</w:t>
        </w:r>
        <w:r w:rsidRPr="00E918F4">
          <w:rPr>
            <w:rFonts w:ascii="Arial" w:hAnsi="Arial" w:cs="Arial"/>
          </w:rPr>
          <w:t xml:space="preserve">). </w:t>
        </w:r>
      </w:ins>
      <w:ins w:id="66" w:author="G C Upadhaya, Sudha" w:date="2021-02-18T14:11:00Z">
        <w:r w:rsidR="00E918F4" w:rsidRPr="00E918F4">
          <w:rPr>
            <w:rFonts w:ascii="Arial" w:hAnsi="Arial" w:cs="Arial"/>
            <w:rPrChange w:id="67" w:author="G C Upadhaya, Sudha" w:date="2021-02-18T14:11:00Z">
              <w:rPr>
                <w:rFonts w:ascii="Times" w:hAnsi="Times" w:cstheme="minorHAnsi"/>
              </w:rPr>
            </w:rPrChange>
          </w:rPr>
          <w:t xml:space="preserve">To confirm the direction of fold change values </w:t>
        </w:r>
        <w:proofErr w:type="spellStart"/>
        <w:r w:rsidR="00E918F4" w:rsidRPr="00E918F4">
          <w:rPr>
            <w:rFonts w:ascii="Arial" w:hAnsi="Arial" w:cs="Arial"/>
            <w:rPrChange w:id="68" w:author="G C Upadhaya, Sudha" w:date="2021-02-18T14:11:00Z">
              <w:rPr>
                <w:rFonts w:ascii="Times" w:hAnsi="Times" w:cstheme="minorHAnsi"/>
              </w:rPr>
            </w:rPrChange>
          </w:rPr>
          <w:t>qRT</w:t>
        </w:r>
        <w:proofErr w:type="spellEnd"/>
        <w:r w:rsidR="00E918F4" w:rsidRPr="00E918F4">
          <w:rPr>
            <w:rFonts w:ascii="Arial" w:hAnsi="Arial" w:cs="Arial"/>
            <w:rPrChange w:id="69" w:author="G C Upadhaya, Sudha" w:date="2021-02-18T14:11:00Z">
              <w:rPr>
                <w:rFonts w:ascii="Times" w:hAnsi="Times" w:cstheme="minorHAnsi"/>
              </w:rPr>
            </w:rPrChange>
          </w:rPr>
          <w:t>-PCR data were compared with fold changes obtained from RNA-sequencing. Correlations between fold change estimates from these methods were calculated for each host. </w:t>
        </w:r>
      </w:ins>
    </w:p>
    <w:p w14:paraId="2A51C3B1" w14:textId="77777777" w:rsidR="00D44044" w:rsidRDefault="00D44044" w:rsidP="00634FFD">
      <w:pPr>
        <w:rPr>
          <w:b/>
          <w:sz w:val="24"/>
          <w:szCs w:val="24"/>
        </w:rPr>
      </w:pPr>
    </w:p>
    <w:p w14:paraId="1DCD17E6" w14:textId="77777777" w:rsidR="00D44044" w:rsidRDefault="0021510F">
      <w:pPr>
        <w:jc w:val="center"/>
        <w:rPr>
          <w:b/>
          <w:sz w:val="24"/>
          <w:szCs w:val="24"/>
        </w:rPr>
      </w:pPr>
      <w:r>
        <w:rPr>
          <w:b/>
          <w:sz w:val="24"/>
          <w:szCs w:val="24"/>
        </w:rPr>
        <w:t xml:space="preserve"> </w:t>
      </w:r>
    </w:p>
    <w:p w14:paraId="601A9EAE" w14:textId="77777777" w:rsidR="00D44044" w:rsidRDefault="0021510F">
      <w:pPr>
        <w:rPr>
          <w:b/>
          <w:sz w:val="28"/>
          <w:szCs w:val="28"/>
        </w:rPr>
      </w:pPr>
      <w:r>
        <w:rPr>
          <w:b/>
          <w:sz w:val="28"/>
          <w:szCs w:val="28"/>
        </w:rPr>
        <w:t>Results</w:t>
      </w:r>
    </w:p>
    <w:p w14:paraId="78466807" w14:textId="77777777" w:rsidR="00D44044" w:rsidRDefault="00D44044">
      <w:pPr>
        <w:rPr>
          <w:b/>
          <w:sz w:val="28"/>
          <w:szCs w:val="28"/>
        </w:rPr>
      </w:pPr>
    </w:p>
    <w:p w14:paraId="4011C72F" w14:textId="77777777" w:rsidR="00D44044" w:rsidRDefault="0021510F">
      <w:pPr>
        <w:rPr>
          <w:b/>
          <w:sz w:val="24"/>
          <w:szCs w:val="24"/>
        </w:rPr>
      </w:pPr>
      <w:r>
        <w:rPr>
          <w:b/>
          <w:sz w:val="24"/>
          <w:szCs w:val="24"/>
        </w:rPr>
        <w:lastRenderedPageBreak/>
        <w:t>RNA seq trial</w:t>
      </w:r>
    </w:p>
    <w:p w14:paraId="05132C9F" w14:textId="77777777" w:rsidR="00D44044" w:rsidRDefault="0021510F">
      <w:pPr>
        <w:ind w:firstLine="720"/>
        <w:jc w:val="both"/>
        <w:rPr>
          <w:sz w:val="24"/>
          <w:szCs w:val="24"/>
        </w:rPr>
      </w:pPr>
      <w:r>
        <w:rPr>
          <w:sz w:val="24"/>
          <w:szCs w:val="24"/>
        </w:rPr>
        <w:t xml:space="preserve">Summary statistics for reference-based transcriptome assemblies for potato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are presented in </w:t>
      </w:r>
      <w:r>
        <w:rPr>
          <w:b/>
          <w:sz w:val="24"/>
          <w:szCs w:val="24"/>
        </w:rPr>
        <w:t>Tables 1</w:t>
      </w:r>
      <w:r>
        <w:rPr>
          <w:sz w:val="24"/>
          <w:szCs w:val="24"/>
        </w:rPr>
        <w:t xml:space="preserve">. For potato, an average of 68% of total reads mapped back to the reference genome across all samples.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an average </w:t>
      </w:r>
      <w:r w:rsidR="00241485">
        <w:rPr>
          <w:sz w:val="24"/>
          <w:szCs w:val="24"/>
        </w:rPr>
        <w:t>of 0.1</w:t>
      </w:r>
      <w:r>
        <w:rPr>
          <w:sz w:val="24"/>
          <w:szCs w:val="24"/>
        </w:rPr>
        <w:t xml:space="preserve">% of total reads mapped back to the reference genome across all samples. </w:t>
      </w:r>
    </w:p>
    <w:p w14:paraId="4BA37B5F" w14:textId="77777777" w:rsidR="00D44044" w:rsidRDefault="0021510F">
      <w:pPr>
        <w:ind w:firstLine="720"/>
        <w:jc w:val="both"/>
        <w:rPr>
          <w:sz w:val="24"/>
          <w:szCs w:val="24"/>
        </w:rPr>
      </w:pPr>
      <w:r>
        <w:rPr>
          <w:sz w:val="24"/>
          <w:szCs w:val="24"/>
        </w:rPr>
        <w:t xml:space="preserve">Summary statistics for </w:t>
      </w:r>
      <w:r>
        <w:rPr>
          <w:i/>
          <w:sz w:val="24"/>
          <w:szCs w:val="24"/>
        </w:rPr>
        <w:t xml:space="preserve">de </w:t>
      </w:r>
      <w:r w:rsidR="00241485">
        <w:rPr>
          <w:i/>
          <w:sz w:val="24"/>
          <w:szCs w:val="24"/>
        </w:rPr>
        <w:t>novo-based</w:t>
      </w:r>
      <w:r>
        <w:rPr>
          <w:sz w:val="24"/>
          <w:szCs w:val="24"/>
        </w:rPr>
        <w:t xml:space="preserve"> transcriptome assemblies for peppermint and brown mustard are presented in </w:t>
      </w:r>
      <w:r>
        <w:rPr>
          <w:b/>
          <w:sz w:val="24"/>
          <w:szCs w:val="24"/>
        </w:rPr>
        <w:t>Table 2</w:t>
      </w:r>
      <w:r>
        <w:rPr>
          <w:sz w:val="24"/>
          <w:szCs w:val="24"/>
        </w:rPr>
        <w:t xml:space="preserve">. For both peppermint and brown mustard, an average of 98% of raw reads were retained after read cleaning. Similarly, for both peppermint and brown mustard, 99% of total transcripts were identified as unique </w:t>
      </w:r>
      <w:proofErr w:type="spellStart"/>
      <w:r>
        <w:rPr>
          <w:sz w:val="24"/>
          <w:szCs w:val="24"/>
        </w:rPr>
        <w:t>unigenes</w:t>
      </w:r>
      <w:proofErr w:type="spellEnd"/>
      <w:r>
        <w:rPr>
          <w:sz w:val="24"/>
          <w:szCs w:val="24"/>
        </w:rPr>
        <w:t>.</w:t>
      </w:r>
    </w:p>
    <w:p w14:paraId="59C0BA69" w14:textId="77777777" w:rsidR="00D44044" w:rsidRDefault="0021510F">
      <w:pPr>
        <w:ind w:firstLine="720"/>
        <w:jc w:val="both"/>
        <w:rPr>
          <w:sz w:val="24"/>
          <w:szCs w:val="24"/>
          <w:highlight w:val="white"/>
        </w:rPr>
      </w:pPr>
      <w:r>
        <w:rPr>
          <w:sz w:val="24"/>
          <w:szCs w:val="24"/>
          <w:highlight w:val="white"/>
        </w:rPr>
        <w:t xml:space="preserve">The number of DEGs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Tables with samples of up to 10 DEGs for each contrast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are provided as supplementary files (</w:t>
      </w:r>
      <w:r>
        <w:rPr>
          <w:b/>
          <w:sz w:val="24"/>
          <w:szCs w:val="24"/>
          <w:highlight w:val="white"/>
        </w:rPr>
        <w:t>Supplementary Tables 1-4</w:t>
      </w:r>
      <w:r>
        <w:rPr>
          <w:sz w:val="24"/>
          <w:szCs w:val="24"/>
          <w:highlight w:val="white"/>
        </w:rPr>
        <w:t xml:space="preserve">). </w:t>
      </w:r>
    </w:p>
    <w:p w14:paraId="51BC323F" w14:textId="77777777" w:rsidR="00D44044" w:rsidRDefault="0021510F">
      <w:pPr>
        <w:ind w:firstLine="720"/>
        <w:jc w:val="both"/>
        <w:rPr>
          <w:sz w:val="24"/>
          <w:szCs w:val="24"/>
          <w:highlight w:val="white"/>
        </w:rPr>
      </w:pPr>
      <w:r>
        <w:rPr>
          <w:sz w:val="24"/>
          <w:szCs w:val="24"/>
          <w:highlight w:val="white"/>
        </w:rPr>
        <w:t>Differences in the total number of detected DEGs varied among treatments (</w:t>
      </w:r>
      <w:r>
        <w:rPr>
          <w:b/>
          <w:sz w:val="24"/>
          <w:szCs w:val="24"/>
          <w:highlight w:val="white"/>
        </w:rPr>
        <w:t>Figure 2</w:t>
      </w:r>
      <w:r>
        <w:rPr>
          <w:sz w:val="24"/>
          <w:szCs w:val="24"/>
          <w:highlight w:val="white"/>
        </w:rPr>
        <w:t xml:space="preserve">). </w:t>
      </w:r>
      <w:commentRangeStart w:id="70"/>
      <w:r>
        <w:rPr>
          <w:sz w:val="24"/>
          <w:szCs w:val="24"/>
          <w:highlight w:val="white"/>
        </w:rPr>
        <w:t>For brown mustard, a total of 2,079 DEGs were detected (</w:t>
      </w:r>
      <w:r>
        <w:rPr>
          <w:b/>
          <w:sz w:val="24"/>
          <w:szCs w:val="24"/>
          <w:highlight w:val="white"/>
        </w:rPr>
        <w:t>Figure 2Aa</w:t>
      </w:r>
      <w:r>
        <w:rPr>
          <w:sz w:val="24"/>
          <w:szCs w:val="24"/>
          <w:highlight w:val="white"/>
        </w:rPr>
        <w:t xml:space="preserve">). Approximately 40%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Conversely, only about 23%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Comparatively fewer DEGs, about 1%,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Finally, no shared DEGs were detected in any of the contrasts for brown mustard (</w:t>
      </w:r>
      <w:r>
        <w:rPr>
          <w:b/>
          <w:sz w:val="24"/>
          <w:szCs w:val="24"/>
          <w:highlight w:val="white"/>
        </w:rPr>
        <w:t>Figure 2Aa</w:t>
      </w:r>
      <w:r>
        <w:rPr>
          <w:sz w:val="24"/>
          <w:szCs w:val="24"/>
          <w:highlight w:val="white"/>
        </w:rPr>
        <w:t>).</w:t>
      </w:r>
    </w:p>
    <w:p w14:paraId="3BE08E80" w14:textId="77777777" w:rsidR="00D44044" w:rsidRDefault="0021510F">
      <w:pPr>
        <w:ind w:firstLine="720"/>
        <w:jc w:val="both"/>
        <w:rPr>
          <w:sz w:val="24"/>
          <w:szCs w:val="24"/>
          <w:highlight w:val="white"/>
        </w:rPr>
      </w:pPr>
      <w:r>
        <w:rPr>
          <w:sz w:val="24"/>
          <w:szCs w:val="24"/>
          <w:highlight w:val="white"/>
        </w:rPr>
        <w:t>For potato, a total of 2,214 DEGs were detected (</w:t>
      </w:r>
      <w:r>
        <w:rPr>
          <w:b/>
          <w:sz w:val="24"/>
          <w:szCs w:val="24"/>
          <w:highlight w:val="white"/>
        </w:rPr>
        <w:t>Figure 2Ab</w:t>
      </w:r>
      <w:r>
        <w:rPr>
          <w:sz w:val="24"/>
          <w:szCs w:val="24"/>
          <w:highlight w:val="white"/>
        </w:rPr>
        <w:t xml:space="preserve">). As above, approximately, 47%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Further, about 19% of the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Like mustard, about 1% of DEGs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Finally, 0.1% of DEGs were shared among </w:t>
      </w:r>
      <w:proofErr w:type="gramStart"/>
      <w:r>
        <w:rPr>
          <w:sz w:val="24"/>
          <w:szCs w:val="24"/>
          <w:highlight w:val="white"/>
        </w:rPr>
        <w:t>all of</w:t>
      </w:r>
      <w:proofErr w:type="gramEnd"/>
      <w:r>
        <w:rPr>
          <w:sz w:val="24"/>
          <w:szCs w:val="24"/>
          <w:highlight w:val="white"/>
        </w:rPr>
        <w:t xml:space="preserve"> the contrasts for potato (</w:t>
      </w:r>
      <w:r>
        <w:rPr>
          <w:b/>
          <w:sz w:val="24"/>
          <w:szCs w:val="24"/>
          <w:highlight w:val="white"/>
        </w:rPr>
        <w:t>Figure 2Ab</w:t>
      </w:r>
      <w:r>
        <w:rPr>
          <w:sz w:val="24"/>
          <w:szCs w:val="24"/>
          <w:highlight w:val="white"/>
        </w:rPr>
        <w:t>).</w:t>
      </w:r>
    </w:p>
    <w:p w14:paraId="30C7A8C1" w14:textId="77777777" w:rsidR="00D44044" w:rsidRDefault="0021510F">
      <w:pPr>
        <w:ind w:firstLine="720"/>
        <w:jc w:val="both"/>
        <w:rPr>
          <w:sz w:val="24"/>
          <w:szCs w:val="24"/>
          <w:highlight w:val="white"/>
        </w:rPr>
      </w:pPr>
      <w:r>
        <w:rPr>
          <w:sz w:val="24"/>
          <w:szCs w:val="24"/>
          <w:highlight w:val="white"/>
        </w:rPr>
        <w:t>For mint, a total of 1,588 DEGs were detected. (</w:t>
      </w:r>
      <w:r>
        <w:rPr>
          <w:b/>
          <w:sz w:val="24"/>
          <w:szCs w:val="24"/>
          <w:highlight w:val="white"/>
        </w:rPr>
        <w:t>Figure 2A</w:t>
      </w:r>
      <w:r>
        <w:rPr>
          <w:sz w:val="24"/>
          <w:szCs w:val="24"/>
          <w:highlight w:val="white"/>
        </w:rPr>
        <w:t xml:space="preserve">). Approximately 83%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and the non-inoculated control. Conversely, only about 1% of these DEGs were identified from the contrast between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653 and the non-inoculated control. Still fewer DEGs, about 0.5%, were identified from the contrast between plants infected with different strains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Finally, 0.25% of DEGs were shared among </w:t>
      </w:r>
      <w:proofErr w:type="gramStart"/>
      <w:r>
        <w:rPr>
          <w:sz w:val="24"/>
          <w:szCs w:val="24"/>
          <w:highlight w:val="white"/>
        </w:rPr>
        <w:t>all of</w:t>
      </w:r>
      <w:proofErr w:type="gramEnd"/>
      <w:r>
        <w:rPr>
          <w:sz w:val="24"/>
          <w:szCs w:val="24"/>
          <w:highlight w:val="white"/>
        </w:rPr>
        <w:t xml:space="preserve"> the contrasts for brown mint (</w:t>
      </w:r>
      <w:r>
        <w:rPr>
          <w:b/>
          <w:sz w:val="24"/>
          <w:szCs w:val="24"/>
          <w:highlight w:val="white"/>
        </w:rPr>
        <w:t>Figure 2Ac</w:t>
      </w:r>
      <w:r>
        <w:rPr>
          <w:sz w:val="24"/>
          <w:szCs w:val="24"/>
          <w:highlight w:val="white"/>
        </w:rPr>
        <w:t>).</w:t>
      </w:r>
      <w:commentRangeEnd w:id="70"/>
      <w:r>
        <w:commentReference w:id="70"/>
      </w:r>
    </w:p>
    <w:p w14:paraId="76A1CF4C" w14:textId="77777777" w:rsidR="00D44044" w:rsidRDefault="0021510F">
      <w:pPr>
        <w:ind w:firstLine="720"/>
        <w:jc w:val="both"/>
        <w:rPr>
          <w:sz w:val="24"/>
          <w:szCs w:val="24"/>
          <w:highlight w:val="white"/>
        </w:rPr>
      </w:pPr>
      <w:r>
        <w:rPr>
          <w:sz w:val="24"/>
          <w:szCs w:val="24"/>
          <w:highlight w:val="white"/>
        </w:rPr>
        <w:t xml:space="preserve">Like the differences in total DEGs detected among treatments, gene expression patterns varied across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strains (</w:t>
      </w:r>
      <w:r>
        <w:rPr>
          <w:b/>
          <w:sz w:val="24"/>
          <w:szCs w:val="24"/>
          <w:highlight w:val="white"/>
        </w:rPr>
        <w:t>Figure 3</w:t>
      </w:r>
      <w:r>
        <w:rPr>
          <w:sz w:val="24"/>
          <w:szCs w:val="24"/>
          <w:highlight w:val="white"/>
        </w:rPr>
        <w:t xml:space="preserve">). In general, patterns in gene expression were not systematic but were patchy within each host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For example, brown mustard genes expressed in response to infection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lastRenderedPageBreak/>
        <w:t>strains varied from each other as much as each did from plants that were not inoculated (</w:t>
      </w:r>
      <w:r>
        <w:rPr>
          <w:b/>
          <w:sz w:val="24"/>
          <w:szCs w:val="24"/>
          <w:highlight w:val="white"/>
        </w:rPr>
        <w:t>Figure 3a</w:t>
      </w:r>
      <w:r>
        <w:rPr>
          <w:sz w:val="24"/>
          <w:szCs w:val="24"/>
          <w:highlight w:val="white"/>
        </w:rPr>
        <w:t xml:space="preserve">). Similarly, for potato, overt differences in gene expression between non-inoculated plants and those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represented only a subset of the total genes (</w:t>
      </w:r>
      <w:r>
        <w:rPr>
          <w:b/>
          <w:sz w:val="24"/>
          <w:szCs w:val="24"/>
          <w:highlight w:val="white"/>
        </w:rPr>
        <w:t>Figure 3b</w:t>
      </w:r>
      <w:r>
        <w:rPr>
          <w:sz w:val="24"/>
          <w:szCs w:val="24"/>
          <w:highlight w:val="white"/>
        </w:rPr>
        <w:t xml:space="preserve">).  Exceptions to this observation are present, however. For example, potato plants inoculated with either strain of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expressed lower levels of several genes (top rows of </w:t>
      </w:r>
      <w:r>
        <w:rPr>
          <w:b/>
          <w:sz w:val="24"/>
          <w:szCs w:val="24"/>
          <w:highlight w:val="white"/>
        </w:rPr>
        <w:t>Figure 3b</w:t>
      </w:r>
      <w:r>
        <w:rPr>
          <w:sz w:val="24"/>
          <w:szCs w:val="24"/>
          <w:highlight w:val="white"/>
        </w:rPr>
        <w:t xml:space="preserve">) compared to non-inoculated plants. </w:t>
      </w:r>
      <w:proofErr w:type="gramStart"/>
      <w:r>
        <w:rPr>
          <w:sz w:val="24"/>
          <w:szCs w:val="24"/>
          <w:highlight w:val="white"/>
        </w:rPr>
        <w:t>Likewise</w:t>
      </w:r>
      <w:proofErr w:type="gramEnd"/>
      <w:r>
        <w:rPr>
          <w:sz w:val="24"/>
          <w:szCs w:val="24"/>
          <w:highlight w:val="white"/>
        </w:rPr>
        <w:t xml:space="preserve"> for peppermint, there are several cases where plants inoculated with either of the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exhibit gene expression patterns that are more similar to the non-inoculated plants than to the other strain of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Finally, for </w:t>
      </w:r>
      <w:r>
        <w:rPr>
          <w:i/>
          <w:sz w:val="24"/>
          <w:szCs w:val="24"/>
          <w:highlight w:val="white"/>
        </w:rPr>
        <w:t xml:space="preserve">V. </w:t>
      </w:r>
      <w:proofErr w:type="spellStart"/>
      <w:r>
        <w:rPr>
          <w:i/>
          <w:sz w:val="24"/>
          <w:szCs w:val="24"/>
          <w:highlight w:val="white"/>
        </w:rPr>
        <w:t>dahliae</w:t>
      </w:r>
      <w:proofErr w:type="spellEnd"/>
      <w:r>
        <w:rPr>
          <w:sz w:val="24"/>
          <w:szCs w:val="24"/>
          <w:highlight w:val="white"/>
        </w:rPr>
        <w:t xml:space="preserve">, the differences in gene expression between strains are eclipsed in magnitude by the differences observed between hosts. In other words, the strong vertical patterns in </w:t>
      </w:r>
      <w:r>
        <w:rPr>
          <w:b/>
          <w:sz w:val="24"/>
          <w:szCs w:val="24"/>
          <w:highlight w:val="white"/>
        </w:rPr>
        <w:t xml:space="preserve">Figure 3d </w:t>
      </w:r>
      <w:r>
        <w:rPr>
          <w:sz w:val="24"/>
          <w:szCs w:val="24"/>
          <w:highlight w:val="white"/>
        </w:rPr>
        <w:t>separate hosts, not strain differences within a host.</w:t>
      </w:r>
    </w:p>
    <w:p w14:paraId="389A98FC" w14:textId="77777777" w:rsidR="00D44044" w:rsidRDefault="0021510F">
      <w:pPr>
        <w:ind w:firstLine="720"/>
        <w:jc w:val="both"/>
        <w:rPr>
          <w:sz w:val="24"/>
          <w:szCs w:val="24"/>
          <w:highlight w:val="white"/>
        </w:rPr>
      </w:pPr>
      <w:r>
        <w:rPr>
          <w:sz w:val="24"/>
          <w:szCs w:val="24"/>
          <w:highlight w:val="white"/>
        </w:rPr>
        <w:t>Patterns in DEGs were further investigated with volcano plots (</w:t>
      </w:r>
      <w:r>
        <w:rPr>
          <w:b/>
          <w:sz w:val="24"/>
          <w:szCs w:val="24"/>
          <w:highlight w:val="white"/>
        </w:rPr>
        <w:t>Figure 4A</w:t>
      </w:r>
      <w:r>
        <w:rPr>
          <w:sz w:val="24"/>
          <w:szCs w:val="24"/>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 111 compared to inoculated plants. Further, the most statistically significant changes associated with the smallest </w:t>
      </w:r>
      <w:r>
        <w:rPr>
          <w:i/>
          <w:sz w:val="24"/>
          <w:szCs w:val="24"/>
          <w:highlight w:val="white"/>
        </w:rPr>
        <w:t>q</w:t>
      </w:r>
      <w:r>
        <w:rPr>
          <w:sz w:val="24"/>
          <w:szCs w:val="24"/>
          <w:highlight w:val="white"/>
        </w:rPr>
        <w:t xml:space="preserve">-values occurred in potato and peppermint plants inoculated with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compared to inoculated plants (</w:t>
      </w:r>
      <w:r>
        <w:rPr>
          <w:b/>
          <w:sz w:val="24"/>
          <w:szCs w:val="24"/>
          <w:highlight w:val="white"/>
        </w:rPr>
        <w:t>Figure 4A</w:t>
      </w:r>
      <w:r>
        <w:rPr>
          <w:sz w:val="24"/>
          <w:szCs w:val="24"/>
          <w:highlight w:val="white"/>
        </w:rPr>
        <w:t xml:space="preserve">). </w:t>
      </w:r>
    </w:p>
    <w:p w14:paraId="1DEBD77C" w14:textId="77777777" w:rsidR="00D44044" w:rsidRDefault="0021510F">
      <w:pPr>
        <w:ind w:firstLine="720"/>
        <w:jc w:val="both"/>
        <w:rPr>
          <w:sz w:val="24"/>
          <w:szCs w:val="24"/>
          <w:highlight w:val="white"/>
        </w:rPr>
      </w:pPr>
      <w:r>
        <w:rPr>
          <w:sz w:val="24"/>
          <w:szCs w:val="24"/>
          <w:highlight w:val="white"/>
        </w:rPr>
        <w:t xml:space="preserve">For DEGs from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the largest differences in the magnitude of gene expression were observed in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111 recovered from peppermint and compared to mustard or potato (</w:t>
      </w:r>
      <w:r>
        <w:rPr>
          <w:b/>
          <w:sz w:val="24"/>
          <w:szCs w:val="24"/>
          <w:highlight w:val="white"/>
        </w:rPr>
        <w:t>Figure 4B</w:t>
      </w:r>
      <w:r>
        <w:rPr>
          <w:sz w:val="24"/>
          <w:szCs w:val="24"/>
          <w:highlight w:val="white"/>
        </w:rPr>
        <w:t xml:space="preserve">). Small but statistically significant differences in the magnitude of gene expression were detected within potato and peppermint, each inoculated with different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strains. Moreover, the most statistically significant changes associated with the smallest </w:t>
      </w:r>
      <w:r>
        <w:rPr>
          <w:i/>
          <w:sz w:val="24"/>
          <w:szCs w:val="24"/>
          <w:highlight w:val="white"/>
        </w:rPr>
        <w:t>q</w:t>
      </w:r>
      <w:r>
        <w:rPr>
          <w:sz w:val="24"/>
          <w:szCs w:val="24"/>
          <w:highlight w:val="white"/>
        </w:rPr>
        <w:t xml:space="preserve">-values occurred in all comparisons between hosts and within a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strain (</w:t>
      </w:r>
      <w:r>
        <w:rPr>
          <w:b/>
          <w:sz w:val="24"/>
          <w:szCs w:val="24"/>
          <w:highlight w:val="white"/>
        </w:rPr>
        <w:t>Figure 4B</w:t>
      </w:r>
      <w:r>
        <w:rPr>
          <w:sz w:val="24"/>
          <w:szCs w:val="24"/>
          <w:highlight w:val="white"/>
        </w:rPr>
        <w:t>).</w:t>
      </w:r>
    </w:p>
    <w:p w14:paraId="7BB68503" w14:textId="77777777" w:rsidR="00D44044" w:rsidRDefault="0021510F">
      <w:pPr>
        <w:rPr>
          <w:sz w:val="24"/>
          <w:szCs w:val="24"/>
          <w:highlight w:val="white"/>
        </w:rPr>
      </w:pPr>
      <w:r>
        <w:rPr>
          <w:sz w:val="24"/>
          <w:szCs w:val="24"/>
          <w:highlight w:val="white"/>
        </w:rPr>
        <w:tab/>
        <w:t xml:space="preserve">The biological functions assigned to genes were similar for all hosts and </w:t>
      </w:r>
      <w:r>
        <w:rPr>
          <w:i/>
          <w:sz w:val="24"/>
          <w:szCs w:val="24"/>
          <w:highlight w:val="white"/>
        </w:rPr>
        <w:t xml:space="preserve">V.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w:t>
      </w:r>
      <w:r>
        <w:rPr>
          <w:b/>
          <w:sz w:val="24"/>
          <w:szCs w:val="24"/>
          <w:highlight w:val="white"/>
        </w:rPr>
        <w:t>Figure 5</w:t>
      </w:r>
      <w:r>
        <w:rPr>
          <w:sz w:val="24"/>
          <w:szCs w:val="24"/>
          <w:highlight w:val="white"/>
        </w:rPr>
        <w:t xml:space="preserve">). Most genes were involved in cellular and metabolic processes, binding and catalytic activity. </w:t>
      </w:r>
    </w:p>
    <w:p w14:paraId="2419C38B" w14:textId="77777777" w:rsidR="00D44044" w:rsidRDefault="00D44044">
      <w:pPr>
        <w:rPr>
          <w:sz w:val="24"/>
          <w:szCs w:val="24"/>
          <w:highlight w:val="white"/>
        </w:rPr>
      </w:pPr>
    </w:p>
    <w:p w14:paraId="0B6F844A" w14:textId="59D63F1C" w:rsidR="00D44044" w:rsidRDefault="0021510F">
      <w:pPr>
        <w:rPr>
          <w:ins w:id="71" w:author="G C Upadhaya, Sudha" w:date="2021-01-24T23:45:00Z"/>
          <w:b/>
          <w:sz w:val="24"/>
          <w:szCs w:val="24"/>
        </w:rPr>
      </w:pPr>
      <w:r>
        <w:rPr>
          <w:b/>
          <w:sz w:val="24"/>
          <w:szCs w:val="24"/>
        </w:rPr>
        <w:t xml:space="preserve">Validation </w:t>
      </w:r>
      <w:r w:rsidR="008C49ED">
        <w:rPr>
          <w:b/>
          <w:sz w:val="24"/>
          <w:szCs w:val="24"/>
        </w:rPr>
        <w:t xml:space="preserve">of RNA-seq results using </w:t>
      </w:r>
      <w:proofErr w:type="spellStart"/>
      <w:r w:rsidR="008C49ED">
        <w:rPr>
          <w:b/>
          <w:sz w:val="24"/>
          <w:szCs w:val="24"/>
        </w:rPr>
        <w:t>qRT</w:t>
      </w:r>
      <w:proofErr w:type="spellEnd"/>
      <w:r w:rsidR="008C49ED">
        <w:rPr>
          <w:b/>
          <w:sz w:val="24"/>
          <w:szCs w:val="24"/>
        </w:rPr>
        <w:t>-PCR</w:t>
      </w:r>
    </w:p>
    <w:p w14:paraId="0B3FEE0A" w14:textId="77777777" w:rsidR="003D6FC8" w:rsidRDefault="003D6FC8">
      <w:pPr>
        <w:rPr>
          <w:b/>
          <w:sz w:val="24"/>
          <w:szCs w:val="24"/>
        </w:rPr>
      </w:pPr>
    </w:p>
    <w:p w14:paraId="560AB6F1" w14:textId="04ADB8EC" w:rsidR="003D6FC8" w:rsidRPr="009C4E95" w:rsidRDefault="003D6FC8" w:rsidP="003D6FC8">
      <w:pPr>
        <w:ind w:firstLine="720"/>
        <w:rPr>
          <w:ins w:id="72" w:author="G C Upadhaya, Sudha" w:date="2021-01-24T23:45:00Z"/>
          <w:b/>
          <w:color w:val="0E101A"/>
          <w:sz w:val="24"/>
          <w:szCs w:val="24"/>
        </w:rPr>
      </w:pPr>
      <w:ins w:id="73" w:author="G C Upadhaya, Sudha" w:date="2021-01-24T23:45:00Z">
        <w:r w:rsidRPr="009C4E95">
          <w:rPr>
            <w:color w:val="0E101A"/>
            <w:sz w:val="24"/>
            <w:szCs w:val="24"/>
          </w:rPr>
          <w:t xml:space="preserve">The </w:t>
        </w:r>
        <w:proofErr w:type="spellStart"/>
        <w:r w:rsidRPr="009C4E95">
          <w:rPr>
            <w:color w:val="0E101A"/>
            <w:sz w:val="24"/>
            <w:szCs w:val="24"/>
          </w:rPr>
          <w:t>qRT</w:t>
        </w:r>
        <w:proofErr w:type="spellEnd"/>
        <w:r w:rsidRPr="009C4E95">
          <w:rPr>
            <w:color w:val="0E101A"/>
            <w:sz w:val="24"/>
            <w:szCs w:val="24"/>
          </w:rPr>
          <w:t xml:space="preserve">-PCR method was utilized to confirm the differentially expressed genes from RNA-seq results. A total of 30 out of 43 comparisons of DEGs, including 10 for brown mustard, 12 for potato, </w:t>
        </w:r>
      </w:ins>
      <w:ins w:id="74" w:author="G C Upadhaya, Sudha" w:date="2021-02-18T14:14:00Z">
        <w:r w:rsidR="00E918F4">
          <w:rPr>
            <w:color w:val="0E101A"/>
            <w:sz w:val="24"/>
            <w:szCs w:val="24"/>
          </w:rPr>
          <w:t>4</w:t>
        </w:r>
      </w:ins>
      <w:ins w:id="75" w:author="G C Upadhaya, Sudha" w:date="2021-01-24T23:45:00Z">
        <w:r w:rsidRPr="009C4E95">
          <w:rPr>
            <w:color w:val="0E101A"/>
            <w:sz w:val="24"/>
            <w:szCs w:val="24"/>
          </w:rPr>
          <w:t xml:space="preserve"> for </w:t>
        </w:r>
      </w:ins>
      <w:ins w:id="76" w:author="G C Upadhaya, Sudha" w:date="2021-02-18T14:12:00Z">
        <w:r w:rsidR="00E918F4">
          <w:rPr>
            <w:color w:val="0E101A"/>
            <w:sz w:val="24"/>
            <w:szCs w:val="24"/>
          </w:rPr>
          <w:t>pepper</w:t>
        </w:r>
      </w:ins>
      <w:ins w:id="77" w:author="G C Upadhaya, Sudha" w:date="2021-01-24T23:45:00Z">
        <w:r w:rsidRPr="009C4E95">
          <w:rPr>
            <w:color w:val="0E101A"/>
            <w:sz w:val="24"/>
            <w:szCs w:val="24"/>
          </w:rPr>
          <w:t xml:space="preserve">mint, and </w:t>
        </w:r>
      </w:ins>
      <w:ins w:id="78" w:author="G C Upadhaya, Sudha" w:date="2021-02-18T14:14:00Z">
        <w:r w:rsidR="00E918F4">
          <w:rPr>
            <w:color w:val="0E101A"/>
            <w:sz w:val="24"/>
            <w:szCs w:val="24"/>
          </w:rPr>
          <w:t>4</w:t>
        </w:r>
      </w:ins>
      <w:ins w:id="79" w:author="G C Upadhaya, Sudha" w:date="2021-01-24T23:45:00Z">
        <w:r w:rsidRPr="009C4E95">
          <w:rPr>
            <w:color w:val="0E101A"/>
            <w:sz w:val="24"/>
            <w:szCs w:val="24"/>
          </w:rPr>
          <w:t xml:space="preserve"> </w:t>
        </w:r>
      </w:ins>
      <w:ins w:id="80" w:author="G C Upadhaya, Sudha" w:date="2021-02-18T14:14:00Z">
        <w:r w:rsidR="00E918F4">
          <w:rPr>
            <w:color w:val="0E101A"/>
            <w:sz w:val="24"/>
            <w:szCs w:val="24"/>
          </w:rPr>
          <w:t xml:space="preserve">for </w:t>
        </w:r>
      </w:ins>
      <w:ins w:id="81" w:author="G C Upadhaya, Sudha" w:date="2021-01-24T23:45:00Z">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were validated. These comparisons include expression changes of </w:t>
        </w:r>
      </w:ins>
      <w:ins w:id="82" w:author="G C Upadhaya, Sudha" w:date="2021-02-18T14:13:00Z">
        <w:r w:rsidR="00E918F4">
          <w:rPr>
            <w:color w:val="0E101A"/>
            <w:sz w:val="24"/>
            <w:szCs w:val="24"/>
          </w:rPr>
          <w:t>five</w:t>
        </w:r>
      </w:ins>
      <w:ins w:id="83" w:author="G C Upadhaya, Sudha" w:date="2021-01-24T23:45:00Z">
        <w:r w:rsidRPr="009C4E95">
          <w:rPr>
            <w:color w:val="0E101A"/>
            <w:sz w:val="24"/>
            <w:szCs w:val="24"/>
          </w:rPr>
          <w:t xml:space="preserve">, </w:t>
        </w:r>
      </w:ins>
      <w:ins w:id="84" w:author="G C Upadhaya, Sudha" w:date="2021-02-18T14:13:00Z">
        <w:r w:rsidR="00E918F4">
          <w:rPr>
            <w:color w:val="0E101A"/>
            <w:sz w:val="24"/>
            <w:szCs w:val="24"/>
          </w:rPr>
          <w:t>n</w:t>
        </w:r>
      </w:ins>
      <w:ins w:id="85" w:author="G C Upadhaya, Sudha" w:date="2021-02-18T14:14:00Z">
        <w:r w:rsidR="00E918F4">
          <w:rPr>
            <w:color w:val="0E101A"/>
            <w:sz w:val="24"/>
            <w:szCs w:val="24"/>
          </w:rPr>
          <w:t>ine</w:t>
        </w:r>
      </w:ins>
      <w:ins w:id="86" w:author="G C Upadhaya, Sudha" w:date="2021-01-24T23:45:00Z">
        <w:r w:rsidRPr="009C4E95">
          <w:rPr>
            <w:color w:val="0E101A"/>
            <w:sz w:val="24"/>
            <w:szCs w:val="24"/>
          </w:rPr>
          <w:t xml:space="preserve">, </w:t>
        </w:r>
      </w:ins>
      <w:ins w:id="87" w:author="G C Upadhaya, Sudha" w:date="2021-02-18T14:14:00Z">
        <w:r w:rsidR="00E918F4">
          <w:rPr>
            <w:color w:val="0E101A"/>
            <w:sz w:val="24"/>
            <w:szCs w:val="24"/>
          </w:rPr>
          <w:t>three</w:t>
        </w:r>
      </w:ins>
      <w:ins w:id="88" w:author="G C Upadhaya, Sudha" w:date="2021-01-24T23:45:00Z">
        <w:r w:rsidRPr="009C4E95">
          <w:rPr>
            <w:color w:val="0E101A"/>
            <w:sz w:val="24"/>
            <w:szCs w:val="24"/>
          </w:rPr>
          <w:t xml:space="preserve"> and </w:t>
        </w:r>
      </w:ins>
      <w:ins w:id="89" w:author="G C Upadhaya, Sudha" w:date="2021-02-18T14:14:00Z">
        <w:r w:rsidR="00E918F4">
          <w:rPr>
            <w:color w:val="0E101A"/>
            <w:sz w:val="24"/>
            <w:szCs w:val="24"/>
          </w:rPr>
          <w:t>four</w:t>
        </w:r>
      </w:ins>
      <w:ins w:id="90" w:author="G C Upadhaya, Sudha" w:date="2021-01-24T23:45:00Z">
        <w:r w:rsidRPr="009C4E95">
          <w:rPr>
            <w:color w:val="0E101A"/>
            <w:sz w:val="24"/>
            <w:szCs w:val="24"/>
          </w:rPr>
          <w:t xml:space="preserve"> genes for brown mustard, potato, </w:t>
        </w:r>
      </w:ins>
      <w:ins w:id="91" w:author="G C Upadhaya, Sudha" w:date="2021-02-18T14:12:00Z">
        <w:r w:rsidR="00E918F4">
          <w:rPr>
            <w:color w:val="0E101A"/>
            <w:sz w:val="24"/>
            <w:szCs w:val="24"/>
          </w:rPr>
          <w:t>pepper</w:t>
        </w:r>
      </w:ins>
      <w:ins w:id="92" w:author="G C Upadhaya, Sudha" w:date="2021-01-24T23:45:00Z">
        <w:r w:rsidRPr="009C4E95">
          <w:rPr>
            <w:color w:val="0E101A"/>
            <w:sz w:val="24"/>
            <w:szCs w:val="24"/>
          </w:rPr>
          <w:t>mint</w:t>
        </w:r>
      </w:ins>
      <w:ins w:id="93" w:author="G C Upadhaya, Sudha" w:date="2021-02-18T14:14:00Z">
        <w:r w:rsidR="00E918F4">
          <w:rPr>
            <w:color w:val="0E101A"/>
            <w:sz w:val="24"/>
            <w:szCs w:val="24"/>
          </w:rPr>
          <w:t>,</w:t>
        </w:r>
      </w:ins>
      <w:ins w:id="94" w:author="G C Upadhaya, Sudha" w:date="2021-01-24T23:45:00Z">
        <w:r w:rsidRPr="009C4E95">
          <w:rPr>
            <w:color w:val="0E101A"/>
            <w:sz w:val="24"/>
            <w:szCs w:val="24"/>
          </w:rPr>
          <w:t xml:space="preserve"> and </w:t>
        </w:r>
        <w:r w:rsidRPr="009C4E95">
          <w:rPr>
            <w:i/>
            <w:color w:val="0E101A"/>
            <w:sz w:val="24"/>
            <w:szCs w:val="24"/>
          </w:rPr>
          <w:t xml:space="preserve">V. </w:t>
        </w:r>
        <w:proofErr w:type="spellStart"/>
        <w:r w:rsidRPr="009C4E95">
          <w:rPr>
            <w:i/>
            <w:color w:val="0E101A"/>
            <w:sz w:val="24"/>
            <w:szCs w:val="24"/>
          </w:rPr>
          <w:t>dahliae</w:t>
        </w:r>
        <w:proofErr w:type="spellEnd"/>
        <w:r w:rsidRPr="009C4E95">
          <w:rPr>
            <w:color w:val="0E101A"/>
            <w:sz w:val="24"/>
            <w:szCs w:val="24"/>
          </w:rPr>
          <w:t xml:space="preserve">, respectively. The DEGs with similar direction (up or down-regulation) of fold changes in both </w:t>
        </w:r>
        <w:proofErr w:type="spellStart"/>
        <w:r w:rsidRPr="009C4E95">
          <w:rPr>
            <w:color w:val="0E101A"/>
            <w:sz w:val="24"/>
            <w:szCs w:val="24"/>
          </w:rPr>
          <w:t>qRT</w:t>
        </w:r>
        <w:proofErr w:type="spellEnd"/>
        <w:r w:rsidRPr="009C4E95">
          <w:rPr>
            <w:color w:val="0E101A"/>
            <w:sz w:val="24"/>
            <w:szCs w:val="24"/>
          </w:rPr>
          <w:t xml:space="preserve">-PCR and RNA-seq data are presented in </w:t>
        </w:r>
        <w:r w:rsidRPr="009C4E95">
          <w:rPr>
            <w:b/>
            <w:color w:val="0E101A"/>
            <w:sz w:val="24"/>
            <w:szCs w:val="24"/>
          </w:rPr>
          <w:t>Figure 6</w:t>
        </w:r>
        <w:r w:rsidRPr="009C4E95">
          <w:rPr>
            <w:color w:val="0E101A"/>
            <w:sz w:val="24"/>
            <w:szCs w:val="24"/>
          </w:rPr>
          <w:t>. The correlation coefficient of gene expression changes (log</w:t>
        </w:r>
        <w:r w:rsidRPr="009C4E95">
          <w:rPr>
            <w:color w:val="0E101A"/>
            <w:sz w:val="24"/>
            <w:szCs w:val="24"/>
            <w:vertAlign w:val="subscript"/>
          </w:rPr>
          <w:t>2</w:t>
        </w:r>
        <w:r w:rsidRPr="009C4E95">
          <w:rPr>
            <w:color w:val="0E101A"/>
            <w:sz w:val="24"/>
            <w:szCs w:val="24"/>
          </w:rPr>
          <w:t xml:space="preserve">fold change) between </w:t>
        </w:r>
        <w:proofErr w:type="spellStart"/>
        <w:r w:rsidRPr="009C4E95">
          <w:rPr>
            <w:color w:val="0E101A"/>
            <w:sz w:val="24"/>
            <w:szCs w:val="24"/>
          </w:rPr>
          <w:t>qRT</w:t>
        </w:r>
        <w:proofErr w:type="spellEnd"/>
        <w:r w:rsidRPr="009C4E95">
          <w:rPr>
            <w:color w:val="0E101A"/>
            <w:sz w:val="24"/>
            <w:szCs w:val="24"/>
          </w:rPr>
          <w:t xml:space="preserve">-PCR and RNA seq were 0.97, 0.91, and 0.86, and 0.85 </w:t>
        </w:r>
        <w:r w:rsidRPr="009C4E95">
          <w:rPr>
            <w:color w:val="0E101A"/>
            <w:sz w:val="24"/>
            <w:szCs w:val="24"/>
          </w:rPr>
          <w:lastRenderedPageBreak/>
          <w:t>for</w:t>
        </w:r>
        <w:r w:rsidRPr="009C4E95">
          <w:rPr>
            <w:i/>
            <w:iCs/>
            <w:color w:val="0E101A"/>
            <w:sz w:val="24"/>
            <w:szCs w:val="24"/>
          </w:rPr>
          <w:t xml:space="preserve"> </w:t>
        </w:r>
        <w:r w:rsidRPr="009C4E95">
          <w:rPr>
            <w:color w:val="0E101A"/>
            <w:sz w:val="24"/>
            <w:szCs w:val="24"/>
          </w:rPr>
          <w:t xml:space="preserve">brown mustard, potato, </w:t>
        </w:r>
      </w:ins>
      <w:ins w:id="95" w:author="G C Upadhaya, Sudha" w:date="2021-02-18T14:12:00Z">
        <w:r w:rsidR="00E918F4">
          <w:rPr>
            <w:color w:val="0E101A"/>
            <w:sz w:val="24"/>
            <w:szCs w:val="24"/>
          </w:rPr>
          <w:t>pepper</w:t>
        </w:r>
      </w:ins>
      <w:ins w:id="96" w:author="G C Upadhaya, Sudha" w:date="2021-01-24T23:45:00Z">
        <w:r w:rsidRPr="009C4E95">
          <w:rPr>
            <w:color w:val="0E101A"/>
            <w:sz w:val="24"/>
            <w:szCs w:val="24"/>
          </w:rPr>
          <w:t xml:space="preserve">mint, and </w:t>
        </w:r>
        <w:r w:rsidRPr="009C4E95">
          <w:rPr>
            <w:i/>
            <w:iCs/>
            <w:color w:val="0E101A"/>
            <w:sz w:val="24"/>
            <w:szCs w:val="24"/>
          </w:rPr>
          <w:t xml:space="preserve">V. </w:t>
        </w:r>
        <w:proofErr w:type="spellStart"/>
        <w:r w:rsidRPr="009C4E95">
          <w:rPr>
            <w:i/>
            <w:iCs/>
            <w:color w:val="0E101A"/>
            <w:sz w:val="24"/>
            <w:szCs w:val="24"/>
          </w:rPr>
          <w:t>dahliae</w:t>
        </w:r>
        <w:proofErr w:type="spellEnd"/>
        <w:r w:rsidRPr="009C4E95">
          <w:rPr>
            <w:i/>
            <w:iCs/>
            <w:color w:val="0E101A"/>
            <w:sz w:val="24"/>
            <w:szCs w:val="24"/>
          </w:rPr>
          <w:t>,</w:t>
        </w:r>
        <w:r w:rsidRPr="009C4E95">
          <w:rPr>
            <w:color w:val="0E101A"/>
            <w:sz w:val="24"/>
            <w:szCs w:val="24"/>
          </w:rPr>
          <w:t xml:space="preserve"> respectively </w:t>
        </w:r>
        <w:r w:rsidRPr="009C4E95">
          <w:rPr>
            <w:b/>
            <w:color w:val="0E101A"/>
            <w:sz w:val="24"/>
            <w:szCs w:val="24"/>
          </w:rPr>
          <w:t>(Supplementary Figure 1).</w:t>
        </w:r>
      </w:ins>
    </w:p>
    <w:p w14:paraId="74192413" w14:textId="77777777" w:rsidR="003D6FC8" w:rsidRPr="009C4E95" w:rsidRDefault="003D6FC8" w:rsidP="003D6FC8">
      <w:pPr>
        <w:ind w:firstLine="720"/>
        <w:rPr>
          <w:ins w:id="97" w:author="G C Upadhaya, Sudha" w:date="2021-01-24T23:45:00Z"/>
          <w:color w:val="0E101A"/>
          <w:sz w:val="24"/>
          <w:szCs w:val="24"/>
        </w:rPr>
      </w:pPr>
    </w:p>
    <w:p w14:paraId="5032C7B9" w14:textId="0389D5A8" w:rsidR="00866E00" w:rsidRDefault="003D6FC8" w:rsidP="003D6FC8">
      <w:pPr>
        <w:rPr>
          <w:b/>
          <w:sz w:val="24"/>
          <w:szCs w:val="24"/>
        </w:rPr>
      </w:pPr>
      <w:ins w:id="98" w:author="G C Upadhaya, Sudha" w:date="2021-01-24T23:45:00Z">
        <w:r w:rsidRPr="00C00CE8">
          <w:rPr>
            <w:rFonts w:eastAsia="Times New Roman"/>
            <w:color w:val="0E101A"/>
            <w:sz w:val="24"/>
            <w:szCs w:val="24"/>
            <w:lang w:val="en-US"/>
          </w:rPr>
          <w:tab/>
        </w:r>
        <w:r>
          <w:rPr>
            <w:color w:val="0E101A"/>
            <w:sz w:val="24"/>
            <w:szCs w:val="24"/>
          </w:rPr>
          <w:t xml:space="preserve">Generally, the magnitude of gene expression change was lower in </w:t>
        </w:r>
        <w:proofErr w:type="spellStart"/>
        <w:r>
          <w:rPr>
            <w:color w:val="0E101A"/>
            <w:sz w:val="24"/>
            <w:szCs w:val="24"/>
          </w:rPr>
          <w:t>qRT</w:t>
        </w:r>
        <w:proofErr w:type="spellEnd"/>
        <w:r>
          <w:rPr>
            <w:color w:val="0E101A"/>
            <w:sz w:val="24"/>
            <w:szCs w:val="24"/>
          </w:rPr>
          <w:t xml:space="preserve">-PCR compared to RNA-seq. Different normalization method used in these two platforms for foldchange calculation might have attributed towards differential magnitude of fold change </w:t>
        </w:r>
        <w:r>
          <w:rPr>
            <w:color w:val="333333"/>
            <w:sz w:val="24"/>
            <w:szCs w:val="24"/>
            <w:highlight w:val="white"/>
          </w:rPr>
          <w:t xml:space="preserve">(Love </w:t>
        </w:r>
        <w:r>
          <w:rPr>
            <w:i/>
            <w:color w:val="333333"/>
            <w:sz w:val="24"/>
            <w:szCs w:val="24"/>
            <w:highlight w:val="white"/>
          </w:rPr>
          <w:t xml:space="preserve">et al. </w:t>
        </w:r>
        <w:r>
          <w:rPr>
            <w:color w:val="333333"/>
            <w:sz w:val="24"/>
            <w:szCs w:val="24"/>
            <w:highlight w:val="white"/>
          </w:rPr>
          <w:t>2014)</w:t>
        </w:r>
        <w:r>
          <w:rPr>
            <w:color w:val="0E101A"/>
            <w:sz w:val="24"/>
            <w:szCs w:val="24"/>
          </w:rPr>
          <w:t xml:space="preserve">. </w:t>
        </w:r>
        <w:r>
          <w:rPr>
            <w:rFonts w:eastAsia="Times New Roman"/>
            <w:color w:val="0E101A"/>
            <w:sz w:val="24"/>
            <w:szCs w:val="24"/>
            <w:lang w:val="en-US"/>
          </w:rPr>
          <w:t>In addition, t</w:t>
        </w:r>
        <w:r w:rsidRPr="00844957">
          <w:rPr>
            <w:rFonts w:eastAsia="Times New Roman"/>
            <w:color w:val="0E101A"/>
            <w:sz w:val="24"/>
            <w:szCs w:val="24"/>
            <w:lang w:val="en-US"/>
          </w:rPr>
          <w:t xml:space="preserve">wo genes of potato, </w:t>
        </w:r>
        <w:r w:rsidRPr="00844957">
          <w:rPr>
            <w:rFonts w:eastAsia="Times New Roman"/>
            <w:i/>
            <w:color w:val="0E101A"/>
            <w:sz w:val="24"/>
            <w:szCs w:val="24"/>
            <w:lang w:val="en-US"/>
          </w:rPr>
          <w:t>PRS2_SOLTU</w:t>
        </w:r>
        <w:r w:rsidRPr="00844957">
          <w:rPr>
            <w:rFonts w:eastAsia="Times New Roman"/>
            <w:color w:val="0E101A"/>
            <w:sz w:val="24"/>
            <w:szCs w:val="24"/>
            <w:lang w:val="en-US"/>
          </w:rPr>
          <w:t xml:space="preserve"> and </w:t>
        </w:r>
        <w:r w:rsidRPr="00844957">
          <w:rPr>
            <w:rFonts w:eastAsia="Times New Roman"/>
            <w:i/>
            <w:color w:val="0E101A"/>
            <w:sz w:val="24"/>
            <w:szCs w:val="24"/>
            <w:lang w:val="en-US"/>
          </w:rPr>
          <w:t>IER1_SOLLC</w:t>
        </w:r>
        <w:r w:rsidRPr="00C00CE8">
          <w:rPr>
            <w:rFonts w:eastAsia="Times New Roman"/>
            <w:color w:val="0E101A"/>
            <w:sz w:val="24"/>
            <w:szCs w:val="24"/>
            <w:lang w:val="en-US"/>
          </w:rPr>
          <w:t xml:space="preserve">, </w:t>
        </w:r>
        <w:r w:rsidRPr="00844957">
          <w:rPr>
            <w:rFonts w:eastAsia="Times New Roman"/>
            <w:color w:val="0E101A"/>
            <w:sz w:val="24"/>
            <w:szCs w:val="24"/>
            <w:lang w:val="en-US"/>
          </w:rPr>
          <w:t xml:space="preserve">four genes of brown mustard, </w:t>
        </w:r>
        <w:r w:rsidRPr="00844957">
          <w:rPr>
            <w:rFonts w:eastAsia="Times New Roman"/>
            <w:i/>
            <w:color w:val="0E101A"/>
            <w:sz w:val="24"/>
            <w:szCs w:val="24"/>
            <w:lang w:val="en-US"/>
          </w:rPr>
          <w:t>UVB31_ARATH</w:t>
        </w:r>
        <w:r w:rsidRPr="00844957">
          <w:rPr>
            <w:rFonts w:eastAsia="Times New Roman"/>
            <w:color w:val="0E101A"/>
            <w:sz w:val="24"/>
            <w:szCs w:val="24"/>
            <w:lang w:val="en-US"/>
          </w:rPr>
          <w:t xml:space="preserve">, </w:t>
        </w:r>
        <w:r w:rsidRPr="00844957">
          <w:rPr>
            <w:rFonts w:eastAsia="Times New Roman"/>
            <w:i/>
            <w:color w:val="0E101A"/>
            <w:sz w:val="24"/>
            <w:szCs w:val="24"/>
            <w:lang w:val="en-US"/>
          </w:rPr>
          <w:t>LUC7L3</w:t>
        </w:r>
        <w:r w:rsidRPr="00844957">
          <w:rPr>
            <w:rFonts w:eastAsia="Times New Roman"/>
            <w:color w:val="0E101A"/>
            <w:sz w:val="24"/>
            <w:szCs w:val="24"/>
            <w:lang w:val="en-US"/>
          </w:rPr>
          <w:t>, Cluster-15354.91015, and Cluster-15354.125147</w:t>
        </w:r>
        <w:r w:rsidRPr="00C00CE8">
          <w:rPr>
            <w:rFonts w:eastAsia="Times New Roman"/>
            <w:color w:val="0E101A"/>
            <w:sz w:val="24"/>
            <w:szCs w:val="24"/>
            <w:lang w:val="en-US"/>
          </w:rPr>
          <w:t xml:space="preserve">, two comparisons of mint, </w:t>
        </w:r>
        <w:r w:rsidRPr="003D6FC8">
          <w:rPr>
            <w:rFonts w:eastAsia="Times New Roman"/>
            <w:i/>
            <w:color w:val="0E101A"/>
            <w:sz w:val="24"/>
            <w:szCs w:val="24"/>
            <w:lang w:val="en-US"/>
            <w:rPrChange w:id="99" w:author="G C Upadhaya, Sudha" w:date="2021-01-24T23:45:00Z">
              <w:rPr>
                <w:rFonts w:eastAsia="Times New Roman"/>
                <w:color w:val="0E101A"/>
                <w:sz w:val="24"/>
                <w:szCs w:val="24"/>
                <w:lang w:val="en-US"/>
              </w:rPr>
            </w:rPrChange>
          </w:rPr>
          <w:t>EGL1_ARATH</w:t>
        </w:r>
        <w:r w:rsidRPr="00C00CE8">
          <w:rPr>
            <w:rFonts w:eastAsia="Times New Roman"/>
            <w:color w:val="0E101A"/>
            <w:sz w:val="24"/>
            <w:szCs w:val="24"/>
            <w:lang w:val="en-US"/>
          </w:rPr>
          <w:t xml:space="preserve"> (111 vs control) and </w:t>
        </w:r>
        <w:r w:rsidRPr="003D6FC8">
          <w:rPr>
            <w:rFonts w:eastAsia="Times New Roman"/>
            <w:i/>
            <w:color w:val="0E101A"/>
            <w:sz w:val="24"/>
            <w:szCs w:val="24"/>
            <w:lang w:val="en-US"/>
            <w:rPrChange w:id="100" w:author="G C Upadhaya, Sudha" w:date="2021-01-24T23:45:00Z">
              <w:rPr>
                <w:rFonts w:eastAsia="Times New Roman"/>
                <w:color w:val="0E101A"/>
                <w:sz w:val="24"/>
                <w:szCs w:val="24"/>
                <w:lang w:val="en-US"/>
              </w:rPr>
            </w:rPrChange>
          </w:rPr>
          <w:t>PMTK_ARATH</w:t>
        </w:r>
        <w:r w:rsidRPr="00C00CE8">
          <w:rPr>
            <w:rFonts w:eastAsia="Times New Roman"/>
            <w:color w:val="0E101A"/>
            <w:sz w:val="24"/>
            <w:szCs w:val="24"/>
            <w:lang w:val="en-US"/>
          </w:rPr>
          <w:t xml:space="preserve"> (111 vs control) and one gene of </w:t>
        </w:r>
        <w:r w:rsidRPr="00C00CE8">
          <w:rPr>
            <w:rFonts w:eastAsia="Times New Roman"/>
            <w:i/>
            <w:color w:val="0E101A"/>
            <w:sz w:val="24"/>
            <w:szCs w:val="24"/>
            <w:lang w:val="en-US"/>
          </w:rPr>
          <w:t xml:space="preserve">V. </w:t>
        </w:r>
        <w:proofErr w:type="spellStart"/>
        <w:r w:rsidRPr="00C00CE8">
          <w:rPr>
            <w:rFonts w:eastAsia="Times New Roman"/>
            <w:i/>
            <w:color w:val="0E101A"/>
            <w:sz w:val="24"/>
            <w:szCs w:val="24"/>
            <w:lang w:val="en-US"/>
          </w:rPr>
          <w:t>dahliae</w:t>
        </w:r>
        <w:proofErr w:type="spellEnd"/>
        <w:r w:rsidRPr="00C00CE8">
          <w:rPr>
            <w:rFonts w:eastAsia="Times New Roman"/>
            <w:color w:val="0E101A"/>
            <w:sz w:val="24"/>
            <w:szCs w:val="24"/>
            <w:lang w:val="en-US"/>
          </w:rPr>
          <w:t xml:space="preserve">, mRNA_8458 </w:t>
        </w:r>
        <w:r w:rsidRPr="00844957">
          <w:rPr>
            <w:rFonts w:eastAsia="Times New Roman"/>
            <w:color w:val="0E101A"/>
            <w:sz w:val="24"/>
            <w:szCs w:val="24"/>
            <w:lang w:val="en-US"/>
          </w:rPr>
          <w:t xml:space="preserve">did not show a similar expression pattern as RNA-seq. </w:t>
        </w:r>
        <w:r>
          <w:rPr>
            <w:rFonts w:eastAsia="Times New Roman"/>
            <w:color w:val="0E101A"/>
            <w:sz w:val="24"/>
            <w:szCs w:val="24"/>
            <w:lang w:val="en-US"/>
          </w:rPr>
          <w:t xml:space="preserve">Different </w:t>
        </w:r>
        <w:r w:rsidRPr="00844957">
          <w:rPr>
            <w:rFonts w:eastAsia="Times New Roman"/>
            <w:color w:val="0E101A"/>
            <w:sz w:val="24"/>
            <w:szCs w:val="24"/>
            <w:lang w:val="en-US"/>
          </w:rPr>
          <w:t>sensitivit</w:t>
        </w:r>
        <w:r>
          <w:rPr>
            <w:rFonts w:eastAsia="Times New Roman"/>
            <w:color w:val="0E101A"/>
            <w:sz w:val="24"/>
            <w:szCs w:val="24"/>
            <w:lang w:val="en-US"/>
          </w:rPr>
          <w:t>y</w:t>
        </w:r>
        <w:r w:rsidRPr="00844957">
          <w:rPr>
            <w:rFonts w:eastAsia="Times New Roman"/>
            <w:color w:val="0E101A"/>
            <w:sz w:val="24"/>
            <w:szCs w:val="24"/>
            <w:lang w:val="en-US"/>
          </w:rPr>
          <w:t xml:space="preserve"> of two methods, use of different template RNA for quantification and inconsistent expression of transcripts in some treatments could be potential reasons for such differences in results (Wang </w:t>
        </w:r>
        <w:r w:rsidRPr="00844957">
          <w:rPr>
            <w:rFonts w:eastAsia="Times New Roman"/>
            <w:i/>
            <w:color w:val="0E101A"/>
            <w:sz w:val="24"/>
            <w:szCs w:val="24"/>
            <w:lang w:val="en-US"/>
          </w:rPr>
          <w:t>et al</w:t>
        </w:r>
        <w:r w:rsidRPr="00844957">
          <w:rPr>
            <w:rFonts w:eastAsia="Times New Roman"/>
            <w:color w:val="0E101A"/>
            <w:sz w:val="24"/>
            <w:szCs w:val="24"/>
            <w:lang w:val="en-US"/>
          </w:rPr>
          <w:t>. 2016).</w:t>
        </w:r>
      </w:ins>
    </w:p>
    <w:p w14:paraId="5DF9FCBE" w14:textId="7D5236BC" w:rsidR="00D44044" w:rsidRPr="00FD6969" w:rsidRDefault="00844957"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rFonts w:eastAsia="Times New Roman"/>
          <w:color w:val="000000"/>
          <w:sz w:val="24"/>
          <w:szCs w:val="24"/>
          <w:lang w:val="en-US"/>
        </w:rPr>
      </w:pPr>
      <w:r w:rsidRPr="00844957">
        <w:rPr>
          <w:rFonts w:eastAsia="Times New Roman"/>
          <w:color w:val="0E101A"/>
          <w:sz w:val="24"/>
          <w:szCs w:val="24"/>
          <w:lang w:val="en-US"/>
        </w:rPr>
        <w:t xml:space="preserve"> </w:t>
      </w:r>
    </w:p>
    <w:p w14:paraId="5A61E501" w14:textId="77777777" w:rsidR="00D44044" w:rsidRDefault="0021510F">
      <w:pPr>
        <w:rPr>
          <w:b/>
          <w:sz w:val="28"/>
          <w:szCs w:val="28"/>
        </w:rPr>
      </w:pPr>
      <w:r>
        <w:rPr>
          <w:b/>
          <w:sz w:val="28"/>
          <w:szCs w:val="28"/>
        </w:rPr>
        <w:t>Discussion</w:t>
      </w:r>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6C8E0853" w14:textId="77777777" w:rsidR="00D44044" w:rsidRDefault="0021510F">
      <w:pPr>
        <w:rPr>
          <w:b/>
          <w:sz w:val="28"/>
          <w:szCs w:val="28"/>
        </w:rPr>
      </w:pPr>
      <w:r>
        <w:rPr>
          <w:b/>
          <w:sz w:val="24"/>
          <w:szCs w:val="24"/>
        </w:rPr>
        <w:t xml:space="preserve"> </w:t>
      </w:r>
      <w:r>
        <w:rPr>
          <w:b/>
          <w:sz w:val="28"/>
          <w:szCs w:val="28"/>
        </w:rPr>
        <w:t>Tables</w:t>
      </w:r>
    </w:p>
    <w:p w14:paraId="1FE24BB2" w14:textId="77777777" w:rsidR="00D44044" w:rsidRDefault="0021510F">
      <w:pPr>
        <w:rPr>
          <w:b/>
          <w:sz w:val="24"/>
          <w:szCs w:val="24"/>
        </w:rPr>
      </w:pPr>
      <w:r>
        <w:rPr>
          <w:b/>
          <w:sz w:val="24"/>
          <w:szCs w:val="24"/>
        </w:rPr>
        <w:t xml:space="preserve"> </w:t>
      </w:r>
    </w:p>
    <w:p w14:paraId="477EA2BC" w14:textId="77777777" w:rsidR="00D44044" w:rsidRDefault="0021510F">
      <w:pPr>
        <w:jc w:val="both"/>
        <w:rPr>
          <w:sz w:val="24"/>
          <w:szCs w:val="24"/>
        </w:rPr>
      </w:pPr>
      <w:r>
        <w:rPr>
          <w:b/>
          <w:sz w:val="24"/>
          <w:szCs w:val="24"/>
        </w:rPr>
        <w:t xml:space="preserve">Table 1. </w:t>
      </w:r>
      <w:r>
        <w:rPr>
          <w:sz w:val="24"/>
          <w:szCs w:val="24"/>
        </w:rPr>
        <w:t xml:space="preserve">Summary statistics for reference-based transcriptome assembly of </w:t>
      </w:r>
      <w:r>
        <w:rPr>
          <w:i/>
          <w:sz w:val="24"/>
          <w:szCs w:val="24"/>
        </w:rPr>
        <w:t xml:space="preserve">Solanum tuberosum </w:t>
      </w:r>
      <w:r>
        <w:rPr>
          <w:sz w:val="24"/>
          <w:szCs w:val="24"/>
        </w:rPr>
        <w:t xml:space="preserve">and </w:t>
      </w:r>
      <w:r>
        <w:rPr>
          <w:i/>
          <w:sz w:val="24"/>
          <w:szCs w:val="24"/>
        </w:rPr>
        <w:t xml:space="preserve">Verticillium </w:t>
      </w:r>
      <w:proofErr w:type="spellStart"/>
      <w:r>
        <w:rPr>
          <w:i/>
          <w:sz w:val="24"/>
          <w:szCs w:val="24"/>
        </w:rPr>
        <w:t>dahliae</w:t>
      </w:r>
      <w:proofErr w:type="spellEnd"/>
      <w:r>
        <w:rPr>
          <w:sz w:val="24"/>
          <w:szCs w:val="24"/>
        </w:rPr>
        <w:t>. Included are the total number of reads generated, reads mapped to the reference genomes, reads that mapped to multiple locations, reads that mapped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44044" w14:paraId="056418CE" w14:textId="77777777">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6035F38A" w14:textId="77777777" w:rsidR="00D44044" w:rsidRDefault="0021510F">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10CCEEE5" w14:textId="77777777" w:rsidR="00D44044" w:rsidRDefault="0021510F">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20F5810A" w14:textId="77777777" w:rsidR="00D44044" w:rsidRDefault="0021510F">
            <w:pPr>
              <w:jc w:val="center"/>
              <w:rPr>
                <w:b/>
                <w:i/>
              </w:rPr>
            </w:pPr>
            <w:r>
              <w:rPr>
                <w:b/>
                <w:i/>
              </w:rPr>
              <w:t xml:space="preserve">Verticillium </w:t>
            </w:r>
            <w:proofErr w:type="spellStart"/>
            <w:r>
              <w:rPr>
                <w:b/>
                <w:i/>
              </w:rPr>
              <w:t>dahliae</w:t>
            </w:r>
            <w:proofErr w:type="spellEnd"/>
          </w:p>
        </w:tc>
      </w:tr>
      <w:tr w:rsidR="00D44044" w14:paraId="7BE5304E" w14:textId="77777777">
        <w:trPr>
          <w:trHeight w:val="560"/>
        </w:trPr>
        <w:tc>
          <w:tcPr>
            <w:tcW w:w="2775" w:type="dxa"/>
            <w:tcBorders>
              <w:top w:val="nil"/>
              <w:left w:val="nil"/>
              <w:bottom w:val="nil"/>
              <w:right w:val="nil"/>
            </w:tcBorders>
            <w:tcMar>
              <w:top w:w="100" w:type="dxa"/>
              <w:left w:w="100" w:type="dxa"/>
              <w:bottom w:w="100" w:type="dxa"/>
              <w:right w:w="100" w:type="dxa"/>
            </w:tcMar>
          </w:tcPr>
          <w:p w14:paraId="6C1844D7" w14:textId="77777777" w:rsidR="00D44044" w:rsidRDefault="0021510F">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7A15DA2C" w14:textId="77777777" w:rsidR="00D44044" w:rsidRDefault="0021510F">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335FC3BE" w14:textId="77777777" w:rsidR="00D44044" w:rsidRDefault="0021510F">
            <w:pPr>
              <w:jc w:val="center"/>
              <w:rPr>
                <w:sz w:val="21"/>
                <w:szCs w:val="21"/>
                <w:highlight w:val="white"/>
              </w:rPr>
            </w:pPr>
            <w:r>
              <w:rPr>
                <w:sz w:val="21"/>
                <w:szCs w:val="21"/>
                <w:highlight w:val="white"/>
              </w:rPr>
              <w:t>77,301,461 ± 6,069,398</w:t>
            </w:r>
          </w:p>
        </w:tc>
      </w:tr>
      <w:tr w:rsidR="00D44044" w14:paraId="166BC0DC" w14:textId="77777777">
        <w:trPr>
          <w:trHeight w:val="545"/>
        </w:trPr>
        <w:tc>
          <w:tcPr>
            <w:tcW w:w="2775" w:type="dxa"/>
            <w:tcBorders>
              <w:top w:val="nil"/>
              <w:left w:val="nil"/>
              <w:bottom w:val="nil"/>
              <w:right w:val="nil"/>
            </w:tcBorders>
            <w:tcMar>
              <w:top w:w="100" w:type="dxa"/>
              <w:left w:w="100" w:type="dxa"/>
              <w:bottom w:w="100" w:type="dxa"/>
              <w:right w:w="100" w:type="dxa"/>
            </w:tcMar>
          </w:tcPr>
          <w:p w14:paraId="227B09D6" w14:textId="77777777" w:rsidR="00D44044" w:rsidRDefault="0021510F">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653526FD" w14:textId="77777777" w:rsidR="00D44044" w:rsidRDefault="0021510F">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4325A65B" w14:textId="77777777" w:rsidR="00D44044" w:rsidRDefault="0021510F">
            <w:pPr>
              <w:jc w:val="center"/>
              <w:rPr>
                <w:sz w:val="21"/>
                <w:szCs w:val="21"/>
                <w:highlight w:val="white"/>
              </w:rPr>
            </w:pPr>
            <w:r>
              <w:rPr>
                <w:sz w:val="21"/>
                <w:szCs w:val="21"/>
                <w:highlight w:val="white"/>
              </w:rPr>
              <w:t>103,065</w:t>
            </w:r>
            <w:r>
              <w:rPr>
                <w:highlight w:val="white"/>
              </w:rPr>
              <w:t xml:space="preserve"> </w:t>
            </w:r>
            <w:r w:rsidR="00241485">
              <w:rPr>
                <w:sz w:val="21"/>
                <w:szCs w:val="21"/>
                <w:highlight w:val="white"/>
              </w:rPr>
              <w:t>± 66,259</w:t>
            </w:r>
          </w:p>
        </w:tc>
      </w:tr>
      <w:tr w:rsidR="00D44044" w14:paraId="3486C307" w14:textId="77777777">
        <w:trPr>
          <w:trHeight w:val="545"/>
        </w:trPr>
        <w:tc>
          <w:tcPr>
            <w:tcW w:w="2775" w:type="dxa"/>
            <w:tcBorders>
              <w:top w:val="nil"/>
              <w:left w:val="nil"/>
              <w:bottom w:val="nil"/>
              <w:right w:val="nil"/>
            </w:tcBorders>
            <w:tcMar>
              <w:top w:w="100" w:type="dxa"/>
              <w:left w:w="100" w:type="dxa"/>
              <w:bottom w:w="100" w:type="dxa"/>
              <w:right w:w="100" w:type="dxa"/>
            </w:tcMar>
          </w:tcPr>
          <w:p w14:paraId="3ED27C8E" w14:textId="77777777" w:rsidR="00D44044" w:rsidRDefault="0021510F">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2C013C1D" w14:textId="77777777" w:rsidR="00D44044" w:rsidRDefault="0021510F">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466BE6EC" w14:textId="77777777" w:rsidR="00D44044" w:rsidRDefault="0021510F">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44044" w14:paraId="1E5D262B" w14:textId="77777777">
        <w:trPr>
          <w:trHeight w:val="545"/>
        </w:trPr>
        <w:tc>
          <w:tcPr>
            <w:tcW w:w="2775" w:type="dxa"/>
            <w:tcBorders>
              <w:top w:val="nil"/>
              <w:left w:val="nil"/>
              <w:bottom w:val="nil"/>
              <w:right w:val="nil"/>
            </w:tcBorders>
            <w:tcMar>
              <w:top w:w="100" w:type="dxa"/>
              <w:left w:w="100" w:type="dxa"/>
              <w:bottom w:w="100" w:type="dxa"/>
              <w:right w:w="100" w:type="dxa"/>
            </w:tcMar>
          </w:tcPr>
          <w:p w14:paraId="30F4AE79" w14:textId="77777777" w:rsidR="00D44044" w:rsidRDefault="0021510F">
            <w:pPr>
              <w:jc w:val="center"/>
            </w:pPr>
            <w:r>
              <w:t>Uniquely mapped reads</w:t>
            </w:r>
          </w:p>
        </w:tc>
        <w:tc>
          <w:tcPr>
            <w:tcW w:w="2670" w:type="dxa"/>
            <w:tcBorders>
              <w:top w:val="nil"/>
              <w:left w:val="nil"/>
              <w:bottom w:val="nil"/>
              <w:right w:val="nil"/>
            </w:tcBorders>
            <w:tcMar>
              <w:top w:w="100" w:type="dxa"/>
              <w:left w:w="100" w:type="dxa"/>
              <w:bottom w:w="100" w:type="dxa"/>
              <w:right w:w="100" w:type="dxa"/>
            </w:tcMar>
          </w:tcPr>
          <w:p w14:paraId="35D62403" w14:textId="77777777" w:rsidR="00D44044" w:rsidRDefault="0021510F">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73304893" w14:textId="77777777" w:rsidR="00D44044" w:rsidRDefault="0021510F">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44044" w14:paraId="7191D8F3" w14:textId="77777777">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768DEF59" w14:textId="77777777" w:rsidR="00D44044" w:rsidRDefault="0021510F">
            <w:pPr>
              <w:jc w:val="center"/>
            </w:pPr>
            <w:r>
              <w:lastRenderedPageBreak/>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3E241E38" w14:textId="77777777" w:rsidR="00D44044" w:rsidRDefault="0021510F">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0AA831F9" w14:textId="77777777" w:rsidR="00D44044" w:rsidRDefault="0021510F">
            <w:pPr>
              <w:jc w:val="center"/>
              <w:rPr>
                <w:sz w:val="21"/>
                <w:szCs w:val="21"/>
                <w:highlight w:val="white"/>
              </w:rPr>
            </w:pPr>
            <w:r>
              <w:rPr>
                <w:sz w:val="21"/>
                <w:szCs w:val="21"/>
                <w:highlight w:val="white"/>
              </w:rPr>
              <w:t>77,198,396 ± 6,074,812</w:t>
            </w:r>
          </w:p>
        </w:tc>
      </w:tr>
    </w:tbl>
    <w:p w14:paraId="033CC4AA" w14:textId="77777777" w:rsidR="00D44044" w:rsidRDefault="0021510F">
      <w:pPr>
        <w:jc w:val="center"/>
        <w:rPr>
          <w:b/>
          <w:sz w:val="24"/>
          <w:szCs w:val="24"/>
        </w:rPr>
      </w:pPr>
      <w:r>
        <w:rPr>
          <w:b/>
          <w:sz w:val="24"/>
          <w:szCs w:val="24"/>
        </w:rPr>
        <w:t xml:space="preserve"> </w:t>
      </w:r>
    </w:p>
    <w:p w14:paraId="4D514DE7" w14:textId="77777777" w:rsidR="00D44044" w:rsidRDefault="0021510F">
      <w:pPr>
        <w:jc w:val="both"/>
        <w:rPr>
          <w:sz w:val="24"/>
          <w:szCs w:val="24"/>
        </w:rPr>
      </w:pPr>
      <w:r>
        <w:rPr>
          <w:b/>
          <w:sz w:val="24"/>
          <w:szCs w:val="24"/>
        </w:rPr>
        <w:t xml:space="preserve">Table 2. </w:t>
      </w:r>
      <w:r>
        <w:rPr>
          <w:sz w:val="24"/>
          <w:szCs w:val="24"/>
        </w:rPr>
        <w:t xml:space="preserve">Summary statistics for </w:t>
      </w:r>
      <w:r>
        <w:rPr>
          <w:i/>
          <w:sz w:val="24"/>
          <w:szCs w:val="24"/>
        </w:rPr>
        <w:t>de novo</w:t>
      </w:r>
      <w:r>
        <w:rPr>
          <w:sz w:val="24"/>
          <w:szCs w:val="24"/>
        </w:rPr>
        <w:t xml:space="preserve"> transcriptome assembly of </w:t>
      </w:r>
      <w:r>
        <w:rPr>
          <w:i/>
          <w:sz w:val="24"/>
          <w:szCs w:val="24"/>
        </w:rPr>
        <w:t xml:space="preserve">Mentha x </w:t>
      </w:r>
      <w:proofErr w:type="spellStart"/>
      <w:r>
        <w:rPr>
          <w:i/>
          <w:sz w:val="24"/>
          <w:szCs w:val="24"/>
        </w:rPr>
        <w:t>piperita</w:t>
      </w:r>
      <w:proofErr w:type="spellEnd"/>
      <w:r>
        <w:rPr>
          <w:i/>
          <w:sz w:val="24"/>
          <w:szCs w:val="24"/>
        </w:rPr>
        <w:t xml:space="preserve"> </w:t>
      </w:r>
      <w:r>
        <w:rPr>
          <w:sz w:val="24"/>
          <w:szCs w:val="24"/>
        </w:rPr>
        <w:t xml:space="preserve">and </w:t>
      </w:r>
      <w:r>
        <w:rPr>
          <w:i/>
          <w:sz w:val="24"/>
          <w:szCs w:val="24"/>
        </w:rPr>
        <w:t xml:space="preserve">Brassica </w:t>
      </w:r>
      <w:proofErr w:type="spellStart"/>
      <w:r>
        <w:rPr>
          <w:i/>
          <w:sz w:val="24"/>
          <w:szCs w:val="24"/>
        </w:rPr>
        <w:t>juncea</w:t>
      </w:r>
      <w:proofErr w:type="spellEnd"/>
      <w:r>
        <w:rPr>
          <w:sz w:val="24"/>
          <w:szCs w:val="24"/>
        </w:rP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rPr>
          <w:sz w:val="24"/>
          <w:szCs w:val="24"/>
        </w:rPr>
        <w:t>unigenes</w:t>
      </w:r>
      <w:proofErr w:type="spellEnd"/>
      <w:r>
        <w:rPr>
          <w:sz w:val="24"/>
          <w:szCs w:val="24"/>
        </w:rPr>
        <w:t xml:space="preserve">, and the mean lengths of transcripts and </w:t>
      </w:r>
      <w:proofErr w:type="spellStart"/>
      <w:r>
        <w:rPr>
          <w:sz w:val="24"/>
          <w:szCs w:val="24"/>
        </w:rPr>
        <w:t>unigenes</w:t>
      </w:r>
      <w:proofErr w:type="spellEnd"/>
      <w:r>
        <w:rPr>
          <w:sz w:val="24"/>
          <w:szCs w:val="24"/>
        </w:rP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44044" w14:paraId="73BBC3E9" w14:textId="77777777">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43266DD6" w14:textId="77777777" w:rsidR="00D44044" w:rsidRDefault="0021510F">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34509032" w14:textId="77777777" w:rsidR="00D44044" w:rsidRDefault="0021510F">
            <w:pPr>
              <w:jc w:val="center"/>
              <w:rPr>
                <w:b/>
                <w:i/>
              </w:rPr>
            </w:pPr>
            <w:r>
              <w:rPr>
                <w:b/>
                <w:i/>
              </w:rPr>
              <w:t xml:space="preserve">Mentha x </w:t>
            </w:r>
            <w:proofErr w:type="spellStart"/>
            <w:r>
              <w:rPr>
                <w:b/>
                <w:i/>
              </w:rPr>
              <w:t>piperita</w:t>
            </w:r>
            <w:proofErr w:type="spellEnd"/>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11B8A5C2" w14:textId="77777777" w:rsidR="00D44044" w:rsidRDefault="0021510F">
            <w:pPr>
              <w:jc w:val="center"/>
              <w:rPr>
                <w:b/>
                <w:i/>
              </w:rPr>
            </w:pPr>
            <w:r>
              <w:rPr>
                <w:b/>
                <w:i/>
              </w:rPr>
              <w:t xml:space="preserve">Brassica </w:t>
            </w:r>
            <w:proofErr w:type="spellStart"/>
            <w:r>
              <w:rPr>
                <w:b/>
                <w:i/>
              </w:rPr>
              <w:t>juncea</w:t>
            </w:r>
            <w:proofErr w:type="spellEnd"/>
          </w:p>
        </w:tc>
      </w:tr>
      <w:tr w:rsidR="00D44044" w14:paraId="44A8CCA1" w14:textId="77777777">
        <w:trPr>
          <w:trHeight w:val="560"/>
        </w:trPr>
        <w:tc>
          <w:tcPr>
            <w:tcW w:w="3780" w:type="dxa"/>
            <w:tcBorders>
              <w:top w:val="nil"/>
              <w:left w:val="nil"/>
              <w:bottom w:val="nil"/>
              <w:right w:val="nil"/>
            </w:tcBorders>
            <w:tcMar>
              <w:top w:w="100" w:type="dxa"/>
              <w:left w:w="100" w:type="dxa"/>
              <w:bottom w:w="100" w:type="dxa"/>
              <w:right w:w="100" w:type="dxa"/>
            </w:tcMar>
          </w:tcPr>
          <w:p w14:paraId="0557C9F1" w14:textId="77777777" w:rsidR="00D44044" w:rsidRDefault="0021510F">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13EAE59D" w14:textId="77777777" w:rsidR="00D44044" w:rsidRDefault="0021510F">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35778151" w14:textId="77777777" w:rsidR="00D44044" w:rsidRDefault="0021510F">
            <w:pPr>
              <w:rPr>
                <w:sz w:val="21"/>
                <w:szCs w:val="21"/>
                <w:highlight w:val="white"/>
              </w:rPr>
            </w:pPr>
            <w:r>
              <w:rPr>
                <w:sz w:val="21"/>
                <w:szCs w:val="21"/>
                <w:highlight w:val="white"/>
              </w:rPr>
              <w:t>65,190,911 ± 21,342,502</w:t>
            </w:r>
          </w:p>
        </w:tc>
      </w:tr>
      <w:tr w:rsidR="00D44044" w14:paraId="3226BF0F"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BF0BEA" w14:textId="77777777" w:rsidR="00D44044" w:rsidRDefault="0021510F">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2E38D82A" w14:textId="77777777" w:rsidR="00D44044" w:rsidRDefault="0021510F">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55C99A06" w14:textId="77777777" w:rsidR="00D44044" w:rsidRDefault="0021510F">
            <w:pPr>
              <w:rPr>
                <w:sz w:val="21"/>
                <w:szCs w:val="21"/>
                <w:highlight w:val="white"/>
              </w:rPr>
            </w:pPr>
            <w:r>
              <w:rPr>
                <w:sz w:val="21"/>
                <w:szCs w:val="21"/>
                <w:highlight w:val="white"/>
              </w:rPr>
              <w:t>63,754,238 ± 20,863,378</w:t>
            </w:r>
          </w:p>
        </w:tc>
      </w:tr>
      <w:tr w:rsidR="00D44044" w14:paraId="5FFE09F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37C64FD" w14:textId="77777777" w:rsidR="00D44044" w:rsidRDefault="0021510F">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263AFCC7" w14:textId="77777777" w:rsidR="00D44044" w:rsidRDefault="0021510F">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400020FB" w14:textId="77777777" w:rsidR="00D44044" w:rsidRDefault="0021510F">
            <w:pPr>
              <w:jc w:val="center"/>
              <w:rPr>
                <w:sz w:val="21"/>
                <w:szCs w:val="21"/>
                <w:highlight w:val="white"/>
              </w:rPr>
            </w:pPr>
            <w:r>
              <w:rPr>
                <w:sz w:val="21"/>
                <w:szCs w:val="21"/>
                <w:highlight w:val="white"/>
              </w:rPr>
              <w:t>10 ± 3</w:t>
            </w:r>
          </w:p>
        </w:tc>
      </w:tr>
      <w:tr w:rsidR="00D44044" w14:paraId="2C762264" w14:textId="77777777">
        <w:trPr>
          <w:trHeight w:val="545"/>
        </w:trPr>
        <w:tc>
          <w:tcPr>
            <w:tcW w:w="3780" w:type="dxa"/>
            <w:tcBorders>
              <w:top w:val="nil"/>
              <w:left w:val="nil"/>
              <w:bottom w:val="nil"/>
              <w:right w:val="nil"/>
            </w:tcBorders>
            <w:tcMar>
              <w:top w:w="100" w:type="dxa"/>
              <w:left w:w="100" w:type="dxa"/>
              <w:bottom w:w="100" w:type="dxa"/>
              <w:right w:w="100" w:type="dxa"/>
            </w:tcMar>
          </w:tcPr>
          <w:p w14:paraId="2FD1E95B" w14:textId="77777777" w:rsidR="00D44044" w:rsidRDefault="0021510F">
            <w:pPr>
              <w:jc w:val="center"/>
            </w:pPr>
            <w:r>
              <w:t>Q30 (%)</w:t>
            </w:r>
          </w:p>
        </w:tc>
        <w:tc>
          <w:tcPr>
            <w:tcW w:w="2895" w:type="dxa"/>
            <w:tcBorders>
              <w:top w:val="nil"/>
              <w:left w:val="nil"/>
              <w:bottom w:val="nil"/>
              <w:right w:val="nil"/>
            </w:tcBorders>
            <w:tcMar>
              <w:top w:w="100" w:type="dxa"/>
              <w:left w:w="100" w:type="dxa"/>
              <w:bottom w:w="100" w:type="dxa"/>
              <w:right w:w="100" w:type="dxa"/>
            </w:tcMar>
          </w:tcPr>
          <w:p w14:paraId="22F2159D" w14:textId="77777777" w:rsidR="00D44044" w:rsidRDefault="00241485">
            <w:pPr>
              <w:jc w:val="center"/>
              <w:rPr>
                <w:sz w:val="21"/>
                <w:szCs w:val="21"/>
                <w:highlight w:val="white"/>
              </w:rPr>
            </w:pPr>
            <w:r>
              <w:rPr>
                <w:sz w:val="21"/>
                <w:szCs w:val="21"/>
                <w:highlight w:val="white"/>
              </w:rPr>
              <w:t>96 ±</w:t>
            </w:r>
            <w:r w:rsidR="0021510F">
              <w:rPr>
                <w:sz w:val="21"/>
                <w:szCs w:val="21"/>
                <w:highlight w:val="white"/>
              </w:rPr>
              <w:t xml:space="preserve"> 0.1</w:t>
            </w:r>
          </w:p>
        </w:tc>
        <w:tc>
          <w:tcPr>
            <w:tcW w:w="2685" w:type="dxa"/>
            <w:tcBorders>
              <w:top w:val="nil"/>
              <w:left w:val="nil"/>
              <w:bottom w:val="nil"/>
              <w:right w:val="nil"/>
            </w:tcBorders>
            <w:tcMar>
              <w:top w:w="100" w:type="dxa"/>
              <w:left w:w="100" w:type="dxa"/>
              <w:bottom w:w="100" w:type="dxa"/>
              <w:right w:w="100" w:type="dxa"/>
            </w:tcMar>
          </w:tcPr>
          <w:p w14:paraId="3C33DB70" w14:textId="77777777" w:rsidR="00D44044" w:rsidRDefault="0021510F">
            <w:pPr>
              <w:jc w:val="center"/>
              <w:rPr>
                <w:sz w:val="21"/>
                <w:szCs w:val="21"/>
                <w:highlight w:val="white"/>
              </w:rPr>
            </w:pPr>
            <w:r>
              <w:rPr>
                <w:sz w:val="21"/>
                <w:szCs w:val="21"/>
                <w:highlight w:val="white"/>
              </w:rPr>
              <w:t>95 ± 2</w:t>
            </w:r>
          </w:p>
        </w:tc>
      </w:tr>
      <w:tr w:rsidR="00D44044" w14:paraId="5C361E60" w14:textId="77777777">
        <w:trPr>
          <w:trHeight w:val="545"/>
        </w:trPr>
        <w:tc>
          <w:tcPr>
            <w:tcW w:w="3780" w:type="dxa"/>
            <w:tcBorders>
              <w:top w:val="nil"/>
              <w:left w:val="nil"/>
              <w:bottom w:val="nil"/>
              <w:right w:val="nil"/>
            </w:tcBorders>
            <w:tcMar>
              <w:top w:w="100" w:type="dxa"/>
              <w:left w:w="100" w:type="dxa"/>
              <w:bottom w:w="100" w:type="dxa"/>
              <w:right w:w="100" w:type="dxa"/>
            </w:tcMar>
          </w:tcPr>
          <w:p w14:paraId="4B1233D7" w14:textId="77777777" w:rsidR="00D44044" w:rsidRDefault="0021510F">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145B8CF5" w14:textId="77777777" w:rsidR="00D44044" w:rsidRDefault="0021510F">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173B6248" w14:textId="77777777" w:rsidR="00D44044" w:rsidRDefault="0021510F">
            <w:pPr>
              <w:jc w:val="center"/>
            </w:pPr>
            <w:r>
              <w:t>223,003</w:t>
            </w:r>
          </w:p>
        </w:tc>
      </w:tr>
      <w:tr w:rsidR="00D44044" w14:paraId="75CB7F2A" w14:textId="77777777">
        <w:trPr>
          <w:trHeight w:val="545"/>
        </w:trPr>
        <w:tc>
          <w:tcPr>
            <w:tcW w:w="3780" w:type="dxa"/>
            <w:tcBorders>
              <w:top w:val="nil"/>
              <w:left w:val="nil"/>
              <w:bottom w:val="nil"/>
              <w:right w:val="nil"/>
            </w:tcBorders>
            <w:tcMar>
              <w:top w:w="100" w:type="dxa"/>
              <w:left w:w="100" w:type="dxa"/>
              <w:bottom w:w="100" w:type="dxa"/>
              <w:right w:w="100" w:type="dxa"/>
            </w:tcMar>
          </w:tcPr>
          <w:p w14:paraId="233827E3" w14:textId="77777777" w:rsidR="00D44044" w:rsidRDefault="0021510F">
            <w:pPr>
              <w:jc w:val="center"/>
            </w:pPr>
            <w:r>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3C5EEF3B" w14:textId="77777777" w:rsidR="00D44044" w:rsidRDefault="0021510F">
            <w:pPr>
              <w:jc w:val="center"/>
            </w:pPr>
            <w:r>
              <w:t>937</w:t>
            </w:r>
          </w:p>
        </w:tc>
        <w:tc>
          <w:tcPr>
            <w:tcW w:w="2685" w:type="dxa"/>
            <w:tcBorders>
              <w:top w:val="nil"/>
              <w:left w:val="nil"/>
              <w:bottom w:val="nil"/>
              <w:right w:val="nil"/>
            </w:tcBorders>
            <w:tcMar>
              <w:top w:w="100" w:type="dxa"/>
              <w:left w:w="100" w:type="dxa"/>
              <w:bottom w:w="100" w:type="dxa"/>
              <w:right w:w="100" w:type="dxa"/>
            </w:tcMar>
          </w:tcPr>
          <w:p w14:paraId="210C7404" w14:textId="77777777" w:rsidR="00D44044" w:rsidRDefault="0021510F">
            <w:pPr>
              <w:jc w:val="center"/>
            </w:pPr>
            <w:r>
              <w:t>790</w:t>
            </w:r>
          </w:p>
        </w:tc>
      </w:tr>
      <w:tr w:rsidR="00D44044" w14:paraId="75FB1B1C" w14:textId="77777777">
        <w:trPr>
          <w:trHeight w:val="545"/>
        </w:trPr>
        <w:tc>
          <w:tcPr>
            <w:tcW w:w="3780" w:type="dxa"/>
            <w:tcBorders>
              <w:top w:val="nil"/>
              <w:left w:val="nil"/>
              <w:bottom w:val="nil"/>
              <w:right w:val="nil"/>
            </w:tcBorders>
            <w:tcMar>
              <w:top w:w="100" w:type="dxa"/>
              <w:left w:w="100" w:type="dxa"/>
              <w:bottom w:w="100" w:type="dxa"/>
              <w:right w:w="100" w:type="dxa"/>
            </w:tcMar>
          </w:tcPr>
          <w:p w14:paraId="1ADA5390" w14:textId="77777777" w:rsidR="00D44044" w:rsidRDefault="0021510F">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4C484F8" w14:textId="77777777" w:rsidR="00D44044" w:rsidRDefault="0021510F">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422DE6C6" w14:textId="77777777" w:rsidR="00D44044" w:rsidRDefault="0021510F">
            <w:pPr>
              <w:jc w:val="center"/>
            </w:pPr>
            <w:r>
              <w:t>222,364</w:t>
            </w:r>
          </w:p>
        </w:tc>
      </w:tr>
      <w:tr w:rsidR="00D44044" w14:paraId="53F627B1" w14:textId="77777777">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3D4BF191" w14:textId="77777777" w:rsidR="00D44044" w:rsidRDefault="0021510F">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257F0CD6" w14:textId="77777777" w:rsidR="00D44044" w:rsidRDefault="0021510F">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61C3A52" w14:textId="77777777" w:rsidR="00D44044" w:rsidRDefault="0021510F">
            <w:pPr>
              <w:jc w:val="center"/>
            </w:pPr>
            <w:r>
              <w:t>792</w:t>
            </w:r>
          </w:p>
        </w:tc>
      </w:tr>
    </w:tbl>
    <w:p w14:paraId="255D8B37" w14:textId="77777777" w:rsidR="00D44044" w:rsidRDefault="00D44044">
      <w:pPr>
        <w:rPr>
          <w:b/>
          <w:sz w:val="28"/>
          <w:szCs w:val="28"/>
        </w:rPr>
      </w:pPr>
    </w:p>
    <w:p w14:paraId="10B295A0" w14:textId="77777777"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rPr>
          <w:sz w:val="24"/>
          <w:szCs w:val="24"/>
        </w:rPr>
      </w:pPr>
      <w:r>
        <w:rPr>
          <w:b/>
          <w:sz w:val="24"/>
          <w:szCs w:val="24"/>
        </w:rPr>
        <w:t xml:space="preserve">Figure 1. </w:t>
      </w:r>
      <w:r>
        <w:rPr>
          <w:sz w:val="24"/>
          <w:szCs w:val="24"/>
        </w:rP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(black),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(red), and a water control (blue).  Each treatment was replicated 10 times and arranged in a completely randomized block design. </w:t>
      </w:r>
    </w:p>
    <w:p w14:paraId="21CF3A76" w14:textId="77777777" w:rsidR="00D44044" w:rsidRDefault="0021510F">
      <w:pPr>
        <w:ind w:left="720"/>
        <w:jc w:val="center"/>
        <w:rPr>
          <w:sz w:val="24"/>
          <w:szCs w:val="24"/>
        </w:rPr>
      </w:pPr>
      <w:r>
        <w:rPr>
          <w:noProof/>
          <w:sz w:val="24"/>
          <w:szCs w:val="24"/>
        </w:rPr>
        <w:lastRenderedPageBreak/>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2602783E" w14:textId="77777777" w:rsidR="00D44044" w:rsidRDefault="0021510F">
      <w:pPr>
        <w:jc w:val="both"/>
        <w:rPr>
          <w:sz w:val="24"/>
          <w:szCs w:val="24"/>
        </w:rPr>
      </w:pPr>
      <w:r>
        <w:rPr>
          <w:b/>
          <w:sz w:val="24"/>
          <w:szCs w:val="24"/>
        </w:rPr>
        <w:t xml:space="preserve">Figure 2. </w:t>
      </w:r>
      <w:r>
        <w:rPr>
          <w:sz w:val="24"/>
          <w:szCs w:val="24"/>
        </w:rPr>
        <w:t>Comparisons of differentially expressed genes (DEGS) between (</w:t>
      </w:r>
      <w:r>
        <w:rPr>
          <w:b/>
          <w:sz w:val="24"/>
          <w:szCs w:val="24"/>
        </w:rPr>
        <w:t>A</w:t>
      </w:r>
      <w:r>
        <w:rPr>
          <w:sz w:val="24"/>
          <w:szCs w:val="24"/>
        </w:rPr>
        <w:t xml:space="preserve">):  brown mustard (a), potato (b), and peppermint (c)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and non-inoculated control (pink),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and non-inoculated control (blue), and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isolates 653 and 111 (orange) and (</w:t>
      </w:r>
      <w:r>
        <w:rPr>
          <w:b/>
          <w:sz w:val="24"/>
          <w:szCs w:val="24"/>
        </w:rPr>
        <w:t>B</w:t>
      </w:r>
      <w:r>
        <w:rPr>
          <w:sz w:val="24"/>
          <w:szCs w:val="24"/>
        </w:rPr>
        <w:t xml:space="preserve">):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recovered from each host. Numbers within each </w:t>
      </w:r>
      <w:proofErr w:type="spellStart"/>
      <w:r>
        <w:rPr>
          <w:sz w:val="24"/>
          <w:szCs w:val="24"/>
        </w:rPr>
        <w:t>venn</w:t>
      </w:r>
      <w:proofErr w:type="spellEnd"/>
      <w:r>
        <w:rPr>
          <w:sz w:val="24"/>
          <w:szCs w:val="24"/>
        </w:rPr>
        <w:t xml:space="preserve"> diagram represent the shared number of DEGs between comparisons.</w:t>
      </w:r>
    </w:p>
    <w:p w14:paraId="47CB9EEA" w14:textId="77777777" w:rsidR="00D44044" w:rsidRDefault="00D44044">
      <w:pPr>
        <w:jc w:val="both"/>
        <w:rPr>
          <w:sz w:val="24"/>
          <w:szCs w:val="24"/>
        </w:rPr>
      </w:pPr>
    </w:p>
    <w:p w14:paraId="699C6048" w14:textId="77777777" w:rsidR="00D44044" w:rsidRDefault="0021510F">
      <w:pPr>
        <w:jc w:val="center"/>
        <w:rPr>
          <w:b/>
          <w:sz w:val="24"/>
          <w:szCs w:val="24"/>
        </w:rPr>
      </w:pPr>
      <w:r>
        <w:rPr>
          <w:b/>
          <w:noProof/>
          <w:sz w:val="24"/>
          <w:szCs w:val="24"/>
        </w:rPr>
        <w:drawing>
          <wp:inline distT="114300" distB="114300" distL="114300" distR="114300" wp14:anchorId="511E22B5" wp14:editId="0C264788">
            <wp:extent cx="6037445" cy="1938338"/>
            <wp:effectExtent l="25400" t="25400" r="25400" b="254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037445" cy="1938338"/>
                    </a:xfrm>
                    <a:prstGeom prst="rect">
                      <a:avLst/>
                    </a:prstGeom>
                    <a:ln w="25400">
                      <a:solidFill>
                        <a:srgbClr val="000000"/>
                      </a:solidFill>
                      <a:prstDash val="solid"/>
                    </a:ln>
                  </pic:spPr>
                </pic:pic>
              </a:graphicData>
            </a:graphic>
          </wp:inline>
        </w:drawing>
      </w:r>
    </w:p>
    <w:p w14:paraId="2F268BDD" w14:textId="77777777" w:rsidR="00D44044" w:rsidRDefault="0021510F">
      <w:pPr>
        <w:jc w:val="center"/>
        <w:rPr>
          <w:b/>
          <w:sz w:val="24"/>
          <w:szCs w:val="24"/>
        </w:rPr>
      </w:pPr>
      <w:r>
        <w:rPr>
          <w:b/>
          <w:noProof/>
          <w:sz w:val="24"/>
          <w:szCs w:val="24"/>
        </w:rPr>
        <w:lastRenderedPageBreak/>
        <w:drawing>
          <wp:inline distT="114300" distB="114300" distL="114300" distR="114300" wp14:anchorId="3392F4B7" wp14:editId="27C2CED3">
            <wp:extent cx="3159189" cy="2662238"/>
            <wp:effectExtent l="25400" t="25400" r="25400" b="254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159189" cy="2662238"/>
                    </a:xfrm>
                    <a:prstGeom prst="rect">
                      <a:avLst/>
                    </a:prstGeom>
                    <a:ln w="25400">
                      <a:solidFill>
                        <a:srgbClr val="000000"/>
                      </a:solidFill>
                      <a:prstDash val="solid"/>
                    </a:ln>
                  </pic:spPr>
                </pic:pic>
              </a:graphicData>
            </a:graphic>
          </wp:inline>
        </w:drawing>
      </w:r>
    </w:p>
    <w:p w14:paraId="74D071BA" w14:textId="77777777" w:rsidR="00D44044" w:rsidRDefault="00D44044">
      <w:pPr>
        <w:jc w:val="center"/>
        <w:rPr>
          <w:b/>
          <w:sz w:val="24"/>
          <w:szCs w:val="24"/>
        </w:rPr>
      </w:pPr>
    </w:p>
    <w:p w14:paraId="7BA7E19B" w14:textId="77777777" w:rsidR="00D44044" w:rsidRDefault="00D44044">
      <w:pPr>
        <w:jc w:val="center"/>
        <w:rPr>
          <w:b/>
          <w:sz w:val="24"/>
          <w:szCs w:val="24"/>
        </w:rPr>
      </w:pPr>
    </w:p>
    <w:p w14:paraId="7286ED05" w14:textId="77777777" w:rsidR="00D44044" w:rsidRDefault="00D44044">
      <w:pPr>
        <w:jc w:val="center"/>
        <w:rPr>
          <w:b/>
          <w:sz w:val="24"/>
          <w:szCs w:val="24"/>
        </w:rPr>
      </w:pPr>
    </w:p>
    <w:p w14:paraId="3D3FC071" w14:textId="77777777" w:rsidR="00D44044" w:rsidRDefault="00D44044">
      <w:pPr>
        <w:jc w:val="center"/>
        <w:rPr>
          <w:b/>
          <w:sz w:val="24"/>
          <w:szCs w:val="24"/>
        </w:rPr>
      </w:pPr>
    </w:p>
    <w:p w14:paraId="51C690FB" w14:textId="77777777" w:rsidR="00D44044" w:rsidRDefault="00D44044">
      <w:pPr>
        <w:jc w:val="center"/>
        <w:rPr>
          <w:b/>
          <w:sz w:val="24"/>
          <w:szCs w:val="24"/>
        </w:rPr>
      </w:pPr>
    </w:p>
    <w:p w14:paraId="49B4D688" w14:textId="77777777" w:rsidR="00D44044" w:rsidRDefault="00D44044">
      <w:pPr>
        <w:jc w:val="center"/>
        <w:rPr>
          <w:b/>
          <w:sz w:val="24"/>
          <w:szCs w:val="24"/>
        </w:rPr>
      </w:pPr>
    </w:p>
    <w:p w14:paraId="39970815" w14:textId="77777777" w:rsidR="00D44044" w:rsidRDefault="00D44044">
      <w:pPr>
        <w:jc w:val="center"/>
        <w:rPr>
          <w:b/>
          <w:sz w:val="24"/>
          <w:szCs w:val="24"/>
        </w:rPr>
      </w:pPr>
    </w:p>
    <w:p w14:paraId="721DDDF3" w14:textId="77777777" w:rsidR="00D44044" w:rsidRDefault="00D44044">
      <w:pPr>
        <w:jc w:val="center"/>
        <w:rPr>
          <w:b/>
          <w:sz w:val="24"/>
          <w:szCs w:val="24"/>
        </w:rPr>
      </w:pPr>
    </w:p>
    <w:p w14:paraId="7ED8A8B0" w14:textId="77777777" w:rsidR="00D44044" w:rsidRDefault="0021510F">
      <w:pPr>
        <w:jc w:val="both"/>
        <w:rPr>
          <w:sz w:val="24"/>
          <w:szCs w:val="24"/>
        </w:rPr>
      </w:pPr>
      <w:commentRangeStart w:id="101"/>
      <w:r>
        <w:rPr>
          <w:b/>
          <w:sz w:val="24"/>
          <w:szCs w:val="24"/>
        </w:rPr>
        <w:t xml:space="preserve">Figure 3.  </w:t>
      </w:r>
      <w:r>
        <w:rPr>
          <w:sz w:val="24"/>
          <w:szCs w:val="24"/>
        </w:rPr>
        <w:t>Log fold change of DEGs from plants (</w:t>
      </w:r>
      <w:r>
        <w:rPr>
          <w:b/>
          <w:sz w:val="24"/>
          <w:szCs w:val="24"/>
        </w:rPr>
        <w:t>A</w:t>
      </w:r>
      <w:r>
        <w:rPr>
          <w:sz w:val="24"/>
          <w:szCs w:val="24"/>
        </w:rPr>
        <w:t xml:space="preserve">) and </w:t>
      </w:r>
      <w:r>
        <w:rPr>
          <w:i/>
          <w:sz w:val="24"/>
          <w:szCs w:val="24"/>
        </w:rPr>
        <w:t xml:space="preserve">Verticillium </w:t>
      </w:r>
      <w:proofErr w:type="spellStart"/>
      <w:proofErr w:type="gramStart"/>
      <w:r>
        <w:rPr>
          <w:i/>
          <w:sz w:val="24"/>
          <w:szCs w:val="24"/>
        </w:rPr>
        <w:t>dahliae</w:t>
      </w:r>
      <w:proofErr w:type="spellEnd"/>
      <w:r>
        <w:rPr>
          <w:i/>
          <w:sz w:val="24"/>
          <w:szCs w:val="24"/>
        </w:rPr>
        <w:t xml:space="preserve">  </w:t>
      </w:r>
      <w:r>
        <w:rPr>
          <w:sz w:val="24"/>
          <w:szCs w:val="24"/>
        </w:rPr>
        <w:t>isolates</w:t>
      </w:r>
      <w:proofErr w:type="gramEnd"/>
      <w:r>
        <w:rPr>
          <w:sz w:val="24"/>
          <w:szCs w:val="24"/>
        </w:rPr>
        <w:t xml:space="preserve"> (</w:t>
      </w:r>
      <w:r>
        <w:rPr>
          <w:b/>
          <w:sz w:val="24"/>
          <w:szCs w:val="24"/>
        </w:rPr>
        <w:t>B</w:t>
      </w:r>
      <w:r>
        <w:rPr>
          <w:sz w:val="24"/>
          <w:szCs w:val="24"/>
        </w:rPr>
        <w:t>) as a function of the mean number of normalized counts. Panel (</w:t>
      </w:r>
      <w:r>
        <w:rPr>
          <w:b/>
          <w:sz w:val="24"/>
          <w:szCs w:val="24"/>
        </w:rPr>
        <w:t>A</w:t>
      </w:r>
      <w:r>
        <w:rPr>
          <w:sz w:val="24"/>
          <w:szCs w:val="24"/>
        </w:rPr>
        <w:t xml:space="preserve">) presents MA plots for brown mustard (a), potato (b), and peppermint (c) plant genes expressed in plants infected with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isolate 653 vs. the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the non-inoculated control, and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isolate 653. Baseline controls for the last column depend on the host and are labeled accordingly. Panel (</w:t>
      </w:r>
      <w:r>
        <w:rPr>
          <w:b/>
          <w:sz w:val="24"/>
          <w:szCs w:val="24"/>
        </w:rPr>
        <w:t>B</w:t>
      </w:r>
      <w:r>
        <w:rPr>
          <w:sz w:val="24"/>
          <w:szCs w:val="24"/>
        </w:rPr>
        <w:t xml:space="preserve">) presents MA plots for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genes expressed in different hosts.</w:t>
      </w:r>
    </w:p>
    <w:p w14:paraId="58CC5A0D" w14:textId="77777777" w:rsidR="00D44044" w:rsidRDefault="00D44044">
      <w:pPr>
        <w:jc w:val="both"/>
        <w:rPr>
          <w:sz w:val="24"/>
          <w:szCs w:val="24"/>
        </w:rPr>
      </w:pPr>
    </w:p>
    <w:p w14:paraId="32A79724" w14:textId="77777777" w:rsidR="00D44044" w:rsidRDefault="0021510F">
      <w:pPr>
        <w:jc w:val="center"/>
        <w:rPr>
          <w:b/>
          <w:sz w:val="24"/>
          <w:szCs w:val="24"/>
        </w:rPr>
      </w:pPr>
      <w:r>
        <w:rPr>
          <w:b/>
          <w:noProof/>
          <w:sz w:val="24"/>
          <w:szCs w:val="24"/>
        </w:rPr>
        <w:lastRenderedPageBreak/>
        <w:drawing>
          <wp:inline distT="114300" distB="114300" distL="114300" distR="114300" wp14:anchorId="77852CEC" wp14:editId="4B194362">
            <wp:extent cx="3176588" cy="2980928"/>
            <wp:effectExtent l="25400" t="25400" r="25400" b="254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176588" cy="2980928"/>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233AE4F0" wp14:editId="256D98F7">
            <wp:extent cx="2181225" cy="2985707"/>
            <wp:effectExtent l="25400" t="25400" r="25400" b="254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700"/>
                    <a:stretch>
                      <a:fillRect/>
                    </a:stretch>
                  </pic:blipFill>
                  <pic:spPr>
                    <a:xfrm>
                      <a:off x="0" y="0"/>
                      <a:ext cx="2181225" cy="2985707"/>
                    </a:xfrm>
                    <a:prstGeom prst="rect">
                      <a:avLst/>
                    </a:prstGeom>
                    <a:ln w="25400">
                      <a:solidFill>
                        <a:srgbClr val="000000"/>
                      </a:solidFill>
                      <a:prstDash val="solid"/>
                    </a:ln>
                  </pic:spPr>
                </pic:pic>
              </a:graphicData>
            </a:graphic>
          </wp:inline>
        </w:drawing>
      </w:r>
      <w:commentRangeEnd w:id="101"/>
      <w:r>
        <w:commentReference w:id="101"/>
      </w:r>
    </w:p>
    <w:p w14:paraId="625E0190" w14:textId="77777777" w:rsidR="00D44044" w:rsidRDefault="00D44044">
      <w:pPr>
        <w:jc w:val="center"/>
        <w:rPr>
          <w:b/>
          <w:sz w:val="24"/>
          <w:szCs w:val="24"/>
        </w:rPr>
      </w:pPr>
    </w:p>
    <w:p w14:paraId="4B6EE813" w14:textId="77777777" w:rsidR="00D44044" w:rsidRDefault="00D44044">
      <w:pPr>
        <w:jc w:val="center"/>
        <w:rPr>
          <w:b/>
          <w:sz w:val="24"/>
          <w:szCs w:val="24"/>
        </w:rPr>
      </w:pPr>
    </w:p>
    <w:p w14:paraId="78C9F6EB" w14:textId="77777777" w:rsidR="00D44044" w:rsidRDefault="00D44044">
      <w:pPr>
        <w:jc w:val="center"/>
        <w:rPr>
          <w:b/>
          <w:sz w:val="24"/>
          <w:szCs w:val="24"/>
        </w:rPr>
      </w:pPr>
    </w:p>
    <w:p w14:paraId="7712834A" w14:textId="77777777" w:rsidR="00D44044" w:rsidRDefault="00D44044">
      <w:pPr>
        <w:jc w:val="center"/>
        <w:rPr>
          <w:b/>
          <w:sz w:val="24"/>
          <w:szCs w:val="24"/>
        </w:rPr>
      </w:pPr>
    </w:p>
    <w:p w14:paraId="1C4399B5" w14:textId="77777777" w:rsidR="00D44044" w:rsidRDefault="00D44044">
      <w:pPr>
        <w:jc w:val="center"/>
        <w:rPr>
          <w:b/>
          <w:sz w:val="24"/>
          <w:szCs w:val="24"/>
        </w:rPr>
      </w:pPr>
    </w:p>
    <w:p w14:paraId="686C76EA" w14:textId="77777777" w:rsidR="00D44044" w:rsidRDefault="00D44044">
      <w:pPr>
        <w:jc w:val="center"/>
        <w:rPr>
          <w:b/>
          <w:sz w:val="24"/>
          <w:szCs w:val="24"/>
        </w:rPr>
      </w:pPr>
    </w:p>
    <w:p w14:paraId="241AD7C2" w14:textId="77777777" w:rsidR="00D44044" w:rsidRDefault="00D44044">
      <w:pPr>
        <w:jc w:val="center"/>
        <w:rPr>
          <w:b/>
          <w:sz w:val="24"/>
          <w:szCs w:val="24"/>
        </w:rPr>
      </w:pPr>
    </w:p>
    <w:p w14:paraId="34D404C5" w14:textId="77777777" w:rsidR="00D44044" w:rsidRDefault="00D44044">
      <w:pPr>
        <w:jc w:val="center"/>
        <w:rPr>
          <w:b/>
          <w:sz w:val="24"/>
          <w:szCs w:val="24"/>
        </w:rPr>
      </w:pPr>
    </w:p>
    <w:p w14:paraId="44C7C47F" w14:textId="77777777" w:rsidR="00D44044" w:rsidRDefault="00D44044">
      <w:pPr>
        <w:jc w:val="center"/>
        <w:rPr>
          <w:b/>
          <w:sz w:val="24"/>
          <w:szCs w:val="24"/>
        </w:rPr>
      </w:pPr>
    </w:p>
    <w:p w14:paraId="3ECA0830" w14:textId="77777777" w:rsidR="00D44044" w:rsidRDefault="00D44044">
      <w:pPr>
        <w:jc w:val="center"/>
        <w:rPr>
          <w:b/>
          <w:sz w:val="24"/>
          <w:szCs w:val="24"/>
        </w:rPr>
      </w:pPr>
    </w:p>
    <w:p w14:paraId="67A90149" w14:textId="77777777" w:rsidR="00D44044" w:rsidRDefault="00D44044">
      <w:pPr>
        <w:jc w:val="center"/>
        <w:rPr>
          <w:b/>
          <w:sz w:val="24"/>
          <w:szCs w:val="24"/>
        </w:rPr>
      </w:pPr>
    </w:p>
    <w:p w14:paraId="59A34448" w14:textId="77777777" w:rsidR="00D44044" w:rsidRDefault="00D44044">
      <w:pPr>
        <w:jc w:val="center"/>
        <w:rPr>
          <w:b/>
          <w:sz w:val="24"/>
          <w:szCs w:val="24"/>
        </w:rPr>
      </w:pPr>
    </w:p>
    <w:p w14:paraId="677F542C" w14:textId="77777777" w:rsidR="00D44044" w:rsidRDefault="00D44044">
      <w:pPr>
        <w:jc w:val="center"/>
        <w:rPr>
          <w:b/>
          <w:sz w:val="24"/>
          <w:szCs w:val="24"/>
        </w:rPr>
      </w:pPr>
    </w:p>
    <w:p w14:paraId="1ACD09E8" w14:textId="77777777" w:rsidR="00D44044" w:rsidRDefault="00D44044">
      <w:pPr>
        <w:jc w:val="center"/>
        <w:rPr>
          <w:b/>
          <w:sz w:val="24"/>
          <w:szCs w:val="24"/>
        </w:rPr>
      </w:pPr>
    </w:p>
    <w:p w14:paraId="4701CEAA" w14:textId="77777777" w:rsidR="00D44044" w:rsidRDefault="00D44044">
      <w:pPr>
        <w:jc w:val="center"/>
        <w:rPr>
          <w:b/>
          <w:sz w:val="24"/>
          <w:szCs w:val="24"/>
        </w:rPr>
      </w:pPr>
    </w:p>
    <w:p w14:paraId="2B62313E" w14:textId="77777777" w:rsidR="00D44044" w:rsidRDefault="00D44044">
      <w:pPr>
        <w:jc w:val="center"/>
        <w:rPr>
          <w:b/>
          <w:sz w:val="24"/>
          <w:szCs w:val="24"/>
        </w:rPr>
      </w:pPr>
    </w:p>
    <w:p w14:paraId="7107D70F" w14:textId="77777777" w:rsidR="00D44044" w:rsidRDefault="0021510F">
      <w:pPr>
        <w:jc w:val="both"/>
        <w:rPr>
          <w:sz w:val="24"/>
          <w:szCs w:val="24"/>
        </w:rPr>
      </w:pPr>
      <w:r>
        <w:rPr>
          <w:b/>
          <w:sz w:val="24"/>
          <w:szCs w:val="24"/>
        </w:rPr>
        <w:t xml:space="preserve">Figure 3. </w:t>
      </w:r>
      <w:r>
        <w:rPr>
          <w:sz w:val="24"/>
          <w:szCs w:val="24"/>
        </w:rPr>
        <w:t xml:space="preserve">Heatmaps for the top 20 differentially expressed genes (DEG) for (a) brown mustard, (b) potato, (c) peppermint, and (d) Verticillium </w:t>
      </w:r>
      <w:proofErr w:type="spellStart"/>
      <w:r>
        <w:rPr>
          <w:sz w:val="24"/>
          <w:szCs w:val="24"/>
        </w:rPr>
        <w:t>dahliae</w:t>
      </w:r>
      <w:proofErr w:type="spellEnd"/>
      <w:r>
        <w:rPr>
          <w:sz w:val="24"/>
          <w:szCs w:val="24"/>
        </w:rPr>
        <w:t>.</w:t>
      </w:r>
      <w:r>
        <w:rPr>
          <w:i/>
          <w:sz w:val="24"/>
          <w:szCs w:val="24"/>
        </w:rPr>
        <w:t xml:space="preserve"> </w:t>
      </w:r>
      <w:r>
        <w:rPr>
          <w:sz w:val="24"/>
          <w:szCs w:val="24"/>
        </w:rPr>
        <w:t xml:space="preserve">DEGs are clustered with </w:t>
      </w:r>
      <w:r>
        <w:rPr>
          <w:i/>
          <w:sz w:val="24"/>
          <w:szCs w:val="24"/>
        </w:rPr>
        <w:t>k-</w:t>
      </w:r>
      <w:r>
        <w:rPr>
          <w:sz w:val="24"/>
          <w:szCs w:val="24"/>
        </w:rP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54D25BD9" w14:textId="77777777" w:rsidR="00D44044" w:rsidRDefault="00D44044">
      <w:pPr>
        <w:jc w:val="both"/>
        <w:rPr>
          <w:sz w:val="24"/>
          <w:szCs w:val="24"/>
        </w:rPr>
      </w:pPr>
    </w:p>
    <w:p w14:paraId="251A8859" w14:textId="77777777" w:rsidR="00D44044" w:rsidRDefault="0021510F">
      <w:pPr>
        <w:rPr>
          <w:b/>
          <w:sz w:val="24"/>
          <w:szCs w:val="24"/>
        </w:rPr>
      </w:pPr>
      <w:r>
        <w:rPr>
          <w:b/>
          <w:sz w:val="24"/>
          <w:szCs w:val="24"/>
        </w:rPr>
        <w:lastRenderedPageBreak/>
        <w:t xml:space="preserve"> </w:t>
      </w:r>
      <w:r>
        <w:rPr>
          <w:b/>
          <w:noProof/>
          <w:sz w:val="24"/>
          <w:szCs w:val="24"/>
        </w:rPr>
        <w:drawing>
          <wp:inline distT="114300" distB="114300" distL="114300" distR="114300" wp14:anchorId="78920408" wp14:editId="14B1B1FA">
            <wp:extent cx="5464969" cy="3500438"/>
            <wp:effectExtent l="25400" t="25400" r="25400" b="254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4181" r="-4181"/>
                    <a:stretch>
                      <a:fillRect/>
                    </a:stretch>
                  </pic:blipFill>
                  <pic:spPr>
                    <a:xfrm>
                      <a:off x="0" y="0"/>
                      <a:ext cx="5464969" cy="3500438"/>
                    </a:xfrm>
                    <a:prstGeom prst="rect">
                      <a:avLst/>
                    </a:prstGeom>
                    <a:ln w="25400">
                      <a:solidFill>
                        <a:srgbClr val="000000"/>
                      </a:solidFill>
                      <a:prstDash val="solid"/>
                    </a:ln>
                  </pic:spPr>
                </pic:pic>
              </a:graphicData>
            </a:graphic>
          </wp:inline>
        </w:drawing>
      </w:r>
    </w:p>
    <w:p w14:paraId="05ED831F" w14:textId="77777777" w:rsidR="00D44044" w:rsidRDefault="00D44044">
      <w:pPr>
        <w:rPr>
          <w:b/>
          <w:sz w:val="24"/>
          <w:szCs w:val="24"/>
        </w:rPr>
      </w:pPr>
    </w:p>
    <w:p w14:paraId="03CBE600" w14:textId="77777777" w:rsidR="00D44044" w:rsidRDefault="00D44044">
      <w:pPr>
        <w:rPr>
          <w:b/>
          <w:sz w:val="24"/>
          <w:szCs w:val="24"/>
        </w:rPr>
      </w:pPr>
    </w:p>
    <w:p w14:paraId="40434825" w14:textId="77777777" w:rsidR="00D44044" w:rsidRDefault="00D44044">
      <w:pPr>
        <w:rPr>
          <w:b/>
          <w:sz w:val="24"/>
          <w:szCs w:val="24"/>
        </w:rPr>
      </w:pPr>
    </w:p>
    <w:p w14:paraId="70338B7B" w14:textId="77777777" w:rsidR="00D44044" w:rsidRDefault="00D44044">
      <w:pPr>
        <w:rPr>
          <w:b/>
          <w:sz w:val="24"/>
          <w:szCs w:val="24"/>
        </w:rPr>
      </w:pPr>
    </w:p>
    <w:p w14:paraId="047AD7F0" w14:textId="77777777" w:rsidR="00D44044" w:rsidRDefault="00D44044">
      <w:pPr>
        <w:rPr>
          <w:b/>
          <w:sz w:val="24"/>
          <w:szCs w:val="24"/>
        </w:rPr>
      </w:pPr>
    </w:p>
    <w:p w14:paraId="77BAB52D" w14:textId="77777777" w:rsidR="00D44044" w:rsidRDefault="00D44044">
      <w:pPr>
        <w:rPr>
          <w:b/>
          <w:sz w:val="24"/>
          <w:szCs w:val="24"/>
        </w:rPr>
      </w:pPr>
    </w:p>
    <w:p w14:paraId="50C578E1" w14:textId="77777777" w:rsidR="00D44044" w:rsidRDefault="00D44044">
      <w:pPr>
        <w:rPr>
          <w:b/>
          <w:sz w:val="24"/>
          <w:szCs w:val="24"/>
        </w:rPr>
      </w:pPr>
    </w:p>
    <w:p w14:paraId="42BB418E" w14:textId="77777777" w:rsidR="00D44044" w:rsidRDefault="00D44044">
      <w:pPr>
        <w:rPr>
          <w:b/>
          <w:sz w:val="24"/>
          <w:szCs w:val="24"/>
        </w:rPr>
      </w:pPr>
    </w:p>
    <w:p w14:paraId="24CEBB0E" w14:textId="77777777" w:rsidR="00D44044" w:rsidRDefault="00D44044">
      <w:pPr>
        <w:rPr>
          <w:b/>
          <w:sz w:val="24"/>
          <w:szCs w:val="24"/>
        </w:rPr>
      </w:pPr>
    </w:p>
    <w:p w14:paraId="29EAD317" w14:textId="77777777" w:rsidR="00D44044" w:rsidRDefault="00D44044">
      <w:pPr>
        <w:rPr>
          <w:b/>
          <w:sz w:val="24"/>
          <w:szCs w:val="24"/>
        </w:rPr>
      </w:pPr>
    </w:p>
    <w:p w14:paraId="30B0EC61" w14:textId="77777777" w:rsidR="00D44044" w:rsidRDefault="00D44044">
      <w:pPr>
        <w:rPr>
          <w:b/>
          <w:sz w:val="24"/>
          <w:szCs w:val="24"/>
        </w:rPr>
      </w:pPr>
    </w:p>
    <w:p w14:paraId="0E69029C" w14:textId="77777777" w:rsidR="00D44044" w:rsidRDefault="00D44044">
      <w:pPr>
        <w:rPr>
          <w:b/>
          <w:sz w:val="24"/>
          <w:szCs w:val="24"/>
        </w:rPr>
      </w:pPr>
    </w:p>
    <w:p w14:paraId="6D95C514" w14:textId="77777777" w:rsidR="00D44044" w:rsidRDefault="00D44044">
      <w:pPr>
        <w:rPr>
          <w:b/>
          <w:sz w:val="24"/>
          <w:szCs w:val="24"/>
        </w:rPr>
      </w:pPr>
    </w:p>
    <w:p w14:paraId="25B68920" w14:textId="77777777" w:rsidR="00D44044" w:rsidRDefault="00D44044">
      <w:pPr>
        <w:jc w:val="both"/>
        <w:rPr>
          <w:b/>
          <w:sz w:val="24"/>
          <w:szCs w:val="24"/>
        </w:rPr>
        <w:sectPr w:rsidR="00D44044">
          <w:pgSz w:w="12240" w:h="15840"/>
          <w:pgMar w:top="1440" w:right="1440" w:bottom="1440" w:left="1440" w:header="720" w:footer="720" w:gutter="0"/>
          <w:pgNumType w:start="1"/>
          <w:cols w:space="720"/>
        </w:sectPr>
      </w:pPr>
    </w:p>
    <w:p w14:paraId="66B76A03" w14:textId="77777777" w:rsidR="00D44044" w:rsidRDefault="0021510F">
      <w:pPr>
        <w:jc w:val="both"/>
        <w:rPr>
          <w:sz w:val="24"/>
          <w:szCs w:val="24"/>
        </w:rPr>
      </w:pPr>
      <w:r>
        <w:rPr>
          <w:b/>
          <w:sz w:val="24"/>
          <w:szCs w:val="24"/>
        </w:rPr>
        <w:t>Figure 4.</w:t>
      </w:r>
      <w:r>
        <w:rPr>
          <w:sz w:val="24"/>
          <w:szCs w:val="24"/>
        </w:rPr>
        <w:t xml:space="preserve"> Volcano plots for (</w:t>
      </w:r>
      <w:r>
        <w:rPr>
          <w:b/>
          <w:sz w:val="24"/>
          <w:szCs w:val="24"/>
        </w:rPr>
        <w:t>A</w:t>
      </w:r>
      <w:r>
        <w:rPr>
          <w:sz w:val="24"/>
          <w:szCs w:val="24"/>
        </w:rPr>
        <w:t>) brown mustard (a), potato (b), and peppermint (c) and (</w:t>
      </w:r>
      <w:r>
        <w:rPr>
          <w:b/>
          <w:sz w:val="24"/>
          <w:szCs w:val="24"/>
        </w:rPr>
        <w:t>B</w:t>
      </w:r>
      <w:r>
        <w:rPr>
          <w:sz w:val="24"/>
          <w:szCs w:val="24"/>
        </w:rPr>
        <w:t xml:space="preserve">)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 Log-transformed </w:t>
      </w:r>
      <w:r>
        <w:rPr>
          <w:i/>
          <w:sz w:val="24"/>
          <w:szCs w:val="24"/>
        </w:rPr>
        <w:t>P</w:t>
      </w:r>
      <w:r>
        <w:rPr>
          <w:sz w:val="24"/>
          <w:szCs w:val="24"/>
        </w:rPr>
        <w:t xml:space="preserve">-values are expressed as a function of the fold-change between comparisons of interest. Panel </w:t>
      </w:r>
      <w:r>
        <w:rPr>
          <w:b/>
          <w:sz w:val="24"/>
          <w:szCs w:val="24"/>
        </w:rPr>
        <w:t>A</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653 vs. non-inoculated control,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 111 vs. non-inoculated control, and between both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Panel </w:t>
      </w:r>
      <w:r>
        <w:rPr>
          <w:b/>
          <w:sz w:val="24"/>
          <w:szCs w:val="24"/>
        </w:rPr>
        <w:t>B</w:t>
      </w:r>
      <w:r>
        <w:rPr>
          <w:sz w:val="24"/>
          <w:szCs w:val="24"/>
        </w:rPr>
        <w:t xml:space="preserve"> illustrates comparisons between </w:t>
      </w:r>
      <w:r>
        <w:rPr>
          <w:i/>
          <w:sz w:val="24"/>
          <w:szCs w:val="24"/>
        </w:rPr>
        <w:t xml:space="preserve">V. </w:t>
      </w:r>
      <w:proofErr w:type="spellStart"/>
      <w:r>
        <w:rPr>
          <w:i/>
          <w:sz w:val="24"/>
          <w:szCs w:val="24"/>
        </w:rPr>
        <w:t>dahliae</w:t>
      </w:r>
      <w:proofErr w:type="spellEnd"/>
      <w:r>
        <w:rPr>
          <w:i/>
          <w:sz w:val="24"/>
          <w:szCs w:val="24"/>
        </w:rPr>
        <w:t xml:space="preserve"> </w:t>
      </w:r>
      <w:r>
        <w:rPr>
          <w:sz w:val="24"/>
          <w:szCs w:val="24"/>
        </w:rPr>
        <w:t xml:space="preserve">isolates within a host and between hosts within an isolate. </w:t>
      </w:r>
      <w:commentRangeStart w:id="102"/>
      <w:commentRangeStart w:id="103"/>
      <w:r>
        <w:rPr>
          <w:sz w:val="24"/>
          <w:szCs w:val="24"/>
        </w:rPr>
        <w:t xml:space="preserve">Black dots represent genes with relatively small fold-changes and large, non-significant, </w:t>
      </w:r>
      <w:r>
        <w:rPr>
          <w:i/>
          <w:sz w:val="24"/>
          <w:szCs w:val="24"/>
        </w:rPr>
        <w:t>P</w:t>
      </w:r>
      <w:r>
        <w:rPr>
          <w:sz w:val="24"/>
          <w:szCs w:val="24"/>
        </w:rPr>
        <w:t xml:space="preserve">-values. Yellow dots represent genes with relatively large fold-changes but large, non-significant, </w:t>
      </w:r>
      <w:r>
        <w:rPr>
          <w:i/>
          <w:sz w:val="24"/>
          <w:szCs w:val="24"/>
        </w:rPr>
        <w:t>P</w:t>
      </w:r>
      <w:r>
        <w:rPr>
          <w:sz w:val="24"/>
          <w:szCs w:val="24"/>
        </w:rPr>
        <w:t xml:space="preserve">-values. Grey dots represent genes with relatively small fold-changes but small </w:t>
      </w:r>
      <w:r>
        <w:rPr>
          <w:i/>
          <w:sz w:val="24"/>
          <w:szCs w:val="24"/>
        </w:rPr>
        <w:t>P</w:t>
      </w:r>
      <w:r>
        <w:rPr>
          <w:sz w:val="24"/>
          <w:szCs w:val="24"/>
        </w:rPr>
        <w:t xml:space="preserve">-values. Red dots represent genes with relatively large fold-changes and small </w:t>
      </w:r>
      <w:r>
        <w:rPr>
          <w:i/>
          <w:sz w:val="24"/>
          <w:szCs w:val="24"/>
        </w:rPr>
        <w:t>P</w:t>
      </w:r>
      <w:r>
        <w:rPr>
          <w:sz w:val="24"/>
          <w:szCs w:val="24"/>
        </w:rPr>
        <w:t>-values.</w:t>
      </w:r>
      <w:commentRangeEnd w:id="102"/>
      <w:r>
        <w:commentReference w:id="102"/>
      </w:r>
      <w:commentRangeEnd w:id="103"/>
      <w:r>
        <w:commentReference w:id="103"/>
      </w:r>
    </w:p>
    <w:p w14:paraId="256AE9AE" w14:textId="77777777" w:rsidR="00D44044" w:rsidRDefault="00D44044">
      <w:pPr>
        <w:rPr>
          <w:sz w:val="24"/>
          <w:szCs w:val="24"/>
        </w:rPr>
      </w:pPr>
    </w:p>
    <w:p w14:paraId="119383F7" w14:textId="77777777" w:rsidR="00D44044" w:rsidRDefault="0021510F">
      <w:pPr>
        <w:rPr>
          <w:b/>
          <w:sz w:val="24"/>
          <w:szCs w:val="24"/>
        </w:rPr>
      </w:pPr>
      <w:r>
        <w:rPr>
          <w:b/>
          <w:noProof/>
          <w:sz w:val="24"/>
          <w:szCs w:val="24"/>
        </w:rPr>
        <w:drawing>
          <wp:inline distT="114300" distB="114300" distL="114300" distR="114300" wp14:anchorId="00057C18" wp14:editId="6D766800">
            <wp:extent cx="3148013" cy="2627541"/>
            <wp:effectExtent l="25400" t="25400" r="25400" b="254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148013" cy="2627541"/>
                    </a:xfrm>
                    <a:prstGeom prst="rect">
                      <a:avLst/>
                    </a:prstGeom>
                    <a:ln w="25400">
                      <a:solidFill>
                        <a:srgbClr val="000000"/>
                      </a:solidFill>
                      <a:prstDash val="solid"/>
                    </a:ln>
                  </pic:spPr>
                </pic:pic>
              </a:graphicData>
            </a:graphic>
          </wp:inline>
        </w:drawing>
      </w:r>
      <w:r>
        <w:rPr>
          <w:b/>
          <w:noProof/>
          <w:sz w:val="24"/>
          <w:szCs w:val="24"/>
        </w:rPr>
        <w:drawing>
          <wp:inline distT="114300" distB="114300" distL="114300" distR="114300" wp14:anchorId="7280CC8C" wp14:editId="52340AEC">
            <wp:extent cx="2150466" cy="2624138"/>
            <wp:effectExtent l="25400" t="25400" r="25400" b="254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150466" cy="2624138"/>
                    </a:xfrm>
                    <a:prstGeom prst="rect">
                      <a:avLst/>
                    </a:prstGeom>
                    <a:ln w="25400">
                      <a:solidFill>
                        <a:srgbClr val="000000"/>
                      </a:solidFill>
                      <a:prstDash val="solid"/>
                    </a:ln>
                  </pic:spPr>
                </pic:pic>
              </a:graphicData>
            </a:graphic>
          </wp:inline>
        </w:drawing>
      </w:r>
    </w:p>
    <w:p w14:paraId="633A66B5" w14:textId="77777777" w:rsidR="00D44044" w:rsidRDefault="00D44044">
      <w:pPr>
        <w:rPr>
          <w:b/>
          <w:sz w:val="24"/>
          <w:szCs w:val="24"/>
        </w:rPr>
      </w:pPr>
    </w:p>
    <w:p w14:paraId="52830EA3" w14:textId="77777777" w:rsidR="00D44044" w:rsidRDefault="00D44044">
      <w:pPr>
        <w:rPr>
          <w:b/>
          <w:sz w:val="24"/>
          <w:szCs w:val="24"/>
        </w:rPr>
      </w:pPr>
    </w:p>
    <w:p w14:paraId="08D557BD" w14:textId="77777777" w:rsidR="00D44044" w:rsidRDefault="00D44044">
      <w:pPr>
        <w:rPr>
          <w:b/>
          <w:sz w:val="24"/>
          <w:szCs w:val="24"/>
        </w:rPr>
      </w:pPr>
    </w:p>
    <w:p w14:paraId="7B939CF0" w14:textId="77777777" w:rsidR="00D44044" w:rsidRDefault="00D44044">
      <w:pPr>
        <w:rPr>
          <w:b/>
          <w:sz w:val="24"/>
          <w:szCs w:val="24"/>
        </w:rPr>
      </w:pPr>
    </w:p>
    <w:p w14:paraId="68F894A0" w14:textId="77777777" w:rsidR="00D44044" w:rsidRDefault="00D44044">
      <w:pPr>
        <w:rPr>
          <w:b/>
          <w:sz w:val="24"/>
          <w:szCs w:val="24"/>
        </w:rPr>
      </w:pPr>
    </w:p>
    <w:p w14:paraId="236ABEA1" w14:textId="77777777" w:rsidR="00D44044" w:rsidRDefault="00D44044">
      <w:pPr>
        <w:rPr>
          <w:b/>
          <w:sz w:val="24"/>
          <w:szCs w:val="24"/>
        </w:rPr>
      </w:pPr>
    </w:p>
    <w:p w14:paraId="511FEDAB" w14:textId="77777777" w:rsidR="00D44044" w:rsidRDefault="00D44044">
      <w:pPr>
        <w:rPr>
          <w:b/>
          <w:sz w:val="24"/>
          <w:szCs w:val="24"/>
        </w:rPr>
      </w:pPr>
    </w:p>
    <w:p w14:paraId="50EDA864" w14:textId="77777777" w:rsidR="00D44044" w:rsidRDefault="00D44044">
      <w:pPr>
        <w:rPr>
          <w:b/>
          <w:sz w:val="24"/>
          <w:szCs w:val="24"/>
        </w:rPr>
      </w:pPr>
    </w:p>
    <w:p w14:paraId="4861D40D" w14:textId="77777777" w:rsidR="00D44044" w:rsidRDefault="00D44044">
      <w:pPr>
        <w:rPr>
          <w:b/>
          <w:sz w:val="24"/>
          <w:szCs w:val="24"/>
        </w:rPr>
      </w:pPr>
    </w:p>
    <w:p w14:paraId="6C10DAC0" w14:textId="77777777" w:rsidR="00D44044" w:rsidRDefault="00D44044">
      <w:pPr>
        <w:rPr>
          <w:b/>
          <w:sz w:val="24"/>
          <w:szCs w:val="24"/>
        </w:rPr>
      </w:pPr>
    </w:p>
    <w:p w14:paraId="5DA4E465" w14:textId="77777777" w:rsidR="00D44044" w:rsidRDefault="00D44044">
      <w:pPr>
        <w:rPr>
          <w:b/>
          <w:sz w:val="24"/>
          <w:szCs w:val="24"/>
        </w:rPr>
      </w:pPr>
    </w:p>
    <w:p w14:paraId="19DADF38" w14:textId="77777777" w:rsidR="00D44044" w:rsidRDefault="00D44044">
      <w:pPr>
        <w:rPr>
          <w:b/>
          <w:sz w:val="24"/>
          <w:szCs w:val="24"/>
        </w:rPr>
      </w:pPr>
    </w:p>
    <w:p w14:paraId="7CB229BA" w14:textId="77777777" w:rsidR="00D44044" w:rsidRDefault="00D44044">
      <w:pPr>
        <w:jc w:val="both"/>
        <w:rPr>
          <w:b/>
          <w:sz w:val="24"/>
          <w:szCs w:val="24"/>
        </w:rPr>
        <w:sectPr w:rsidR="00D44044">
          <w:type w:val="continuous"/>
          <w:pgSz w:w="12240" w:h="15840"/>
          <w:pgMar w:top="1440" w:right="1440" w:bottom="1440" w:left="1440" w:header="720" w:footer="720" w:gutter="0"/>
          <w:cols w:space="720"/>
        </w:sectPr>
      </w:pPr>
    </w:p>
    <w:p w14:paraId="59F7C239" w14:textId="77777777" w:rsidR="00D44044" w:rsidRDefault="0021510F">
      <w:pPr>
        <w:jc w:val="both"/>
        <w:rPr>
          <w:sz w:val="24"/>
          <w:szCs w:val="24"/>
        </w:rPr>
      </w:pPr>
      <w:r>
        <w:rPr>
          <w:b/>
          <w:sz w:val="24"/>
          <w:szCs w:val="24"/>
        </w:rPr>
        <w:lastRenderedPageBreak/>
        <w:t xml:space="preserve">Figure 5. </w:t>
      </w:r>
      <w:r>
        <w:rPr>
          <w:sz w:val="24"/>
          <w:szCs w:val="24"/>
        </w:rPr>
        <w:t xml:space="preserve">Gene ontology of genes detected from brown mustard (a), potato (b), peppermint (c), and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 xml:space="preserve">(d).  The number of genes is expressed as a function of their role in biological processes (red), cellular components (green), and molecular functions (blue). </w:t>
      </w:r>
    </w:p>
    <w:p w14:paraId="10E2F614" w14:textId="77777777" w:rsidR="00D44044" w:rsidRDefault="0021510F">
      <w:pPr>
        <w:ind w:left="1440"/>
        <w:rPr>
          <w:sz w:val="24"/>
          <w:szCs w:val="24"/>
        </w:rPr>
      </w:pPr>
      <w:r>
        <w:rPr>
          <w:b/>
          <w:noProof/>
          <w:sz w:val="24"/>
          <w:szCs w:val="24"/>
        </w:rPr>
        <w:drawing>
          <wp:inline distT="114300" distB="114300" distL="114300" distR="114300" wp14:anchorId="3193E783" wp14:editId="12255606">
            <wp:extent cx="4519613" cy="5175685"/>
            <wp:effectExtent l="25400" t="25400" r="25400" b="254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519613" cy="5175685"/>
                    </a:xfrm>
                    <a:prstGeom prst="rect">
                      <a:avLst/>
                    </a:prstGeom>
                    <a:ln w="25400">
                      <a:solidFill>
                        <a:srgbClr val="000000"/>
                      </a:solidFill>
                      <a:prstDash val="solid"/>
                    </a:ln>
                  </pic:spPr>
                </pic:pic>
              </a:graphicData>
            </a:graphic>
          </wp:inline>
        </w:drawing>
      </w:r>
    </w:p>
    <w:p w14:paraId="6E0709EC" w14:textId="77777777" w:rsidR="00D44044" w:rsidRDefault="00D44044">
      <w:pPr>
        <w:ind w:left="1440"/>
        <w:rPr>
          <w:b/>
          <w:sz w:val="24"/>
          <w:szCs w:val="24"/>
        </w:rPr>
      </w:pPr>
    </w:p>
    <w:p w14:paraId="1F148677" w14:textId="77777777" w:rsidR="00D44044" w:rsidRDefault="00D44044"/>
    <w:p w14:paraId="71775413" w14:textId="77777777" w:rsidR="00D44044" w:rsidRDefault="00D44044"/>
    <w:p w14:paraId="09E15CBC" w14:textId="77777777" w:rsidR="007C253B" w:rsidRDefault="007C253B"/>
    <w:p w14:paraId="25AF4747" w14:textId="77777777" w:rsidR="007C253B" w:rsidRDefault="007C253B"/>
    <w:p w14:paraId="504E445C" w14:textId="77777777" w:rsidR="007C253B" w:rsidRDefault="007C253B"/>
    <w:p w14:paraId="65A167E5" w14:textId="77777777" w:rsidR="007C253B" w:rsidRDefault="007C253B"/>
    <w:p w14:paraId="7C1B9A4C" w14:textId="77777777" w:rsidR="007C253B" w:rsidRDefault="007C253B"/>
    <w:p w14:paraId="49FB5B35" w14:textId="77777777" w:rsidR="007C253B" w:rsidRDefault="007C253B"/>
    <w:p w14:paraId="4AE6D4FF" w14:textId="77777777" w:rsidR="007C253B" w:rsidRDefault="007C253B"/>
    <w:p w14:paraId="14862530" w14:textId="563714EF" w:rsidR="00B9386B" w:rsidRPr="007B03DB" w:rsidRDefault="007B03DB">
      <w:pPr>
        <w:rPr>
          <w:bCs/>
          <w:sz w:val="24"/>
          <w:szCs w:val="24"/>
          <w:rPrChange w:id="104" w:author="G C Upadhaya, Sudha" w:date="2021-01-24T20:51:00Z">
            <w:rPr>
              <w:b/>
              <w:sz w:val="24"/>
              <w:szCs w:val="24"/>
            </w:rPr>
          </w:rPrChange>
        </w:rPr>
      </w:pPr>
      <w:ins w:id="105" w:author="G C Upadhaya, Sudha" w:date="2021-01-24T20:51:00Z">
        <w:r w:rsidRPr="007B03DB">
          <w:rPr>
            <w:b/>
            <w:sz w:val="24"/>
            <w:szCs w:val="24"/>
          </w:rPr>
          <w:lastRenderedPageBreak/>
          <w:t xml:space="preserve">Figure 6. </w:t>
        </w:r>
      </w:ins>
      <w:ins w:id="106" w:author="G C Upadhaya, Sudha" w:date="2021-02-18T13:27:00Z">
        <w:r w:rsidR="00531DCA" w:rsidRPr="00531DCA">
          <w:rPr>
            <w:bCs/>
            <w:sz w:val="24"/>
            <w:szCs w:val="24"/>
            <w:rPrChange w:id="107" w:author="G C Upadhaya, Sudha" w:date="2021-02-18T13:29:00Z">
              <w:rPr>
                <w:rFonts w:ascii="Times" w:hAnsi="Times" w:cstheme="minorHAnsi"/>
                <w:bCs/>
                <w:sz w:val="24"/>
                <w:szCs w:val="24"/>
              </w:rPr>
            </w:rPrChange>
          </w:rPr>
          <w:t xml:space="preserve">Validation of relative expression changes for selected DEGs of </w:t>
        </w:r>
      </w:ins>
      <w:ins w:id="108" w:author="G C Upadhaya, Sudha" w:date="2021-02-18T13:28:00Z">
        <w:r w:rsidR="00531DCA" w:rsidRPr="00531DCA">
          <w:rPr>
            <w:bCs/>
            <w:sz w:val="24"/>
            <w:szCs w:val="24"/>
            <w:rPrChange w:id="109" w:author="G C Upadhaya, Sudha" w:date="2021-02-18T13:29:00Z">
              <w:rPr>
                <w:rFonts w:ascii="Times" w:hAnsi="Times" w:cstheme="minorHAnsi"/>
                <w:bCs/>
                <w:sz w:val="24"/>
                <w:szCs w:val="24"/>
              </w:rPr>
            </w:rPrChange>
          </w:rPr>
          <w:t xml:space="preserve">brown mustard, </w:t>
        </w:r>
      </w:ins>
      <w:ins w:id="110" w:author="G C Upadhaya, Sudha" w:date="2021-02-18T13:27:00Z">
        <w:r w:rsidR="00531DCA" w:rsidRPr="00531DCA">
          <w:rPr>
            <w:bCs/>
            <w:iCs/>
            <w:sz w:val="24"/>
            <w:szCs w:val="24"/>
            <w:rPrChange w:id="111" w:author="G C Upadhaya, Sudha" w:date="2021-02-18T13:29:00Z">
              <w:rPr>
                <w:rFonts w:ascii="Times" w:hAnsi="Times" w:cstheme="minorHAnsi"/>
                <w:bCs/>
                <w:iCs/>
                <w:sz w:val="24"/>
                <w:szCs w:val="24"/>
              </w:rPr>
            </w:rPrChange>
          </w:rPr>
          <w:t>potato</w:t>
        </w:r>
        <w:r w:rsidR="00531DCA" w:rsidRPr="00531DCA">
          <w:rPr>
            <w:bCs/>
            <w:sz w:val="24"/>
            <w:szCs w:val="24"/>
            <w:rPrChange w:id="112" w:author="G C Upadhaya, Sudha" w:date="2021-02-18T13:29:00Z">
              <w:rPr>
                <w:rFonts w:ascii="Times" w:hAnsi="Times" w:cstheme="minorHAnsi"/>
                <w:bCs/>
                <w:sz w:val="24"/>
                <w:szCs w:val="24"/>
              </w:rPr>
            </w:rPrChange>
          </w:rPr>
          <w:t xml:space="preserve">, </w:t>
        </w:r>
      </w:ins>
      <w:ins w:id="113" w:author="G C Upadhaya, Sudha" w:date="2021-02-18T13:32:00Z">
        <w:r w:rsidR="00531DCA">
          <w:rPr>
            <w:bCs/>
            <w:sz w:val="24"/>
            <w:szCs w:val="24"/>
          </w:rPr>
          <w:t>pepper</w:t>
        </w:r>
      </w:ins>
      <w:ins w:id="114" w:author="G C Upadhaya, Sudha" w:date="2021-02-18T13:28:00Z">
        <w:r w:rsidR="00531DCA" w:rsidRPr="00531DCA">
          <w:rPr>
            <w:bCs/>
            <w:sz w:val="24"/>
            <w:szCs w:val="24"/>
            <w:rPrChange w:id="115" w:author="G C Upadhaya, Sudha" w:date="2021-02-18T13:29:00Z">
              <w:rPr>
                <w:rFonts w:ascii="Times" w:hAnsi="Times" w:cstheme="minorHAnsi"/>
                <w:bCs/>
                <w:sz w:val="24"/>
                <w:szCs w:val="24"/>
              </w:rPr>
            </w:rPrChange>
          </w:rPr>
          <w:t xml:space="preserve">mint, and </w:t>
        </w:r>
      </w:ins>
      <w:ins w:id="116" w:author="G C Upadhaya, Sudha" w:date="2021-02-18T13:27:00Z">
        <w:r w:rsidR="00531DCA" w:rsidRPr="00531DCA">
          <w:rPr>
            <w:bCs/>
            <w:i/>
            <w:sz w:val="24"/>
            <w:szCs w:val="24"/>
            <w:rPrChange w:id="117" w:author="G C Upadhaya, Sudha" w:date="2021-02-18T13:29:00Z">
              <w:rPr>
                <w:rFonts w:ascii="Times" w:hAnsi="Times" w:cstheme="minorHAnsi"/>
                <w:bCs/>
                <w:i/>
                <w:sz w:val="24"/>
                <w:szCs w:val="24"/>
              </w:rPr>
            </w:rPrChange>
          </w:rPr>
          <w:t xml:space="preserve">V. </w:t>
        </w:r>
        <w:proofErr w:type="spellStart"/>
        <w:r w:rsidR="00531DCA" w:rsidRPr="00531DCA">
          <w:rPr>
            <w:bCs/>
            <w:i/>
            <w:sz w:val="24"/>
            <w:szCs w:val="24"/>
            <w:rPrChange w:id="118" w:author="G C Upadhaya, Sudha" w:date="2021-02-18T13:29:00Z">
              <w:rPr>
                <w:rFonts w:ascii="Times" w:hAnsi="Times" w:cstheme="minorHAnsi"/>
                <w:bCs/>
                <w:i/>
                <w:sz w:val="24"/>
                <w:szCs w:val="24"/>
              </w:rPr>
            </w:rPrChange>
          </w:rPr>
          <w:t>dahliae</w:t>
        </w:r>
        <w:proofErr w:type="spellEnd"/>
        <w:r w:rsidR="00531DCA" w:rsidRPr="00531DCA">
          <w:rPr>
            <w:bCs/>
            <w:i/>
            <w:sz w:val="24"/>
            <w:szCs w:val="24"/>
            <w:rPrChange w:id="119" w:author="G C Upadhaya, Sudha" w:date="2021-02-18T13:29:00Z">
              <w:rPr>
                <w:rFonts w:ascii="Times" w:hAnsi="Times" w:cstheme="minorHAnsi"/>
                <w:bCs/>
                <w:i/>
                <w:sz w:val="24"/>
                <w:szCs w:val="24"/>
              </w:rPr>
            </w:rPrChange>
          </w:rPr>
          <w:t xml:space="preserve"> </w:t>
        </w:r>
        <w:r w:rsidR="00531DCA" w:rsidRPr="00531DCA">
          <w:rPr>
            <w:bCs/>
            <w:sz w:val="24"/>
            <w:szCs w:val="24"/>
            <w:rPrChange w:id="120" w:author="G C Upadhaya, Sudha" w:date="2021-02-18T13:29:00Z">
              <w:rPr>
                <w:rFonts w:ascii="Times" w:hAnsi="Times" w:cstheme="minorHAnsi"/>
                <w:bCs/>
                <w:sz w:val="24"/>
                <w:szCs w:val="24"/>
              </w:rPr>
            </w:rPrChange>
          </w:rPr>
          <w:t xml:space="preserve">with </w:t>
        </w:r>
        <w:proofErr w:type="spellStart"/>
        <w:r w:rsidR="00531DCA" w:rsidRPr="00531DCA">
          <w:rPr>
            <w:bCs/>
            <w:sz w:val="24"/>
            <w:szCs w:val="24"/>
            <w:rPrChange w:id="121" w:author="G C Upadhaya, Sudha" w:date="2021-02-18T13:29:00Z">
              <w:rPr>
                <w:rFonts w:ascii="Times" w:hAnsi="Times" w:cstheme="minorHAnsi"/>
                <w:bCs/>
                <w:sz w:val="24"/>
                <w:szCs w:val="24"/>
              </w:rPr>
            </w:rPrChange>
          </w:rPr>
          <w:t>qRT</w:t>
        </w:r>
        <w:proofErr w:type="spellEnd"/>
        <w:r w:rsidR="00531DCA" w:rsidRPr="00531DCA">
          <w:rPr>
            <w:bCs/>
            <w:sz w:val="24"/>
            <w:szCs w:val="24"/>
            <w:rPrChange w:id="122" w:author="G C Upadhaya, Sudha" w:date="2021-02-18T13:29:00Z">
              <w:rPr>
                <w:rFonts w:ascii="Times" w:hAnsi="Times" w:cstheme="minorHAnsi"/>
                <w:bCs/>
                <w:sz w:val="24"/>
                <w:szCs w:val="24"/>
              </w:rPr>
            </w:rPrChange>
          </w:rPr>
          <w:t>-PCR data</w:t>
        </w:r>
      </w:ins>
      <w:ins w:id="123" w:author="G C Upadhaya, Sudha" w:date="2021-02-18T13:28:00Z">
        <w:r w:rsidR="00531DCA" w:rsidRPr="00531DCA">
          <w:rPr>
            <w:bCs/>
            <w:sz w:val="24"/>
            <w:szCs w:val="24"/>
            <w:rPrChange w:id="124" w:author="G C Upadhaya, Sudha" w:date="2021-02-18T13:29:00Z">
              <w:rPr>
                <w:rFonts w:ascii="Times" w:hAnsi="Times" w:cstheme="minorHAnsi"/>
                <w:bCs/>
                <w:sz w:val="24"/>
                <w:szCs w:val="24"/>
              </w:rPr>
            </w:rPrChange>
          </w:rPr>
          <w:t xml:space="preserve">. </w:t>
        </w:r>
      </w:ins>
      <w:ins w:id="125" w:author="G C Upadhaya, Sudha" w:date="2021-01-24T20:51:00Z">
        <w:r w:rsidRPr="00531DCA">
          <w:rPr>
            <w:bCs/>
            <w:sz w:val="24"/>
            <w:szCs w:val="24"/>
            <w:rPrChange w:id="126" w:author="G C Upadhaya, Sudha" w:date="2021-02-18T13:29:00Z">
              <w:rPr>
                <w:rFonts w:ascii="Times" w:hAnsi="Times" w:cstheme="minorHAnsi"/>
                <w:bCs/>
                <w:sz w:val="24"/>
                <w:szCs w:val="24"/>
              </w:rPr>
            </w:rPrChange>
          </w:rPr>
          <w:t xml:space="preserve">The fold change for three biological replicates was calculated using </w:t>
        </w:r>
        <m:oMath>
          <m:r>
            <w:rPr>
              <w:rFonts w:ascii="Cambria Math" w:hAnsi="Cambria Math"/>
              <w:sz w:val="24"/>
              <w:szCs w:val="24"/>
            </w:rPr>
            <m:t>∆∆Ct</m:t>
          </m:r>
        </m:oMath>
        <w:r w:rsidRPr="00531DCA">
          <w:rPr>
            <w:rFonts w:eastAsiaTheme="minorEastAsia"/>
            <w:bCs/>
            <w:sz w:val="24"/>
            <w:szCs w:val="24"/>
            <w:rPrChange w:id="127" w:author="G C Upadhaya, Sudha" w:date="2021-02-18T13:29:00Z">
              <w:rPr>
                <w:rFonts w:ascii="Times" w:eastAsiaTheme="minorEastAsia" w:hAnsi="Times" w:cstheme="minorHAnsi"/>
                <w:bCs/>
                <w:sz w:val="24"/>
                <w:szCs w:val="24"/>
              </w:rPr>
            </w:rPrChange>
          </w:rPr>
          <w:t xml:space="preserve"> method for qRT-PCR and average fold change was derived using DESeq2 for RNA-seq.</w:t>
        </w:r>
      </w:ins>
      <w:ins w:id="128" w:author="G C Upadhaya, Sudha" w:date="2021-02-18T13:29:00Z">
        <w:r w:rsidR="00531DCA" w:rsidRPr="00531DCA">
          <w:rPr>
            <w:rFonts w:eastAsiaTheme="minorEastAsia"/>
            <w:bCs/>
            <w:sz w:val="24"/>
            <w:szCs w:val="24"/>
            <w:rPrChange w:id="129" w:author="G C Upadhaya, Sudha" w:date="2021-02-18T13:29:00Z">
              <w:rPr>
                <w:rFonts w:ascii="Times" w:eastAsiaTheme="minorEastAsia" w:hAnsi="Times" w:cstheme="minorHAnsi"/>
                <w:bCs/>
                <w:sz w:val="24"/>
                <w:szCs w:val="24"/>
              </w:rPr>
            </w:rPrChange>
          </w:rPr>
          <w:t xml:space="preserve"> </w:t>
        </w:r>
        <w:r w:rsidR="00531DCA" w:rsidRPr="00531DCA">
          <w:rPr>
            <w:rFonts w:eastAsiaTheme="minorEastAsia"/>
            <w:bCs/>
            <w:sz w:val="24"/>
            <w:szCs w:val="24"/>
            <w:rPrChange w:id="130" w:author="G C Upadhaya, Sudha" w:date="2021-02-18T13:29:00Z">
              <w:rPr>
                <w:rFonts w:ascii="Times" w:eastAsiaTheme="minorEastAsia" w:hAnsi="Times" w:cstheme="minorHAnsi"/>
                <w:bCs/>
                <w:sz w:val="24"/>
                <w:szCs w:val="24"/>
              </w:rPr>
            </w:rPrChange>
          </w:rPr>
          <w:t>T</w:t>
        </w:r>
        <w:r w:rsidR="00531DCA" w:rsidRPr="00531DCA">
          <w:rPr>
            <w:bCs/>
            <w:sz w:val="24"/>
            <w:szCs w:val="24"/>
            <w:rPrChange w:id="131" w:author="G C Upadhaya, Sudha" w:date="2021-02-18T13:29:00Z">
              <w:rPr>
                <w:rFonts w:ascii="Times" w:hAnsi="Times" w:cstheme="minorHAnsi"/>
                <w:bCs/>
                <w:sz w:val="24"/>
                <w:szCs w:val="24"/>
              </w:rPr>
            </w:rPrChange>
          </w:rPr>
          <w:t>he Log</w:t>
        </w:r>
        <w:r w:rsidR="00531DCA" w:rsidRPr="00531DCA">
          <w:rPr>
            <w:bCs/>
            <w:sz w:val="24"/>
            <w:szCs w:val="24"/>
            <w:vertAlign w:val="subscript"/>
            <w:rPrChange w:id="132" w:author="G C Upadhaya, Sudha" w:date="2021-02-18T13:29:00Z">
              <w:rPr>
                <w:rFonts w:ascii="Times" w:hAnsi="Times" w:cstheme="minorHAnsi"/>
                <w:bCs/>
                <w:sz w:val="24"/>
                <w:szCs w:val="24"/>
                <w:vertAlign w:val="subscript"/>
              </w:rPr>
            </w:rPrChange>
          </w:rPr>
          <w:t>2</w:t>
        </w:r>
        <w:r w:rsidR="00531DCA" w:rsidRPr="00531DCA">
          <w:rPr>
            <w:bCs/>
            <w:sz w:val="24"/>
            <w:szCs w:val="24"/>
            <w:rPrChange w:id="133" w:author="G C Upadhaya, Sudha" w:date="2021-02-18T13:29:00Z">
              <w:rPr>
                <w:rFonts w:ascii="Times" w:hAnsi="Times" w:cstheme="minorHAnsi"/>
                <w:bCs/>
                <w:sz w:val="24"/>
                <w:szCs w:val="24"/>
              </w:rPr>
            </w:rPrChange>
          </w:rPr>
          <w:t xml:space="preserve"> fold change value (y-axis) for each comparison (shown in legend) is expressed a function of each gene (x-axis).</w:t>
        </w:r>
      </w:ins>
      <w:ins w:id="134" w:author="G C Upadhaya, Sudha" w:date="2021-01-24T20:51:00Z">
        <w:r w:rsidRPr="007B03DB">
          <w:rPr>
            <w:bCs/>
            <w:sz w:val="24"/>
            <w:szCs w:val="24"/>
            <w:rPrChange w:id="135" w:author="G C Upadhaya, Sudha" w:date="2021-01-24T20:51:00Z">
              <w:rPr>
                <w:rFonts w:ascii="Times" w:hAnsi="Times" w:cstheme="minorHAnsi"/>
                <w:bCs/>
                <w:sz w:val="24"/>
                <w:szCs w:val="24"/>
              </w:rPr>
            </w:rPrChange>
          </w:rPr>
          <w:t xml:space="preserve"> </w:t>
        </w:r>
      </w:ins>
    </w:p>
    <w:p w14:paraId="794D6126" w14:textId="5603C85C" w:rsidR="000972B9" w:rsidRPr="00112BCE" w:rsidRDefault="000972B9" w:rsidP="000972B9">
      <w:pPr>
        <w:rPr>
          <w:ins w:id="136" w:author="G C Upadhaya, Sudha" w:date="2021-01-24T17:58:00Z"/>
          <w:sz w:val="24"/>
          <w:szCs w:val="24"/>
        </w:rPr>
      </w:pPr>
    </w:p>
    <w:p w14:paraId="2894F048" w14:textId="195A2DC1" w:rsidR="000972B9" w:rsidRPr="00112BCE" w:rsidRDefault="002F1F57" w:rsidP="000972B9">
      <w:pPr>
        <w:rPr>
          <w:sz w:val="24"/>
          <w:szCs w:val="24"/>
        </w:rPr>
      </w:pPr>
      <w:r>
        <w:rPr>
          <w:noProof/>
        </w:rPr>
        <w:drawing>
          <wp:inline distT="0" distB="0" distL="0" distR="0" wp14:anchorId="5CE5B862" wp14:editId="25016265">
            <wp:extent cx="6845754" cy="5324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8722" cy="5326784"/>
                    </a:xfrm>
                    <a:prstGeom prst="rect">
                      <a:avLst/>
                    </a:prstGeom>
                    <a:noFill/>
                    <a:ln>
                      <a:noFill/>
                    </a:ln>
                  </pic:spPr>
                </pic:pic>
              </a:graphicData>
            </a:graphic>
          </wp:inline>
        </w:drawing>
      </w:r>
    </w:p>
    <w:p w14:paraId="74D2CF32" w14:textId="77777777" w:rsidR="000972B9" w:rsidRPr="00112BCE" w:rsidRDefault="000972B9" w:rsidP="000972B9">
      <w:pPr>
        <w:rPr>
          <w:sz w:val="24"/>
          <w:szCs w:val="24"/>
        </w:rPr>
      </w:pPr>
    </w:p>
    <w:p w14:paraId="5663B796" w14:textId="77777777" w:rsidR="000972B9" w:rsidRPr="00112BCE" w:rsidRDefault="000972B9" w:rsidP="000972B9">
      <w:pPr>
        <w:rPr>
          <w:sz w:val="24"/>
          <w:szCs w:val="24"/>
        </w:rPr>
      </w:pPr>
    </w:p>
    <w:p w14:paraId="4A86CA3C" w14:textId="77777777" w:rsidR="000972B9" w:rsidRPr="00112BCE" w:rsidRDefault="000972B9" w:rsidP="000972B9">
      <w:pPr>
        <w:rPr>
          <w:sz w:val="24"/>
          <w:szCs w:val="24"/>
        </w:rPr>
      </w:pPr>
    </w:p>
    <w:p w14:paraId="30094A59" w14:textId="77777777" w:rsidR="000972B9" w:rsidRPr="00112BCE" w:rsidRDefault="000972B9" w:rsidP="000972B9">
      <w:pPr>
        <w:rPr>
          <w:sz w:val="24"/>
          <w:szCs w:val="24"/>
        </w:rPr>
      </w:pPr>
    </w:p>
    <w:p w14:paraId="6F75F70B" w14:textId="77777777" w:rsidR="000972B9" w:rsidRPr="00112BCE" w:rsidRDefault="000972B9" w:rsidP="000972B9">
      <w:pPr>
        <w:rPr>
          <w:sz w:val="24"/>
          <w:szCs w:val="24"/>
        </w:rPr>
        <w:sectPr w:rsidR="000972B9" w:rsidRPr="00112BCE" w:rsidSect="000972B9">
          <w:pgSz w:w="12240" w:h="15840"/>
          <w:pgMar w:top="1440" w:right="1440" w:bottom="1440" w:left="1440" w:header="720" w:footer="720" w:gutter="0"/>
          <w:cols w:space="720"/>
        </w:sectPr>
      </w:pPr>
    </w:p>
    <w:p w14:paraId="0531B326" w14:textId="2F4F1AF3" w:rsidR="00C26F51" w:rsidRDefault="00C26F51" w:rsidP="00C26F51">
      <w:pPr>
        <w:rPr>
          <w:sz w:val="24"/>
          <w:szCs w:val="24"/>
        </w:rPr>
      </w:pPr>
      <w:r w:rsidRPr="00112BCE">
        <w:rPr>
          <w:b/>
          <w:sz w:val="24"/>
          <w:szCs w:val="24"/>
        </w:rPr>
        <w:lastRenderedPageBreak/>
        <w:t xml:space="preserve">Supplementary Table 1. </w:t>
      </w:r>
      <w:r>
        <w:rPr>
          <w:sz w:val="24"/>
          <w:szCs w:val="24"/>
        </w:rPr>
        <w:t xml:space="preserve">List of </w:t>
      </w:r>
      <w:commentRangeStart w:id="137"/>
      <w:r>
        <w:rPr>
          <w:sz w:val="24"/>
          <w:szCs w:val="24"/>
        </w:rPr>
        <w:t xml:space="preserve">primer sequence </w:t>
      </w:r>
      <w:commentRangeEnd w:id="137"/>
      <w:r>
        <w:rPr>
          <w:rStyle w:val="CommentReference"/>
        </w:rPr>
        <w:commentReference w:id="137"/>
      </w:r>
      <w:r>
        <w:rPr>
          <w:sz w:val="24"/>
          <w:szCs w:val="24"/>
        </w:rPr>
        <w:t xml:space="preserve">of differentially expressed genes (DEGs) used for the </w:t>
      </w:r>
      <w:proofErr w:type="spellStart"/>
      <w:r>
        <w:rPr>
          <w:sz w:val="24"/>
          <w:szCs w:val="24"/>
        </w:rPr>
        <w:t>qRT</w:t>
      </w:r>
      <w:proofErr w:type="spellEnd"/>
      <w:r>
        <w:rPr>
          <w:sz w:val="24"/>
          <w:szCs w:val="24"/>
        </w:rPr>
        <w:t>-PCR validation</w:t>
      </w:r>
    </w:p>
    <w:tbl>
      <w:tblPr>
        <w:tblStyle w:val="TableGrid"/>
        <w:tblW w:w="14890" w:type="dxa"/>
        <w:tblInd w:w="-64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5"/>
        <w:gridCol w:w="3240"/>
        <w:gridCol w:w="4410"/>
        <w:gridCol w:w="4140"/>
        <w:gridCol w:w="1285"/>
      </w:tblGrid>
      <w:tr w:rsidR="00F60084" w:rsidRPr="001E4D2F" w14:paraId="4FB4235A" w14:textId="77777777" w:rsidTr="00F11FEB">
        <w:trPr>
          <w:trHeight w:val="288"/>
        </w:trPr>
        <w:tc>
          <w:tcPr>
            <w:tcW w:w="1815" w:type="dxa"/>
            <w:tcBorders>
              <w:top w:val="single" w:sz="4" w:space="0" w:color="auto"/>
              <w:bottom w:val="single" w:sz="4" w:space="0" w:color="auto"/>
            </w:tcBorders>
          </w:tcPr>
          <w:p w14:paraId="5803B8DA" w14:textId="77777777" w:rsidR="00F60084" w:rsidRPr="00171845" w:rsidRDefault="00F60084" w:rsidP="00F11FEB">
            <w:pPr>
              <w:autoSpaceDE w:val="0"/>
              <w:autoSpaceDN w:val="0"/>
              <w:adjustRightInd w:val="0"/>
              <w:rPr>
                <w:rFonts w:ascii="Arial" w:hAnsi="Arial" w:cs="Arial"/>
                <w:color w:val="000000"/>
                <w:sz w:val="24"/>
                <w:szCs w:val="24"/>
              </w:rPr>
            </w:pPr>
            <w:bookmarkStart w:id="138" w:name="_Hlk64547745"/>
            <w:r w:rsidRPr="00171845">
              <w:rPr>
                <w:rFonts w:ascii="Arial" w:hAnsi="Arial" w:cs="Arial"/>
                <w:color w:val="000000"/>
                <w:sz w:val="24"/>
                <w:szCs w:val="24"/>
              </w:rPr>
              <w:t>Host</w:t>
            </w:r>
          </w:p>
        </w:tc>
        <w:tc>
          <w:tcPr>
            <w:tcW w:w="3240" w:type="dxa"/>
            <w:tcBorders>
              <w:top w:val="single" w:sz="4" w:space="0" w:color="auto"/>
              <w:bottom w:val="single" w:sz="4" w:space="0" w:color="auto"/>
            </w:tcBorders>
            <w:shd w:val="clear" w:color="auto" w:fill="auto"/>
          </w:tcPr>
          <w:p w14:paraId="21D7629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Gene name</w:t>
            </w:r>
          </w:p>
        </w:tc>
        <w:tc>
          <w:tcPr>
            <w:tcW w:w="4410" w:type="dxa"/>
            <w:tcBorders>
              <w:top w:val="single" w:sz="4" w:space="0" w:color="auto"/>
              <w:bottom w:val="single" w:sz="4" w:space="0" w:color="auto"/>
            </w:tcBorders>
            <w:shd w:val="clear" w:color="auto" w:fill="auto"/>
          </w:tcPr>
          <w:p w14:paraId="5EEDAA5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Forward sequence (5’ to 3’)</w:t>
            </w:r>
          </w:p>
        </w:tc>
        <w:tc>
          <w:tcPr>
            <w:tcW w:w="4140" w:type="dxa"/>
            <w:tcBorders>
              <w:top w:val="single" w:sz="4" w:space="0" w:color="auto"/>
              <w:bottom w:val="single" w:sz="4" w:space="0" w:color="auto"/>
            </w:tcBorders>
            <w:shd w:val="clear" w:color="auto" w:fill="auto"/>
          </w:tcPr>
          <w:p w14:paraId="5EADD9D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Reverse sequence (5’ to 3’)</w:t>
            </w:r>
          </w:p>
        </w:tc>
        <w:tc>
          <w:tcPr>
            <w:tcW w:w="1285" w:type="dxa"/>
            <w:tcBorders>
              <w:top w:val="single" w:sz="4" w:space="0" w:color="auto"/>
              <w:bottom w:val="single" w:sz="4" w:space="0" w:color="auto"/>
            </w:tcBorders>
            <w:shd w:val="clear" w:color="auto" w:fill="auto"/>
          </w:tcPr>
          <w:p w14:paraId="4E8B43C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Amplicon size (bp)</w:t>
            </w:r>
          </w:p>
        </w:tc>
      </w:tr>
      <w:tr w:rsidR="00F60084" w:rsidRPr="001E4D2F" w14:paraId="2C77B8FC" w14:textId="77777777" w:rsidTr="00F11FEB">
        <w:trPr>
          <w:trHeight w:val="288"/>
        </w:trPr>
        <w:tc>
          <w:tcPr>
            <w:tcW w:w="1815" w:type="dxa"/>
            <w:tcBorders>
              <w:top w:val="single" w:sz="4" w:space="0" w:color="auto"/>
            </w:tcBorders>
          </w:tcPr>
          <w:p w14:paraId="4CBD096A" w14:textId="77777777" w:rsidR="00F60084" w:rsidRPr="001C4BD7" w:rsidRDefault="00F60084" w:rsidP="00F11FEB">
            <w:pPr>
              <w:autoSpaceDE w:val="0"/>
              <w:autoSpaceDN w:val="0"/>
              <w:adjustRightInd w:val="0"/>
              <w:rPr>
                <w:rFonts w:ascii="Arial" w:hAnsi="Arial" w:cs="Arial"/>
                <w:color w:val="000000"/>
                <w:sz w:val="24"/>
                <w:szCs w:val="24"/>
              </w:rPr>
            </w:pPr>
          </w:p>
        </w:tc>
        <w:tc>
          <w:tcPr>
            <w:tcW w:w="3240" w:type="dxa"/>
            <w:tcBorders>
              <w:top w:val="single" w:sz="4" w:space="0" w:color="auto"/>
            </w:tcBorders>
            <w:shd w:val="clear" w:color="auto" w:fill="auto"/>
          </w:tcPr>
          <w:p w14:paraId="0B1EF98F" w14:textId="77777777" w:rsidR="00F60084" w:rsidRPr="00171845" w:rsidRDefault="00F60084" w:rsidP="00F11FEB">
            <w:pPr>
              <w:autoSpaceDE w:val="0"/>
              <w:autoSpaceDN w:val="0"/>
              <w:adjustRightInd w:val="0"/>
              <w:rPr>
                <w:rFonts w:ascii="Arial" w:hAnsi="Arial" w:cs="Arial"/>
                <w:color w:val="000000"/>
                <w:sz w:val="24"/>
                <w:szCs w:val="24"/>
              </w:rPr>
            </w:pPr>
          </w:p>
        </w:tc>
        <w:tc>
          <w:tcPr>
            <w:tcW w:w="4410" w:type="dxa"/>
            <w:tcBorders>
              <w:top w:val="single" w:sz="4" w:space="0" w:color="auto"/>
            </w:tcBorders>
            <w:shd w:val="clear" w:color="auto" w:fill="auto"/>
          </w:tcPr>
          <w:p w14:paraId="3E589274"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tcBorders>
              <w:top w:val="single" w:sz="4" w:space="0" w:color="auto"/>
            </w:tcBorders>
            <w:shd w:val="clear" w:color="auto" w:fill="auto"/>
          </w:tcPr>
          <w:p w14:paraId="66F74C1F"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tcBorders>
              <w:top w:val="single" w:sz="4" w:space="0" w:color="auto"/>
            </w:tcBorders>
            <w:shd w:val="clear" w:color="auto" w:fill="auto"/>
          </w:tcPr>
          <w:p w14:paraId="38303540"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599E2ADA" w14:textId="77777777" w:rsidTr="00F11FEB">
        <w:trPr>
          <w:trHeight w:val="288"/>
        </w:trPr>
        <w:tc>
          <w:tcPr>
            <w:tcW w:w="1815" w:type="dxa"/>
          </w:tcPr>
          <w:p w14:paraId="08006222" w14:textId="77777777" w:rsidR="00F60084" w:rsidRPr="001C4BD7" w:rsidRDefault="00F60084" w:rsidP="00F11FEB">
            <w:pPr>
              <w:autoSpaceDE w:val="0"/>
              <w:autoSpaceDN w:val="0"/>
              <w:adjustRightInd w:val="0"/>
              <w:rPr>
                <w:rFonts w:ascii="Arial" w:hAnsi="Arial" w:cs="Arial"/>
                <w:color w:val="000000"/>
                <w:sz w:val="24"/>
                <w:szCs w:val="24"/>
              </w:rPr>
            </w:pPr>
            <w:r>
              <w:rPr>
                <w:rFonts w:ascii="Arial" w:hAnsi="Arial" w:cs="Arial"/>
                <w:color w:val="000000"/>
                <w:sz w:val="24"/>
                <w:szCs w:val="24"/>
              </w:rPr>
              <w:t xml:space="preserve">brown </w:t>
            </w:r>
            <w:r w:rsidRPr="001C4BD7">
              <w:rPr>
                <w:rFonts w:ascii="Arial" w:hAnsi="Arial" w:cs="Arial"/>
                <w:color w:val="000000"/>
                <w:sz w:val="24"/>
                <w:szCs w:val="24"/>
              </w:rPr>
              <w:t>mustard</w:t>
            </w:r>
          </w:p>
        </w:tc>
        <w:tc>
          <w:tcPr>
            <w:tcW w:w="3240" w:type="dxa"/>
            <w:shd w:val="clear" w:color="auto" w:fill="auto"/>
          </w:tcPr>
          <w:p w14:paraId="11C169E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Cluster-15354.86688</w:t>
            </w:r>
          </w:p>
        </w:tc>
        <w:tc>
          <w:tcPr>
            <w:tcW w:w="4410" w:type="dxa"/>
            <w:shd w:val="clear" w:color="auto" w:fill="auto"/>
          </w:tcPr>
          <w:p w14:paraId="440780B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ATTCACACTGCTCCACGCTA</w:t>
            </w:r>
          </w:p>
        </w:tc>
        <w:tc>
          <w:tcPr>
            <w:tcW w:w="4140" w:type="dxa"/>
            <w:shd w:val="clear" w:color="auto" w:fill="auto"/>
          </w:tcPr>
          <w:p w14:paraId="6EE15A6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GGCTGAAGGGTGAGAATGGG</w:t>
            </w:r>
          </w:p>
        </w:tc>
        <w:tc>
          <w:tcPr>
            <w:tcW w:w="1285" w:type="dxa"/>
            <w:shd w:val="clear" w:color="auto" w:fill="auto"/>
          </w:tcPr>
          <w:p w14:paraId="5656C3B0"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78</w:t>
            </w:r>
          </w:p>
        </w:tc>
      </w:tr>
      <w:tr w:rsidR="00F60084" w:rsidRPr="00171845" w14:paraId="757C916D" w14:textId="77777777" w:rsidTr="00F11FEB">
        <w:trPr>
          <w:trHeight w:val="288"/>
        </w:trPr>
        <w:tc>
          <w:tcPr>
            <w:tcW w:w="1815" w:type="dxa"/>
          </w:tcPr>
          <w:p w14:paraId="23DEC6F6"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483961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NUP1_ARATH</w:t>
            </w:r>
          </w:p>
        </w:tc>
        <w:tc>
          <w:tcPr>
            <w:tcW w:w="4410" w:type="dxa"/>
            <w:shd w:val="clear" w:color="auto" w:fill="auto"/>
          </w:tcPr>
          <w:p w14:paraId="37210E0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CCATCCTTGCTTGGATTGCC</w:t>
            </w:r>
          </w:p>
        </w:tc>
        <w:tc>
          <w:tcPr>
            <w:tcW w:w="4140" w:type="dxa"/>
            <w:shd w:val="clear" w:color="auto" w:fill="auto"/>
          </w:tcPr>
          <w:p w14:paraId="0A24D69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ATGCAGGAGGCTAAGGTTGG</w:t>
            </w:r>
          </w:p>
        </w:tc>
        <w:tc>
          <w:tcPr>
            <w:tcW w:w="1285" w:type="dxa"/>
            <w:shd w:val="clear" w:color="auto" w:fill="auto"/>
          </w:tcPr>
          <w:p w14:paraId="424894AD"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110</w:t>
            </w:r>
          </w:p>
        </w:tc>
      </w:tr>
      <w:tr w:rsidR="00F60084" w:rsidRPr="00171845" w14:paraId="68672155" w14:textId="77777777" w:rsidTr="00F11FEB">
        <w:trPr>
          <w:trHeight w:val="288"/>
        </w:trPr>
        <w:tc>
          <w:tcPr>
            <w:tcW w:w="1815" w:type="dxa"/>
          </w:tcPr>
          <w:p w14:paraId="46E407F8"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5129B3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PDRP2_ARATH</w:t>
            </w:r>
          </w:p>
        </w:tc>
        <w:tc>
          <w:tcPr>
            <w:tcW w:w="4410" w:type="dxa"/>
            <w:shd w:val="clear" w:color="auto" w:fill="auto"/>
          </w:tcPr>
          <w:p w14:paraId="25D9A34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TATAAAGCAGGCAGCGAAGC</w:t>
            </w:r>
          </w:p>
        </w:tc>
        <w:tc>
          <w:tcPr>
            <w:tcW w:w="4140" w:type="dxa"/>
            <w:shd w:val="clear" w:color="auto" w:fill="auto"/>
          </w:tcPr>
          <w:p w14:paraId="295A0F9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GAGAGCACTCCCCAACGAT</w:t>
            </w:r>
          </w:p>
        </w:tc>
        <w:tc>
          <w:tcPr>
            <w:tcW w:w="1285" w:type="dxa"/>
            <w:shd w:val="clear" w:color="auto" w:fill="auto"/>
          </w:tcPr>
          <w:p w14:paraId="7F151F85"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105</w:t>
            </w:r>
          </w:p>
        </w:tc>
      </w:tr>
      <w:tr w:rsidR="00F60084" w:rsidRPr="00171845" w14:paraId="496679AB" w14:textId="77777777" w:rsidTr="00F11FEB">
        <w:trPr>
          <w:trHeight w:val="288"/>
        </w:trPr>
        <w:tc>
          <w:tcPr>
            <w:tcW w:w="1815" w:type="dxa"/>
          </w:tcPr>
          <w:p w14:paraId="5776A8FF"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7E3E26C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SCL1_ARATH</w:t>
            </w:r>
          </w:p>
        </w:tc>
        <w:tc>
          <w:tcPr>
            <w:tcW w:w="4410" w:type="dxa"/>
            <w:shd w:val="clear" w:color="auto" w:fill="auto"/>
          </w:tcPr>
          <w:p w14:paraId="3162D94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AACTGCTGAAAAGGATGACAAGT</w:t>
            </w:r>
          </w:p>
        </w:tc>
        <w:tc>
          <w:tcPr>
            <w:tcW w:w="4140" w:type="dxa"/>
            <w:shd w:val="clear" w:color="auto" w:fill="auto"/>
          </w:tcPr>
          <w:p w14:paraId="3836D7D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TGCTCTTGCTGCTTTCCGTT</w:t>
            </w:r>
          </w:p>
        </w:tc>
        <w:tc>
          <w:tcPr>
            <w:tcW w:w="1285" w:type="dxa"/>
            <w:shd w:val="clear" w:color="auto" w:fill="auto"/>
          </w:tcPr>
          <w:p w14:paraId="2B03BC95"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84</w:t>
            </w:r>
          </w:p>
        </w:tc>
      </w:tr>
      <w:tr w:rsidR="00F60084" w:rsidRPr="00171845" w14:paraId="2EBFC10D" w14:textId="77777777" w:rsidTr="00F11FEB">
        <w:trPr>
          <w:trHeight w:val="288"/>
        </w:trPr>
        <w:tc>
          <w:tcPr>
            <w:tcW w:w="1815" w:type="dxa"/>
          </w:tcPr>
          <w:p w14:paraId="7B567148"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3E44C10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Cluster-15354.44072</w:t>
            </w:r>
          </w:p>
        </w:tc>
        <w:tc>
          <w:tcPr>
            <w:tcW w:w="4410" w:type="dxa"/>
            <w:shd w:val="clear" w:color="auto" w:fill="auto"/>
          </w:tcPr>
          <w:p w14:paraId="6EAE1CB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TGCGTTCCTCAGAACCAGAG</w:t>
            </w:r>
          </w:p>
        </w:tc>
        <w:tc>
          <w:tcPr>
            <w:tcW w:w="4140" w:type="dxa"/>
            <w:shd w:val="clear" w:color="auto" w:fill="auto"/>
          </w:tcPr>
          <w:p w14:paraId="28902C9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AGCTTCTTCTCCACTGCTGAC</w:t>
            </w:r>
          </w:p>
        </w:tc>
        <w:tc>
          <w:tcPr>
            <w:tcW w:w="1285" w:type="dxa"/>
            <w:shd w:val="clear" w:color="auto" w:fill="auto"/>
          </w:tcPr>
          <w:p w14:paraId="3E0A5DDD"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106</w:t>
            </w:r>
          </w:p>
        </w:tc>
      </w:tr>
      <w:tr w:rsidR="00F60084" w:rsidRPr="00171845" w14:paraId="64022437" w14:textId="77777777" w:rsidTr="00F11FEB">
        <w:trPr>
          <w:trHeight w:val="288"/>
        </w:trPr>
        <w:tc>
          <w:tcPr>
            <w:tcW w:w="1815" w:type="dxa"/>
          </w:tcPr>
          <w:p w14:paraId="0D5DDA6E" w14:textId="77777777" w:rsidR="00F60084" w:rsidRPr="001C4BD7" w:rsidRDefault="00F60084" w:rsidP="00F11FEB">
            <w:pPr>
              <w:autoSpaceDE w:val="0"/>
              <w:autoSpaceDN w:val="0"/>
              <w:adjustRightInd w:val="0"/>
              <w:rPr>
                <w:rFonts w:ascii="Arial" w:hAnsi="Arial" w:cs="Arial"/>
                <w:color w:val="000000"/>
                <w:sz w:val="24"/>
                <w:szCs w:val="24"/>
              </w:rPr>
            </w:pPr>
            <w:r w:rsidRPr="00656405">
              <w:rPr>
                <w:rFonts w:ascii="Arial" w:hAnsi="Arial" w:cs="Arial"/>
                <w:color w:val="000000"/>
                <w:sz w:val="24"/>
                <w:szCs w:val="24"/>
              </w:rPr>
              <w:t>brown mustard</w:t>
            </w:r>
          </w:p>
        </w:tc>
        <w:tc>
          <w:tcPr>
            <w:tcW w:w="3240" w:type="dxa"/>
            <w:shd w:val="clear" w:color="auto" w:fill="auto"/>
          </w:tcPr>
          <w:p w14:paraId="6491651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iCs/>
                <w:color w:val="000000"/>
                <w:sz w:val="24"/>
                <w:szCs w:val="24"/>
              </w:rPr>
              <w:t>ACT-2</w:t>
            </w:r>
          </w:p>
        </w:tc>
        <w:tc>
          <w:tcPr>
            <w:tcW w:w="4410" w:type="dxa"/>
            <w:shd w:val="clear" w:color="auto" w:fill="auto"/>
          </w:tcPr>
          <w:p w14:paraId="38E0B106"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 xml:space="preserve">TGGGTTTGCTGGTGACGAT </w:t>
            </w:r>
          </w:p>
        </w:tc>
        <w:tc>
          <w:tcPr>
            <w:tcW w:w="4140" w:type="dxa"/>
            <w:shd w:val="clear" w:color="auto" w:fill="auto"/>
          </w:tcPr>
          <w:p w14:paraId="1EF4027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TGCCTAGGACGACCAACAATACT</w:t>
            </w:r>
          </w:p>
        </w:tc>
        <w:tc>
          <w:tcPr>
            <w:tcW w:w="1285" w:type="dxa"/>
            <w:shd w:val="clear" w:color="auto" w:fill="auto"/>
          </w:tcPr>
          <w:p w14:paraId="120EFCBA"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290</w:t>
            </w:r>
          </w:p>
        </w:tc>
      </w:tr>
      <w:tr w:rsidR="00F60084" w:rsidRPr="001E4D2F" w14:paraId="07159B27" w14:textId="77777777" w:rsidTr="00F11FEB">
        <w:trPr>
          <w:trHeight w:val="288"/>
        </w:trPr>
        <w:tc>
          <w:tcPr>
            <w:tcW w:w="1815" w:type="dxa"/>
          </w:tcPr>
          <w:p w14:paraId="4134381C"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0B5953C1"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PR04_SOLLC</w:t>
            </w:r>
          </w:p>
        </w:tc>
        <w:tc>
          <w:tcPr>
            <w:tcW w:w="4410" w:type="dxa"/>
            <w:shd w:val="clear" w:color="auto" w:fill="auto"/>
          </w:tcPr>
          <w:p w14:paraId="7CEED4D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GCCGTGCAATTGTGGGTGTC</w:t>
            </w:r>
          </w:p>
        </w:tc>
        <w:tc>
          <w:tcPr>
            <w:tcW w:w="4140" w:type="dxa"/>
            <w:shd w:val="clear" w:color="auto" w:fill="auto"/>
          </w:tcPr>
          <w:p w14:paraId="716787F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CGCACACTTTTCCACTAGCAC</w:t>
            </w:r>
          </w:p>
        </w:tc>
        <w:tc>
          <w:tcPr>
            <w:tcW w:w="1285" w:type="dxa"/>
            <w:shd w:val="clear" w:color="auto" w:fill="auto"/>
          </w:tcPr>
          <w:p w14:paraId="2BD78BA9"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76</w:t>
            </w:r>
          </w:p>
        </w:tc>
      </w:tr>
      <w:tr w:rsidR="00F60084" w:rsidRPr="001E4D2F" w14:paraId="2592770A" w14:textId="77777777" w:rsidTr="00F11FEB">
        <w:trPr>
          <w:trHeight w:val="288"/>
        </w:trPr>
        <w:tc>
          <w:tcPr>
            <w:tcW w:w="1815" w:type="dxa"/>
          </w:tcPr>
          <w:p w14:paraId="62EDE8F4"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5C0EC4E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ABAH1_ARATH</w:t>
            </w:r>
          </w:p>
        </w:tc>
        <w:tc>
          <w:tcPr>
            <w:tcW w:w="4410" w:type="dxa"/>
            <w:shd w:val="clear" w:color="auto" w:fill="auto"/>
          </w:tcPr>
          <w:p w14:paraId="3DA50A8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CCACTTCCTCCTGGTACTTTAGG</w:t>
            </w:r>
          </w:p>
        </w:tc>
        <w:tc>
          <w:tcPr>
            <w:tcW w:w="4140" w:type="dxa"/>
            <w:shd w:val="clear" w:color="auto" w:fill="auto"/>
          </w:tcPr>
          <w:p w14:paraId="7F923F8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AACTTGTTTAGCTGCCTCTGG</w:t>
            </w:r>
          </w:p>
        </w:tc>
        <w:tc>
          <w:tcPr>
            <w:tcW w:w="1285" w:type="dxa"/>
            <w:shd w:val="clear" w:color="auto" w:fill="auto"/>
          </w:tcPr>
          <w:p w14:paraId="289CE1E3"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177</w:t>
            </w:r>
          </w:p>
        </w:tc>
      </w:tr>
      <w:tr w:rsidR="00F60084" w:rsidRPr="001E4D2F" w14:paraId="0B310234" w14:textId="77777777" w:rsidTr="00F11FEB">
        <w:trPr>
          <w:trHeight w:val="288"/>
        </w:trPr>
        <w:tc>
          <w:tcPr>
            <w:tcW w:w="1815" w:type="dxa"/>
          </w:tcPr>
          <w:p w14:paraId="7EED8F99"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AAAE00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PGSC0003DMG400024310</w:t>
            </w:r>
          </w:p>
        </w:tc>
        <w:tc>
          <w:tcPr>
            <w:tcW w:w="4410" w:type="dxa"/>
            <w:shd w:val="clear" w:color="auto" w:fill="auto"/>
          </w:tcPr>
          <w:p w14:paraId="0861921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GAGAAGGAAGATTGGTGGGACA</w:t>
            </w:r>
          </w:p>
        </w:tc>
        <w:tc>
          <w:tcPr>
            <w:tcW w:w="4140" w:type="dxa"/>
            <w:shd w:val="clear" w:color="auto" w:fill="auto"/>
          </w:tcPr>
          <w:p w14:paraId="222D2CB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CTACCCATCCCTCCTCCACA</w:t>
            </w:r>
          </w:p>
        </w:tc>
        <w:tc>
          <w:tcPr>
            <w:tcW w:w="1285" w:type="dxa"/>
            <w:shd w:val="clear" w:color="auto" w:fill="auto"/>
          </w:tcPr>
          <w:p w14:paraId="3A19CF43"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105</w:t>
            </w:r>
          </w:p>
        </w:tc>
      </w:tr>
      <w:tr w:rsidR="00F60084" w:rsidRPr="001E4D2F" w14:paraId="2C3A3A96" w14:textId="77777777" w:rsidTr="00F11FEB">
        <w:trPr>
          <w:trHeight w:val="288"/>
        </w:trPr>
        <w:tc>
          <w:tcPr>
            <w:tcW w:w="1815" w:type="dxa"/>
          </w:tcPr>
          <w:p w14:paraId="722E3597"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1CAE49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LOX12_SOLTU</w:t>
            </w:r>
          </w:p>
        </w:tc>
        <w:tc>
          <w:tcPr>
            <w:tcW w:w="4410" w:type="dxa"/>
            <w:shd w:val="clear" w:color="auto" w:fill="auto"/>
          </w:tcPr>
          <w:p w14:paraId="0FB0E6C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ATTAGCTCTGTTCAAGGTGATCC</w:t>
            </w:r>
          </w:p>
        </w:tc>
        <w:tc>
          <w:tcPr>
            <w:tcW w:w="4140" w:type="dxa"/>
            <w:shd w:val="clear" w:color="auto" w:fill="auto"/>
          </w:tcPr>
          <w:p w14:paraId="10930DE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TCTCCAAGTAGGCTGGATTGC</w:t>
            </w:r>
          </w:p>
        </w:tc>
        <w:tc>
          <w:tcPr>
            <w:tcW w:w="1285" w:type="dxa"/>
            <w:shd w:val="clear" w:color="auto" w:fill="auto"/>
          </w:tcPr>
          <w:p w14:paraId="74884E8C"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70</w:t>
            </w:r>
          </w:p>
        </w:tc>
      </w:tr>
      <w:tr w:rsidR="00F60084" w:rsidRPr="001E4D2F" w14:paraId="48C70761" w14:textId="77777777" w:rsidTr="00F11FEB">
        <w:trPr>
          <w:trHeight w:val="288"/>
        </w:trPr>
        <w:tc>
          <w:tcPr>
            <w:tcW w:w="1815" w:type="dxa"/>
          </w:tcPr>
          <w:p w14:paraId="50E64B5B"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2DE5CB1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PRR1_TOBAC</w:t>
            </w:r>
          </w:p>
        </w:tc>
        <w:tc>
          <w:tcPr>
            <w:tcW w:w="4410" w:type="dxa"/>
            <w:shd w:val="clear" w:color="auto" w:fill="auto"/>
          </w:tcPr>
          <w:p w14:paraId="63ADBDF9"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TGTCTTTTGCCCTTGAAGGCT</w:t>
            </w:r>
          </w:p>
        </w:tc>
        <w:tc>
          <w:tcPr>
            <w:tcW w:w="4140" w:type="dxa"/>
            <w:shd w:val="clear" w:color="auto" w:fill="auto"/>
          </w:tcPr>
          <w:p w14:paraId="1B5DDA4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GACAACGTCTCACCAGCTCT</w:t>
            </w:r>
          </w:p>
        </w:tc>
        <w:tc>
          <w:tcPr>
            <w:tcW w:w="1285" w:type="dxa"/>
            <w:shd w:val="clear" w:color="auto" w:fill="auto"/>
          </w:tcPr>
          <w:p w14:paraId="7A8B3040"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115</w:t>
            </w:r>
          </w:p>
        </w:tc>
      </w:tr>
      <w:tr w:rsidR="00F60084" w:rsidRPr="001E4D2F" w14:paraId="624CC83B" w14:textId="77777777" w:rsidTr="00F11FEB">
        <w:trPr>
          <w:trHeight w:val="288"/>
        </w:trPr>
        <w:tc>
          <w:tcPr>
            <w:tcW w:w="1815" w:type="dxa"/>
          </w:tcPr>
          <w:p w14:paraId="1672DF18"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4FE560C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CHSB_SOLTU</w:t>
            </w:r>
          </w:p>
        </w:tc>
        <w:tc>
          <w:tcPr>
            <w:tcW w:w="4410" w:type="dxa"/>
            <w:shd w:val="clear" w:color="auto" w:fill="auto"/>
          </w:tcPr>
          <w:p w14:paraId="2DBF847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GAGCTCAAGGAGAAATTTAAGCG</w:t>
            </w:r>
          </w:p>
        </w:tc>
        <w:tc>
          <w:tcPr>
            <w:tcW w:w="4140" w:type="dxa"/>
            <w:shd w:val="clear" w:color="auto" w:fill="auto"/>
          </w:tcPr>
          <w:p w14:paraId="2748D97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ACAACAACTATGTCTTGCCTTGC</w:t>
            </w:r>
          </w:p>
        </w:tc>
        <w:tc>
          <w:tcPr>
            <w:tcW w:w="1285" w:type="dxa"/>
            <w:shd w:val="clear" w:color="auto" w:fill="auto"/>
          </w:tcPr>
          <w:p w14:paraId="30CA773A"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149</w:t>
            </w:r>
          </w:p>
        </w:tc>
      </w:tr>
      <w:tr w:rsidR="00F60084" w:rsidRPr="001E4D2F" w14:paraId="0BAFF0CB" w14:textId="77777777" w:rsidTr="00F11FEB">
        <w:trPr>
          <w:trHeight w:val="288"/>
        </w:trPr>
        <w:tc>
          <w:tcPr>
            <w:tcW w:w="1815" w:type="dxa"/>
          </w:tcPr>
          <w:p w14:paraId="36AA694F"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4296C86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EDL3_ARATH</w:t>
            </w:r>
          </w:p>
        </w:tc>
        <w:tc>
          <w:tcPr>
            <w:tcW w:w="4410" w:type="dxa"/>
            <w:shd w:val="clear" w:color="auto" w:fill="auto"/>
          </w:tcPr>
          <w:p w14:paraId="2D93D77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AATGGTCGGATCGGAGGAGA</w:t>
            </w:r>
          </w:p>
        </w:tc>
        <w:tc>
          <w:tcPr>
            <w:tcW w:w="4140" w:type="dxa"/>
            <w:shd w:val="clear" w:color="auto" w:fill="auto"/>
          </w:tcPr>
          <w:p w14:paraId="1BBCB55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TCGGATTACACCCGCAACAG</w:t>
            </w:r>
          </w:p>
        </w:tc>
        <w:tc>
          <w:tcPr>
            <w:tcW w:w="1285" w:type="dxa"/>
            <w:shd w:val="clear" w:color="auto" w:fill="auto"/>
          </w:tcPr>
          <w:p w14:paraId="318663D0"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70</w:t>
            </w:r>
          </w:p>
        </w:tc>
      </w:tr>
      <w:tr w:rsidR="00F60084" w:rsidRPr="001E4D2F" w14:paraId="71EAF087" w14:textId="77777777" w:rsidTr="00F11FEB">
        <w:trPr>
          <w:trHeight w:val="265"/>
        </w:trPr>
        <w:tc>
          <w:tcPr>
            <w:tcW w:w="1815" w:type="dxa"/>
          </w:tcPr>
          <w:p w14:paraId="77B54122"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7F90A7B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WRK40_ARATH</w:t>
            </w:r>
          </w:p>
        </w:tc>
        <w:tc>
          <w:tcPr>
            <w:tcW w:w="4410" w:type="dxa"/>
            <w:shd w:val="clear" w:color="auto" w:fill="auto"/>
          </w:tcPr>
          <w:p w14:paraId="6B7E125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AGACAACCCATCTCCAAGAGC</w:t>
            </w:r>
          </w:p>
        </w:tc>
        <w:tc>
          <w:tcPr>
            <w:tcW w:w="4140" w:type="dxa"/>
            <w:shd w:val="clear" w:color="auto" w:fill="auto"/>
          </w:tcPr>
          <w:p w14:paraId="5E92296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TCGATTGGTCTTCCACGCTT</w:t>
            </w:r>
          </w:p>
        </w:tc>
        <w:tc>
          <w:tcPr>
            <w:tcW w:w="1285" w:type="dxa"/>
            <w:shd w:val="clear" w:color="auto" w:fill="auto"/>
          </w:tcPr>
          <w:p w14:paraId="284B7597"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95</w:t>
            </w:r>
          </w:p>
        </w:tc>
      </w:tr>
      <w:tr w:rsidR="00F60084" w:rsidRPr="001E4D2F" w14:paraId="374D3CFC" w14:textId="77777777" w:rsidTr="00F11FEB">
        <w:trPr>
          <w:trHeight w:val="288"/>
        </w:trPr>
        <w:tc>
          <w:tcPr>
            <w:tcW w:w="1815" w:type="dxa"/>
          </w:tcPr>
          <w:p w14:paraId="5D1A609B" w14:textId="77777777" w:rsidR="00F60084" w:rsidRPr="001C4BD7" w:rsidRDefault="00F60084" w:rsidP="00F11FEB">
            <w:pPr>
              <w:autoSpaceDE w:val="0"/>
              <w:autoSpaceDN w:val="0"/>
              <w:adjustRightInd w:val="0"/>
              <w:rPr>
                <w:rFonts w:ascii="Arial" w:hAnsi="Arial" w:cs="Arial"/>
                <w:color w:val="000000"/>
                <w:sz w:val="24"/>
                <w:szCs w:val="24"/>
              </w:rPr>
            </w:pPr>
            <w:r w:rsidRPr="001C4BD7">
              <w:rPr>
                <w:rFonts w:ascii="Arial" w:hAnsi="Arial" w:cs="Arial"/>
                <w:color w:val="000000"/>
                <w:sz w:val="24"/>
                <w:szCs w:val="24"/>
              </w:rPr>
              <w:t>potato</w:t>
            </w:r>
          </w:p>
        </w:tc>
        <w:tc>
          <w:tcPr>
            <w:tcW w:w="3240" w:type="dxa"/>
            <w:shd w:val="clear" w:color="auto" w:fill="auto"/>
          </w:tcPr>
          <w:p w14:paraId="57F8F3F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TIF5A_ARATH</w:t>
            </w:r>
          </w:p>
        </w:tc>
        <w:tc>
          <w:tcPr>
            <w:tcW w:w="4410" w:type="dxa"/>
            <w:shd w:val="clear" w:color="auto" w:fill="auto"/>
          </w:tcPr>
          <w:p w14:paraId="04B567BD"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ATGTCCGAGCCTTCATCACC</w:t>
            </w:r>
          </w:p>
        </w:tc>
        <w:tc>
          <w:tcPr>
            <w:tcW w:w="4140" w:type="dxa"/>
            <w:shd w:val="clear" w:color="auto" w:fill="auto"/>
          </w:tcPr>
          <w:p w14:paraId="3E5978EE"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GGAGCAACTAGTGATGGTATGGT</w:t>
            </w:r>
          </w:p>
        </w:tc>
        <w:tc>
          <w:tcPr>
            <w:tcW w:w="1285" w:type="dxa"/>
            <w:shd w:val="clear" w:color="auto" w:fill="auto"/>
          </w:tcPr>
          <w:p w14:paraId="09810FF1"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130</w:t>
            </w:r>
          </w:p>
        </w:tc>
      </w:tr>
      <w:tr w:rsidR="00F60084" w:rsidRPr="001E4D2F" w14:paraId="13ABAE49" w14:textId="77777777" w:rsidTr="00F11FEB">
        <w:trPr>
          <w:trHeight w:val="288"/>
        </w:trPr>
        <w:tc>
          <w:tcPr>
            <w:tcW w:w="1815" w:type="dxa"/>
          </w:tcPr>
          <w:p w14:paraId="29295E60" w14:textId="77777777" w:rsidR="00F60084" w:rsidRPr="00171845" w:rsidRDefault="00F60084" w:rsidP="00F11FEB">
            <w:pPr>
              <w:autoSpaceDE w:val="0"/>
              <w:autoSpaceDN w:val="0"/>
              <w:adjustRightInd w:val="0"/>
              <w:rPr>
                <w:rFonts w:ascii="Arial" w:hAnsi="Arial" w:cs="Arial"/>
                <w:i/>
                <w:color w:val="000000"/>
                <w:sz w:val="24"/>
                <w:szCs w:val="24"/>
              </w:rPr>
            </w:pPr>
            <w:r w:rsidRPr="001C4BD7">
              <w:rPr>
                <w:rFonts w:ascii="Arial" w:hAnsi="Arial" w:cs="Arial"/>
                <w:color w:val="000000"/>
                <w:sz w:val="24"/>
                <w:szCs w:val="24"/>
              </w:rPr>
              <w:t>potato</w:t>
            </w:r>
          </w:p>
        </w:tc>
        <w:tc>
          <w:tcPr>
            <w:tcW w:w="3240" w:type="dxa"/>
            <w:shd w:val="clear" w:color="auto" w:fill="auto"/>
          </w:tcPr>
          <w:p w14:paraId="33163FA6"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iCs/>
                <w:color w:val="000000"/>
                <w:sz w:val="24"/>
                <w:szCs w:val="24"/>
              </w:rPr>
              <w:t>EF1α</w:t>
            </w:r>
          </w:p>
        </w:tc>
        <w:tc>
          <w:tcPr>
            <w:tcW w:w="4410" w:type="dxa"/>
            <w:shd w:val="clear" w:color="auto" w:fill="auto"/>
          </w:tcPr>
          <w:p w14:paraId="779494A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ATTGGAAACGGATATGCTCCA</w:t>
            </w:r>
          </w:p>
        </w:tc>
        <w:tc>
          <w:tcPr>
            <w:tcW w:w="4140" w:type="dxa"/>
            <w:shd w:val="clear" w:color="auto" w:fill="auto"/>
          </w:tcPr>
          <w:p w14:paraId="1A1894B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TCCTTACCTGAACGCCTGTCA</w:t>
            </w:r>
          </w:p>
        </w:tc>
        <w:tc>
          <w:tcPr>
            <w:tcW w:w="1285" w:type="dxa"/>
            <w:shd w:val="clear" w:color="auto" w:fill="auto"/>
          </w:tcPr>
          <w:p w14:paraId="3C0E825B"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101</w:t>
            </w:r>
          </w:p>
        </w:tc>
      </w:tr>
      <w:tr w:rsidR="00F60084" w:rsidRPr="001E4D2F" w14:paraId="0DA7BCB5" w14:textId="77777777" w:rsidTr="00F11FEB">
        <w:trPr>
          <w:trHeight w:val="288"/>
        </w:trPr>
        <w:tc>
          <w:tcPr>
            <w:tcW w:w="1815" w:type="dxa"/>
          </w:tcPr>
          <w:p w14:paraId="3C49D619" w14:textId="77777777" w:rsidR="00F60084" w:rsidRPr="00171845" w:rsidRDefault="00F60084" w:rsidP="00F11FEB">
            <w:pPr>
              <w:autoSpaceDE w:val="0"/>
              <w:autoSpaceDN w:val="0"/>
              <w:adjustRightInd w:val="0"/>
              <w:rPr>
                <w:rFonts w:ascii="Arial" w:hAnsi="Arial" w:cs="Arial"/>
                <w:color w:val="000000"/>
                <w:sz w:val="24"/>
                <w:szCs w:val="24"/>
              </w:rPr>
            </w:pPr>
            <w:r>
              <w:rPr>
                <w:rFonts w:ascii="Arial" w:hAnsi="Arial" w:cs="Arial"/>
                <w:color w:val="000000"/>
                <w:sz w:val="24"/>
                <w:szCs w:val="24"/>
              </w:rPr>
              <w:t>pepper</w:t>
            </w:r>
            <w:r w:rsidRPr="001C4BD7">
              <w:rPr>
                <w:rFonts w:ascii="Arial" w:hAnsi="Arial" w:cs="Arial"/>
                <w:color w:val="000000"/>
                <w:sz w:val="24"/>
                <w:szCs w:val="24"/>
              </w:rPr>
              <w:t>mint</w:t>
            </w:r>
          </w:p>
        </w:tc>
        <w:tc>
          <w:tcPr>
            <w:tcW w:w="3240" w:type="dxa"/>
            <w:shd w:val="clear" w:color="auto" w:fill="auto"/>
          </w:tcPr>
          <w:p w14:paraId="77A7640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CNGC5_ARATH</w:t>
            </w:r>
          </w:p>
        </w:tc>
        <w:tc>
          <w:tcPr>
            <w:tcW w:w="4410" w:type="dxa"/>
            <w:shd w:val="clear" w:color="auto" w:fill="auto"/>
          </w:tcPr>
          <w:p w14:paraId="6BB576C6"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shd w:val="clear" w:color="auto" w:fill="auto"/>
          </w:tcPr>
          <w:p w14:paraId="2B9A6B1D"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shd w:val="clear" w:color="auto" w:fill="auto"/>
          </w:tcPr>
          <w:p w14:paraId="5E0C01A3"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4E0700D6" w14:textId="77777777" w:rsidTr="00F11FEB">
        <w:trPr>
          <w:trHeight w:val="288"/>
        </w:trPr>
        <w:tc>
          <w:tcPr>
            <w:tcW w:w="1815" w:type="dxa"/>
          </w:tcPr>
          <w:p w14:paraId="76FF3435" w14:textId="77777777" w:rsidR="00F60084" w:rsidRPr="001C4BD7" w:rsidRDefault="00F60084" w:rsidP="00F11FEB">
            <w:pPr>
              <w:autoSpaceDE w:val="0"/>
              <w:autoSpaceDN w:val="0"/>
              <w:adjustRightInd w:val="0"/>
              <w:rPr>
                <w:rFonts w:ascii="Arial" w:hAnsi="Arial" w:cs="Arial"/>
                <w:color w:val="000000"/>
                <w:sz w:val="24"/>
                <w:szCs w:val="24"/>
              </w:rPr>
            </w:pPr>
            <w:r w:rsidRPr="00415110">
              <w:rPr>
                <w:rFonts w:ascii="Arial" w:hAnsi="Arial" w:cs="Arial"/>
                <w:color w:val="000000"/>
                <w:sz w:val="24"/>
                <w:szCs w:val="24"/>
              </w:rPr>
              <w:t>peppermint</w:t>
            </w:r>
          </w:p>
        </w:tc>
        <w:tc>
          <w:tcPr>
            <w:tcW w:w="3240" w:type="dxa"/>
            <w:shd w:val="clear" w:color="auto" w:fill="auto"/>
          </w:tcPr>
          <w:p w14:paraId="3782C7E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EGL1_ARATH</w:t>
            </w:r>
          </w:p>
        </w:tc>
        <w:tc>
          <w:tcPr>
            <w:tcW w:w="4410" w:type="dxa"/>
            <w:shd w:val="clear" w:color="auto" w:fill="auto"/>
          </w:tcPr>
          <w:p w14:paraId="2F3B72BC"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shd w:val="clear" w:color="auto" w:fill="auto"/>
          </w:tcPr>
          <w:p w14:paraId="16AD6845"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shd w:val="clear" w:color="auto" w:fill="auto"/>
          </w:tcPr>
          <w:p w14:paraId="1585EDF8"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49653225" w14:textId="77777777" w:rsidTr="00F11FEB">
        <w:trPr>
          <w:trHeight w:val="288"/>
        </w:trPr>
        <w:tc>
          <w:tcPr>
            <w:tcW w:w="1815" w:type="dxa"/>
          </w:tcPr>
          <w:p w14:paraId="7DB7DEFD" w14:textId="77777777" w:rsidR="00F60084" w:rsidRPr="001C4BD7" w:rsidRDefault="00F60084" w:rsidP="00F11FEB">
            <w:pPr>
              <w:autoSpaceDE w:val="0"/>
              <w:autoSpaceDN w:val="0"/>
              <w:adjustRightInd w:val="0"/>
              <w:rPr>
                <w:rFonts w:ascii="Arial" w:hAnsi="Arial" w:cs="Arial"/>
                <w:color w:val="000000"/>
                <w:sz w:val="24"/>
                <w:szCs w:val="24"/>
              </w:rPr>
            </w:pPr>
            <w:r w:rsidRPr="00415110">
              <w:rPr>
                <w:rFonts w:ascii="Arial" w:hAnsi="Arial" w:cs="Arial"/>
                <w:color w:val="000000"/>
                <w:sz w:val="24"/>
                <w:szCs w:val="24"/>
              </w:rPr>
              <w:t>peppermint</w:t>
            </w:r>
          </w:p>
        </w:tc>
        <w:tc>
          <w:tcPr>
            <w:tcW w:w="3240" w:type="dxa"/>
            <w:shd w:val="clear" w:color="auto" w:fill="auto"/>
          </w:tcPr>
          <w:p w14:paraId="11F29A8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PMTK_ARATH_2</w:t>
            </w:r>
          </w:p>
        </w:tc>
        <w:tc>
          <w:tcPr>
            <w:tcW w:w="4410" w:type="dxa"/>
            <w:shd w:val="clear" w:color="auto" w:fill="auto"/>
          </w:tcPr>
          <w:p w14:paraId="231F0862" w14:textId="77777777" w:rsidR="00F60084" w:rsidRPr="00171845" w:rsidRDefault="00F60084" w:rsidP="00F11FEB">
            <w:pPr>
              <w:autoSpaceDE w:val="0"/>
              <w:autoSpaceDN w:val="0"/>
              <w:adjustRightInd w:val="0"/>
              <w:rPr>
                <w:rFonts w:ascii="Arial" w:hAnsi="Arial" w:cs="Arial"/>
                <w:color w:val="000000"/>
                <w:sz w:val="24"/>
                <w:szCs w:val="24"/>
              </w:rPr>
            </w:pPr>
          </w:p>
        </w:tc>
        <w:tc>
          <w:tcPr>
            <w:tcW w:w="4140" w:type="dxa"/>
            <w:shd w:val="clear" w:color="auto" w:fill="auto"/>
          </w:tcPr>
          <w:p w14:paraId="78915B2F" w14:textId="77777777" w:rsidR="00F60084" w:rsidRPr="00171845" w:rsidRDefault="00F60084" w:rsidP="00F11FEB">
            <w:pPr>
              <w:autoSpaceDE w:val="0"/>
              <w:autoSpaceDN w:val="0"/>
              <w:adjustRightInd w:val="0"/>
              <w:rPr>
                <w:rFonts w:ascii="Arial" w:hAnsi="Arial" w:cs="Arial"/>
                <w:color w:val="000000"/>
                <w:sz w:val="24"/>
                <w:szCs w:val="24"/>
              </w:rPr>
            </w:pPr>
          </w:p>
        </w:tc>
        <w:tc>
          <w:tcPr>
            <w:tcW w:w="1285" w:type="dxa"/>
            <w:shd w:val="clear" w:color="auto" w:fill="auto"/>
          </w:tcPr>
          <w:p w14:paraId="7B641421" w14:textId="77777777" w:rsidR="00F60084" w:rsidRPr="00171845" w:rsidRDefault="00F60084" w:rsidP="00F11FEB">
            <w:pPr>
              <w:autoSpaceDE w:val="0"/>
              <w:autoSpaceDN w:val="0"/>
              <w:adjustRightInd w:val="0"/>
              <w:jc w:val="right"/>
              <w:rPr>
                <w:rFonts w:ascii="Arial" w:hAnsi="Arial" w:cs="Arial"/>
                <w:color w:val="000000"/>
                <w:sz w:val="24"/>
                <w:szCs w:val="24"/>
              </w:rPr>
            </w:pPr>
          </w:p>
        </w:tc>
      </w:tr>
      <w:tr w:rsidR="00F60084" w:rsidRPr="00171845" w14:paraId="1837DD99" w14:textId="77777777" w:rsidTr="00F11FEB">
        <w:trPr>
          <w:trHeight w:val="288"/>
        </w:trPr>
        <w:tc>
          <w:tcPr>
            <w:tcW w:w="1815" w:type="dxa"/>
          </w:tcPr>
          <w:p w14:paraId="4A418E88" w14:textId="77777777" w:rsidR="00F60084" w:rsidRPr="001C4BD7"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5005D01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AOX_PODAS</w:t>
            </w:r>
          </w:p>
        </w:tc>
        <w:tc>
          <w:tcPr>
            <w:tcW w:w="4410" w:type="dxa"/>
            <w:shd w:val="clear" w:color="auto" w:fill="auto"/>
          </w:tcPr>
          <w:p w14:paraId="0A0E1181"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GCTGCGTGGAAGTTTGTGC</w:t>
            </w:r>
          </w:p>
        </w:tc>
        <w:tc>
          <w:tcPr>
            <w:tcW w:w="4140" w:type="dxa"/>
            <w:shd w:val="clear" w:color="auto" w:fill="auto"/>
          </w:tcPr>
          <w:p w14:paraId="58C225F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TTCTTGTCAACCTGCTGCTCA</w:t>
            </w:r>
          </w:p>
        </w:tc>
        <w:tc>
          <w:tcPr>
            <w:tcW w:w="1285" w:type="dxa"/>
            <w:shd w:val="clear" w:color="auto" w:fill="auto"/>
          </w:tcPr>
          <w:p w14:paraId="2B37D6CA"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83</w:t>
            </w:r>
          </w:p>
        </w:tc>
      </w:tr>
      <w:tr w:rsidR="00F60084" w:rsidRPr="001E4D2F" w14:paraId="2F0AB396" w14:textId="77777777" w:rsidTr="00F11FEB">
        <w:trPr>
          <w:trHeight w:val="288"/>
        </w:trPr>
        <w:tc>
          <w:tcPr>
            <w:tcW w:w="1815" w:type="dxa"/>
          </w:tcPr>
          <w:p w14:paraId="323D04BC"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69EB651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YDDQ_BACSU</w:t>
            </w:r>
          </w:p>
        </w:tc>
        <w:tc>
          <w:tcPr>
            <w:tcW w:w="4410" w:type="dxa"/>
            <w:shd w:val="clear" w:color="auto" w:fill="auto"/>
          </w:tcPr>
          <w:p w14:paraId="0691A6B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AAGATTGTGCTCGTCGGGTA</w:t>
            </w:r>
          </w:p>
        </w:tc>
        <w:tc>
          <w:tcPr>
            <w:tcW w:w="4140" w:type="dxa"/>
            <w:shd w:val="clear" w:color="auto" w:fill="auto"/>
          </w:tcPr>
          <w:p w14:paraId="1CB60E15"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TCTCAGCCAGAGCAACCTTC</w:t>
            </w:r>
          </w:p>
        </w:tc>
        <w:tc>
          <w:tcPr>
            <w:tcW w:w="1285" w:type="dxa"/>
            <w:shd w:val="clear" w:color="auto" w:fill="auto"/>
          </w:tcPr>
          <w:p w14:paraId="0F46ED4F"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163</w:t>
            </w:r>
          </w:p>
        </w:tc>
      </w:tr>
      <w:tr w:rsidR="00F60084" w:rsidRPr="00171845" w14:paraId="5598A935" w14:textId="77777777" w:rsidTr="00F11FEB">
        <w:trPr>
          <w:trHeight w:val="288"/>
        </w:trPr>
        <w:tc>
          <w:tcPr>
            <w:tcW w:w="1815" w:type="dxa"/>
          </w:tcPr>
          <w:p w14:paraId="48984AB2" w14:textId="77777777" w:rsidR="00F60084" w:rsidRPr="00171845" w:rsidRDefault="00F60084" w:rsidP="00F11FEB">
            <w:pPr>
              <w:autoSpaceDE w:val="0"/>
              <w:autoSpaceDN w:val="0"/>
              <w:adjustRightInd w:val="0"/>
              <w:rPr>
                <w:rFonts w:ascii="Arial" w:hAnsi="Arial" w:cs="Arial"/>
                <w:i/>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15767A44"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mRNA_1341</w:t>
            </w:r>
          </w:p>
        </w:tc>
        <w:tc>
          <w:tcPr>
            <w:tcW w:w="4410" w:type="dxa"/>
            <w:shd w:val="clear" w:color="auto" w:fill="auto"/>
          </w:tcPr>
          <w:p w14:paraId="7D3D2FE2"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GCTGTCCGCATCTGACTTGT</w:t>
            </w:r>
          </w:p>
        </w:tc>
        <w:tc>
          <w:tcPr>
            <w:tcW w:w="4140" w:type="dxa"/>
            <w:shd w:val="clear" w:color="auto" w:fill="auto"/>
          </w:tcPr>
          <w:p w14:paraId="2F62DF3F"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GGTGACGTTGAACTTTGCCA</w:t>
            </w:r>
          </w:p>
        </w:tc>
        <w:tc>
          <w:tcPr>
            <w:tcW w:w="1285" w:type="dxa"/>
            <w:shd w:val="clear" w:color="auto" w:fill="auto"/>
          </w:tcPr>
          <w:p w14:paraId="7F1B4E52"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97</w:t>
            </w:r>
          </w:p>
        </w:tc>
      </w:tr>
      <w:tr w:rsidR="00F60084" w:rsidRPr="00171845" w14:paraId="4473E0F0" w14:textId="77777777" w:rsidTr="00F11FEB">
        <w:trPr>
          <w:trHeight w:val="288"/>
        </w:trPr>
        <w:tc>
          <w:tcPr>
            <w:tcW w:w="1815" w:type="dxa"/>
          </w:tcPr>
          <w:p w14:paraId="5CA03530"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0925519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AYG1_ASPFU</w:t>
            </w:r>
          </w:p>
        </w:tc>
        <w:tc>
          <w:tcPr>
            <w:tcW w:w="4410" w:type="dxa"/>
            <w:shd w:val="clear" w:color="auto" w:fill="auto"/>
          </w:tcPr>
          <w:p w14:paraId="77B8284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GATTCGGCTGACCCAGACAG</w:t>
            </w:r>
          </w:p>
        </w:tc>
        <w:tc>
          <w:tcPr>
            <w:tcW w:w="4140" w:type="dxa"/>
            <w:shd w:val="clear" w:color="auto" w:fill="auto"/>
          </w:tcPr>
          <w:p w14:paraId="6EEE39DB"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ACCTTGCCCATATCGAACCG</w:t>
            </w:r>
          </w:p>
        </w:tc>
        <w:tc>
          <w:tcPr>
            <w:tcW w:w="1285" w:type="dxa"/>
            <w:shd w:val="clear" w:color="auto" w:fill="auto"/>
          </w:tcPr>
          <w:p w14:paraId="442E6F62" w14:textId="77777777" w:rsidR="00F60084" w:rsidRPr="00171845" w:rsidRDefault="00F60084" w:rsidP="00F11FEB">
            <w:pPr>
              <w:autoSpaceDE w:val="0"/>
              <w:autoSpaceDN w:val="0"/>
              <w:adjustRightInd w:val="0"/>
              <w:jc w:val="right"/>
              <w:rPr>
                <w:rFonts w:ascii="Arial" w:hAnsi="Arial" w:cs="Arial"/>
                <w:color w:val="000000"/>
                <w:sz w:val="24"/>
                <w:szCs w:val="24"/>
              </w:rPr>
            </w:pPr>
            <w:r w:rsidRPr="00171845">
              <w:rPr>
                <w:rFonts w:ascii="Arial" w:hAnsi="Arial" w:cs="Arial"/>
                <w:color w:val="000000"/>
                <w:sz w:val="24"/>
                <w:szCs w:val="24"/>
              </w:rPr>
              <w:t>89</w:t>
            </w:r>
          </w:p>
        </w:tc>
      </w:tr>
      <w:tr w:rsidR="00F60084" w:rsidRPr="00171845" w14:paraId="69D4486B" w14:textId="77777777" w:rsidTr="00F11FEB">
        <w:trPr>
          <w:trHeight w:val="288"/>
        </w:trPr>
        <w:tc>
          <w:tcPr>
            <w:tcW w:w="1815" w:type="dxa"/>
          </w:tcPr>
          <w:p w14:paraId="2C8924F7"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i/>
                <w:color w:val="000000"/>
                <w:sz w:val="24"/>
                <w:szCs w:val="24"/>
              </w:rPr>
              <w:t xml:space="preserve">V. </w:t>
            </w:r>
            <w:proofErr w:type="spellStart"/>
            <w:r w:rsidRPr="00171845">
              <w:rPr>
                <w:rFonts w:ascii="Arial" w:hAnsi="Arial" w:cs="Arial"/>
                <w:i/>
                <w:color w:val="000000"/>
                <w:sz w:val="24"/>
                <w:szCs w:val="24"/>
              </w:rPr>
              <w:t>dahliae</w:t>
            </w:r>
            <w:proofErr w:type="spellEnd"/>
          </w:p>
        </w:tc>
        <w:tc>
          <w:tcPr>
            <w:tcW w:w="3240" w:type="dxa"/>
            <w:shd w:val="clear" w:color="auto" w:fill="auto"/>
          </w:tcPr>
          <w:p w14:paraId="245BE00A"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ACT</w:t>
            </w:r>
          </w:p>
        </w:tc>
        <w:tc>
          <w:tcPr>
            <w:tcW w:w="4410" w:type="dxa"/>
            <w:shd w:val="clear" w:color="auto" w:fill="auto"/>
          </w:tcPr>
          <w:p w14:paraId="73AE9DF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GGCTTCCTCAAGGTCGGCTATG</w:t>
            </w:r>
          </w:p>
        </w:tc>
        <w:tc>
          <w:tcPr>
            <w:tcW w:w="4140" w:type="dxa"/>
            <w:shd w:val="clear" w:color="auto" w:fill="auto"/>
          </w:tcPr>
          <w:p w14:paraId="0CEF3818" w14:textId="77777777" w:rsidR="00F60084" w:rsidRPr="00171845" w:rsidRDefault="00F60084" w:rsidP="00F11FEB">
            <w:pPr>
              <w:autoSpaceDE w:val="0"/>
              <w:autoSpaceDN w:val="0"/>
              <w:adjustRightInd w:val="0"/>
              <w:rPr>
                <w:rFonts w:ascii="Arial" w:hAnsi="Arial" w:cs="Arial"/>
                <w:color w:val="000000"/>
                <w:sz w:val="24"/>
                <w:szCs w:val="24"/>
              </w:rPr>
            </w:pPr>
            <w:r w:rsidRPr="00171845">
              <w:rPr>
                <w:rFonts w:ascii="Arial" w:hAnsi="Arial" w:cs="Arial"/>
                <w:color w:val="000000"/>
                <w:sz w:val="24"/>
                <w:szCs w:val="24"/>
              </w:rPr>
              <w:t>GCTGCATGTCATCCCACTTCTTC</w:t>
            </w:r>
          </w:p>
        </w:tc>
        <w:tc>
          <w:tcPr>
            <w:tcW w:w="1285" w:type="dxa"/>
            <w:shd w:val="clear" w:color="auto" w:fill="auto"/>
          </w:tcPr>
          <w:p w14:paraId="5047B414" w14:textId="77777777" w:rsidR="00F60084" w:rsidRPr="00171845" w:rsidRDefault="00F60084" w:rsidP="00F11FEB">
            <w:pPr>
              <w:autoSpaceDE w:val="0"/>
              <w:autoSpaceDN w:val="0"/>
              <w:adjustRightInd w:val="0"/>
              <w:jc w:val="right"/>
              <w:rPr>
                <w:rFonts w:ascii="Arial" w:hAnsi="Arial" w:cs="Arial"/>
                <w:color w:val="000000"/>
                <w:sz w:val="24"/>
                <w:szCs w:val="24"/>
              </w:rPr>
            </w:pPr>
          </w:p>
        </w:tc>
      </w:tr>
      <w:bookmarkEnd w:id="138"/>
    </w:tbl>
    <w:p w14:paraId="7A467B40" w14:textId="13036B22" w:rsidR="00F60084" w:rsidRPr="00112BCE" w:rsidRDefault="00F60084" w:rsidP="00C26F51">
      <w:pPr>
        <w:rPr>
          <w:sz w:val="24"/>
          <w:szCs w:val="24"/>
        </w:rPr>
        <w:sectPr w:rsidR="00F60084" w:rsidRPr="00112BCE" w:rsidSect="00C26F51">
          <w:pgSz w:w="15840" w:h="12240" w:orient="landscape"/>
          <w:pgMar w:top="1440" w:right="1440" w:bottom="1440" w:left="1440" w:header="720" w:footer="720" w:gutter="0"/>
          <w:cols w:space="720"/>
        </w:sectPr>
      </w:pPr>
    </w:p>
    <w:p w14:paraId="1DEF42FF" w14:textId="682D4FA0" w:rsidR="000972B9" w:rsidRPr="00112BCE" w:rsidRDefault="000972B9" w:rsidP="000972B9">
      <w:pPr>
        <w:rPr>
          <w:sz w:val="24"/>
          <w:szCs w:val="24"/>
        </w:rPr>
      </w:pPr>
      <w:r w:rsidRPr="00F71CA4">
        <w:rPr>
          <w:b/>
          <w:sz w:val="24"/>
          <w:szCs w:val="24"/>
        </w:rPr>
        <w:lastRenderedPageBreak/>
        <w:t>Supplementary Figure 1.</w:t>
      </w:r>
      <w:r w:rsidRPr="00F71CA4">
        <w:rPr>
          <w:sz w:val="24"/>
          <w:szCs w:val="24"/>
        </w:rPr>
        <w:t xml:space="preserve"> Scatter plots showing the linear relationship between </w:t>
      </w:r>
      <w:proofErr w:type="spellStart"/>
      <w:r w:rsidRPr="00F71CA4">
        <w:rPr>
          <w:sz w:val="24"/>
          <w:szCs w:val="24"/>
        </w:rPr>
        <w:t>qRT</w:t>
      </w:r>
      <w:proofErr w:type="spellEnd"/>
      <w:r w:rsidRPr="00F71CA4">
        <w:rPr>
          <w:sz w:val="24"/>
          <w:szCs w:val="24"/>
        </w:rPr>
        <w:t xml:space="preserve">-PCR and RNA-seq gene expression changes in </w:t>
      </w:r>
      <w:r w:rsidR="00531DCA">
        <w:rPr>
          <w:sz w:val="24"/>
          <w:szCs w:val="24"/>
        </w:rPr>
        <w:t>brown mustard, potato, peppermint</w:t>
      </w:r>
      <w:r w:rsidRPr="00F71CA4">
        <w:rPr>
          <w:sz w:val="24"/>
          <w:szCs w:val="24"/>
        </w:rPr>
        <w:t xml:space="preserve">, and </w:t>
      </w:r>
      <w:r w:rsidRPr="00F71CA4">
        <w:rPr>
          <w:i/>
          <w:sz w:val="24"/>
          <w:szCs w:val="24"/>
        </w:rPr>
        <w:t xml:space="preserve">V. </w:t>
      </w:r>
      <w:proofErr w:type="spellStart"/>
      <w:r w:rsidRPr="00F71CA4">
        <w:rPr>
          <w:i/>
          <w:sz w:val="24"/>
          <w:szCs w:val="24"/>
        </w:rPr>
        <w:t>dahliae</w:t>
      </w:r>
      <w:proofErr w:type="spellEnd"/>
      <w:r w:rsidRPr="00F71CA4">
        <w:rPr>
          <w:sz w:val="24"/>
          <w:szCs w:val="24"/>
        </w:rPr>
        <w:t xml:space="preserve">. </w:t>
      </w:r>
      <w:del w:id="139" w:author="G C Upadhaya, Sudha" w:date="2021-02-18T14:18:00Z">
        <w:r w:rsidR="00531DCA" w:rsidDel="0081256B">
          <w:rPr>
            <w:sz w:val="24"/>
            <w:szCs w:val="24"/>
          </w:rPr>
          <w:delText>r</w:delText>
        </w:r>
      </w:del>
      <w:ins w:id="140" w:author="G C Upadhaya, Sudha" w:date="2021-02-18T14:18:00Z">
        <w:r w:rsidR="0081256B">
          <w:rPr>
            <w:sz w:val="24"/>
            <w:szCs w:val="24"/>
          </w:rPr>
          <w:t>R</w:t>
        </w:r>
      </w:ins>
      <w:r w:rsidRPr="00F71CA4">
        <w:rPr>
          <w:sz w:val="24"/>
          <w:szCs w:val="24"/>
        </w:rPr>
        <w:t>-value represents the correlation coefficient for the respective host.</w:t>
      </w:r>
    </w:p>
    <w:p w14:paraId="7EE9ED07" w14:textId="2B617B94" w:rsidR="000972B9" w:rsidRPr="00112BCE" w:rsidRDefault="00CF553A" w:rsidP="000972B9">
      <w:pPr>
        <w:rPr>
          <w:ins w:id="141" w:author="G C Upadhaya, Sudha" w:date="2021-01-24T17:58:00Z"/>
          <w:sz w:val="24"/>
          <w:szCs w:val="24"/>
        </w:rPr>
      </w:pPr>
      <w:r>
        <w:rPr>
          <w:noProof/>
        </w:rPr>
        <w:drawing>
          <wp:inline distT="0" distB="0" distL="0" distR="0" wp14:anchorId="1FA319AA" wp14:editId="6520905B">
            <wp:extent cx="6858000" cy="48987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64904" cy="4903712"/>
                    </a:xfrm>
                    <a:prstGeom prst="rect">
                      <a:avLst/>
                    </a:prstGeom>
                    <a:noFill/>
                    <a:ln>
                      <a:noFill/>
                    </a:ln>
                  </pic:spPr>
                </pic:pic>
              </a:graphicData>
            </a:graphic>
          </wp:inline>
        </w:drawing>
      </w:r>
    </w:p>
    <w:p w14:paraId="6F370ED1" w14:textId="77777777" w:rsidR="000972B9" w:rsidRPr="00112BCE" w:rsidRDefault="000972B9" w:rsidP="000972B9">
      <w:pPr>
        <w:rPr>
          <w:ins w:id="142" w:author="G C Upadhaya, Sudha" w:date="2021-01-24T17:58:00Z"/>
          <w:sz w:val="24"/>
          <w:szCs w:val="24"/>
        </w:rPr>
      </w:pPr>
    </w:p>
    <w:p w14:paraId="2E4049B5" w14:textId="77777777" w:rsidR="000972B9" w:rsidRPr="00112BCE" w:rsidRDefault="000972B9" w:rsidP="000972B9">
      <w:pPr>
        <w:rPr>
          <w:ins w:id="143" w:author="G C Upadhaya, Sudha" w:date="2021-01-24T17:58:00Z"/>
          <w:sz w:val="24"/>
          <w:szCs w:val="24"/>
        </w:rPr>
      </w:pPr>
    </w:p>
    <w:p w14:paraId="7358803D" w14:textId="77777777" w:rsidR="000972B9" w:rsidRPr="00112BCE" w:rsidRDefault="000972B9" w:rsidP="000972B9">
      <w:pPr>
        <w:rPr>
          <w:ins w:id="144" w:author="G C Upadhaya, Sudha" w:date="2021-01-24T17:58:00Z"/>
          <w:sz w:val="24"/>
          <w:szCs w:val="24"/>
        </w:rPr>
      </w:pPr>
    </w:p>
    <w:p w14:paraId="253C9C0C" w14:textId="77777777" w:rsidR="000972B9" w:rsidRPr="00112BCE" w:rsidRDefault="000972B9" w:rsidP="000972B9">
      <w:pPr>
        <w:rPr>
          <w:ins w:id="145" w:author="G C Upadhaya, Sudha" w:date="2021-01-24T17:58:00Z"/>
          <w:sz w:val="24"/>
          <w:szCs w:val="24"/>
        </w:rPr>
      </w:pPr>
    </w:p>
    <w:p w14:paraId="213B43D0" w14:textId="77777777" w:rsidR="000972B9" w:rsidRPr="00112BCE" w:rsidRDefault="000972B9" w:rsidP="000972B9">
      <w:pPr>
        <w:rPr>
          <w:ins w:id="146" w:author="G C Upadhaya, Sudha" w:date="2021-01-24T17:58:00Z"/>
          <w:sz w:val="24"/>
          <w:szCs w:val="24"/>
        </w:rPr>
      </w:pPr>
    </w:p>
    <w:p w14:paraId="79A55907" w14:textId="77777777" w:rsidR="000972B9" w:rsidRPr="00112BCE" w:rsidRDefault="000972B9" w:rsidP="000972B9">
      <w:pPr>
        <w:rPr>
          <w:ins w:id="147" w:author="G C Upadhaya, Sudha" w:date="2021-01-24T17:58:00Z"/>
          <w:sz w:val="24"/>
          <w:szCs w:val="24"/>
        </w:rPr>
      </w:pPr>
    </w:p>
    <w:p w14:paraId="575552E9" w14:textId="77777777" w:rsidR="000972B9" w:rsidRPr="00112BCE" w:rsidRDefault="000972B9" w:rsidP="000972B9">
      <w:pPr>
        <w:rPr>
          <w:ins w:id="148" w:author="G C Upadhaya, Sudha" w:date="2021-01-24T17:58:00Z"/>
          <w:sz w:val="24"/>
          <w:szCs w:val="24"/>
        </w:rPr>
      </w:pPr>
    </w:p>
    <w:p w14:paraId="7F5A87BD" w14:textId="77777777" w:rsidR="000972B9" w:rsidRPr="00112BCE" w:rsidRDefault="000972B9" w:rsidP="000972B9">
      <w:pPr>
        <w:rPr>
          <w:ins w:id="149" w:author="G C Upadhaya, Sudha" w:date="2021-01-24T17:58:00Z"/>
          <w:sz w:val="24"/>
          <w:szCs w:val="24"/>
        </w:rPr>
      </w:pPr>
    </w:p>
    <w:p w14:paraId="4F16485C" w14:textId="77777777" w:rsidR="000972B9" w:rsidRDefault="000972B9" w:rsidP="000972B9">
      <w:pPr>
        <w:rPr>
          <w:ins w:id="150" w:author="G C Upadhaya, Sudha" w:date="2021-01-24T17:58:00Z"/>
          <w:sz w:val="24"/>
          <w:szCs w:val="24"/>
        </w:rPr>
      </w:pPr>
    </w:p>
    <w:p w14:paraId="24E2BE13" w14:textId="77777777" w:rsidR="000972B9" w:rsidRPr="00112BCE" w:rsidRDefault="000972B9" w:rsidP="000972B9">
      <w:pPr>
        <w:rPr>
          <w:ins w:id="151" w:author="G C Upadhaya, Sudha" w:date="2021-01-24T17:58:00Z"/>
          <w:sz w:val="24"/>
          <w:szCs w:val="24"/>
        </w:rPr>
      </w:pPr>
    </w:p>
    <w:p w14:paraId="7586EB9A" w14:textId="77777777" w:rsidR="004F3F51" w:rsidRDefault="004F3F51" w:rsidP="000972B9">
      <w:pPr>
        <w:rPr>
          <w:ins w:id="152" w:author="G C Upadhaya, Sudha" w:date="2021-01-25T18:32:00Z"/>
          <w:b/>
          <w:sz w:val="24"/>
          <w:szCs w:val="24"/>
        </w:rPr>
      </w:pPr>
    </w:p>
    <w:p w14:paraId="618ACEB9" w14:textId="54EA7292" w:rsidR="000972B9" w:rsidRPr="00112BCE" w:rsidRDefault="000972B9" w:rsidP="000972B9">
      <w:pPr>
        <w:rPr>
          <w:ins w:id="153" w:author="G C Upadhaya, Sudha" w:date="2021-01-24T17:58:00Z"/>
          <w:sz w:val="24"/>
          <w:szCs w:val="24"/>
        </w:rPr>
      </w:pPr>
      <w:ins w:id="154" w:author="G C Upadhaya, Sudha" w:date="2021-01-24T17:58:00Z">
        <w:r w:rsidRPr="00F71CA4">
          <w:rPr>
            <w:b/>
            <w:sz w:val="24"/>
            <w:szCs w:val="24"/>
          </w:rPr>
          <w:lastRenderedPageBreak/>
          <w:t>Supplementary Figure 2</w:t>
        </w:r>
        <w:r>
          <w:rPr>
            <w:b/>
            <w:sz w:val="24"/>
            <w:szCs w:val="24"/>
          </w:rPr>
          <w:t xml:space="preserve">. </w:t>
        </w:r>
        <w:r>
          <w:rPr>
            <w:sz w:val="24"/>
            <w:szCs w:val="24"/>
          </w:rPr>
          <w:t xml:space="preserve">Scatter plot showing the correlation between RNA-seq and </w:t>
        </w:r>
        <w:proofErr w:type="spellStart"/>
        <w:r>
          <w:rPr>
            <w:sz w:val="24"/>
            <w:szCs w:val="24"/>
          </w:rPr>
          <w:t>qRT</w:t>
        </w:r>
        <w:proofErr w:type="spellEnd"/>
        <w:r>
          <w:rPr>
            <w:sz w:val="24"/>
            <w:szCs w:val="24"/>
          </w:rPr>
          <w:t xml:space="preserve">-PCR gene expression changes for all hosts. </w:t>
        </w:r>
      </w:ins>
      <w:ins w:id="155" w:author="G C Upadhaya, Sudha" w:date="2021-01-25T18:32:00Z">
        <w:r w:rsidR="004F3F51">
          <w:rPr>
            <w:sz w:val="24"/>
            <w:szCs w:val="24"/>
          </w:rPr>
          <w:t>R represents the correlation co</w:t>
        </w:r>
      </w:ins>
      <w:ins w:id="156" w:author="G C Upadhaya, Sudha" w:date="2021-01-25T18:33:00Z">
        <w:r w:rsidR="004F3F51">
          <w:rPr>
            <w:sz w:val="24"/>
            <w:szCs w:val="24"/>
          </w:rPr>
          <w:t xml:space="preserve">efficient between </w:t>
        </w:r>
        <w:proofErr w:type="spellStart"/>
        <w:r w:rsidR="004F3F51">
          <w:rPr>
            <w:sz w:val="24"/>
            <w:szCs w:val="24"/>
          </w:rPr>
          <w:t>qRT</w:t>
        </w:r>
        <w:proofErr w:type="spellEnd"/>
        <w:r w:rsidR="004F3F51">
          <w:rPr>
            <w:sz w:val="24"/>
            <w:szCs w:val="24"/>
          </w:rPr>
          <w:t>-PCR and RNA-seq expression change data.</w:t>
        </w:r>
      </w:ins>
    </w:p>
    <w:p w14:paraId="25296839" w14:textId="48223602" w:rsidR="000972B9" w:rsidRPr="00112BCE" w:rsidRDefault="000972B9" w:rsidP="000972B9">
      <w:pPr>
        <w:rPr>
          <w:ins w:id="157" w:author="G C Upadhaya, Sudha" w:date="2021-01-24T17:58:00Z"/>
          <w:sz w:val="24"/>
          <w:szCs w:val="24"/>
        </w:rPr>
      </w:pPr>
    </w:p>
    <w:p w14:paraId="40902474" w14:textId="4E4256FB" w:rsidR="00D44044" w:rsidRPr="00112BCE" w:rsidRDefault="00725196">
      <w:pPr>
        <w:rPr>
          <w:sz w:val="24"/>
          <w:szCs w:val="24"/>
        </w:rPr>
      </w:pPr>
      <w:r>
        <w:rPr>
          <w:noProof/>
        </w:rPr>
        <w:drawing>
          <wp:inline distT="0" distB="0" distL="0" distR="0" wp14:anchorId="53F099C0" wp14:editId="313C59F3">
            <wp:extent cx="6838950" cy="48851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6200" cy="4890352"/>
                    </a:xfrm>
                    <a:prstGeom prst="rect">
                      <a:avLst/>
                    </a:prstGeom>
                    <a:noFill/>
                    <a:ln>
                      <a:noFill/>
                    </a:ln>
                  </pic:spPr>
                </pic:pic>
              </a:graphicData>
            </a:graphic>
          </wp:inline>
        </w:drawing>
      </w:r>
    </w:p>
    <w:p w14:paraId="74D3567F" w14:textId="0906BDED" w:rsidR="00D44044" w:rsidRDefault="00D44044">
      <w:pPr>
        <w:rPr>
          <w:ins w:id="158" w:author="G C Upadhaya, Sudha" w:date="2021-01-25T17:34:00Z"/>
        </w:rPr>
      </w:pPr>
    </w:p>
    <w:p w14:paraId="62B0E704" w14:textId="379B6DF4" w:rsidR="004F3F51" w:rsidRDefault="004F3F51">
      <w:pPr>
        <w:rPr>
          <w:ins w:id="159" w:author="G C Upadhaya, Sudha" w:date="2021-01-25T17:34:00Z"/>
        </w:rPr>
      </w:pPr>
    </w:p>
    <w:p w14:paraId="60D5F9E3" w14:textId="0BE067EA" w:rsidR="004F3F51" w:rsidRDefault="004F3F51">
      <w:pPr>
        <w:rPr>
          <w:ins w:id="160" w:author="G C Upadhaya, Sudha" w:date="2021-01-25T17:34:00Z"/>
        </w:rPr>
      </w:pPr>
    </w:p>
    <w:p w14:paraId="3AFF2572" w14:textId="694C4B0C" w:rsidR="004F3F51" w:rsidRDefault="004F3F51">
      <w:pPr>
        <w:rPr>
          <w:ins w:id="161" w:author="G C Upadhaya, Sudha" w:date="2021-01-25T17:34:00Z"/>
        </w:rPr>
      </w:pPr>
    </w:p>
    <w:p w14:paraId="2EE7F3E3" w14:textId="13840DDB" w:rsidR="004F3F51" w:rsidRDefault="004F3F51">
      <w:pPr>
        <w:rPr>
          <w:ins w:id="162" w:author="G C Upadhaya, Sudha" w:date="2021-01-25T17:34:00Z"/>
        </w:rPr>
      </w:pPr>
    </w:p>
    <w:p w14:paraId="4C143B7D" w14:textId="3F3AF557" w:rsidR="004F3F51" w:rsidRDefault="004F3F51">
      <w:pPr>
        <w:rPr>
          <w:ins w:id="163" w:author="G C Upadhaya, Sudha" w:date="2021-01-25T17:34:00Z"/>
        </w:rPr>
      </w:pPr>
    </w:p>
    <w:p w14:paraId="53E2D6A8" w14:textId="4051D2E2" w:rsidR="004F3F51" w:rsidRDefault="004F3F51">
      <w:pPr>
        <w:rPr>
          <w:ins w:id="164" w:author="G C Upadhaya, Sudha" w:date="2021-01-25T17:34:00Z"/>
        </w:rPr>
      </w:pPr>
    </w:p>
    <w:p w14:paraId="1E13F881" w14:textId="7F311C84" w:rsidR="004F3F51" w:rsidRDefault="004F3F51">
      <w:pPr>
        <w:rPr>
          <w:ins w:id="165" w:author="G C Upadhaya, Sudha" w:date="2021-01-25T17:34:00Z"/>
        </w:rPr>
      </w:pPr>
    </w:p>
    <w:p w14:paraId="1A1FE1E0" w14:textId="542913D5" w:rsidR="004F3F51" w:rsidRDefault="004F3F51">
      <w:pPr>
        <w:rPr>
          <w:ins w:id="166" w:author="G C Upadhaya, Sudha" w:date="2021-01-25T17:34:00Z"/>
        </w:rPr>
      </w:pPr>
    </w:p>
    <w:p w14:paraId="46EABAD4" w14:textId="360E38CC" w:rsidR="004F3F51" w:rsidRDefault="004F3F51">
      <w:pPr>
        <w:rPr>
          <w:ins w:id="167" w:author="G C Upadhaya, Sudha" w:date="2021-01-25T17:34:00Z"/>
        </w:rPr>
      </w:pPr>
    </w:p>
    <w:p w14:paraId="5AA5C585" w14:textId="2497703C" w:rsidR="004F3F51" w:rsidRDefault="004F3F51">
      <w:pPr>
        <w:rPr>
          <w:ins w:id="168" w:author="G C Upadhaya, Sudha" w:date="2021-01-25T17:34:00Z"/>
        </w:rPr>
      </w:pPr>
    </w:p>
    <w:p w14:paraId="60B97D5E" w14:textId="470B7B9B" w:rsidR="004F3F51" w:rsidRDefault="004F3F51">
      <w:pPr>
        <w:rPr>
          <w:ins w:id="169" w:author="G C Upadhaya, Sudha" w:date="2021-01-25T17:34:00Z"/>
        </w:rPr>
      </w:pPr>
    </w:p>
    <w:p w14:paraId="1E91B7D6" w14:textId="2BEFE77F" w:rsidR="004F3F51" w:rsidRDefault="004F3F51">
      <w:pPr>
        <w:rPr>
          <w:ins w:id="170" w:author="G C Upadhaya, Sudha" w:date="2021-01-25T17:34:00Z"/>
        </w:rPr>
      </w:pPr>
    </w:p>
    <w:p w14:paraId="2D90C2F0" w14:textId="55A1C341" w:rsidR="004F3F51" w:rsidRPr="004F3F51" w:rsidDel="004F3F51" w:rsidRDefault="004F3F51">
      <w:pPr>
        <w:rPr>
          <w:del w:id="171" w:author="G C Upadhaya, Sudha" w:date="2021-01-25T18:02:00Z"/>
          <w:sz w:val="24"/>
          <w:szCs w:val="24"/>
          <w:rPrChange w:id="172" w:author="G C Upadhaya, Sudha" w:date="2021-01-25T18:02:00Z">
            <w:rPr>
              <w:del w:id="173" w:author="G C Upadhaya, Sudha" w:date="2021-01-25T18:02:00Z"/>
            </w:rPr>
          </w:rPrChange>
        </w:rPr>
      </w:pPr>
    </w:p>
    <w:p w14:paraId="644FCB3E" w14:textId="1384F191" w:rsidR="004F3F51" w:rsidRPr="00DB4310" w:rsidRDefault="004F3F51" w:rsidP="004F3F51">
      <w:pPr>
        <w:rPr>
          <w:ins w:id="174" w:author="G C Upadhaya, Sudha" w:date="2021-01-25T18:02:00Z"/>
          <w:sz w:val="24"/>
          <w:szCs w:val="24"/>
        </w:rPr>
      </w:pPr>
      <w:ins w:id="175" w:author="G C Upadhaya, Sudha" w:date="2021-01-25T18:02:00Z">
        <w:r w:rsidRPr="00DB4310">
          <w:rPr>
            <w:b/>
            <w:sz w:val="24"/>
            <w:szCs w:val="24"/>
          </w:rPr>
          <w:t>Supplementary Figure 3.</w:t>
        </w:r>
        <w:r>
          <w:rPr>
            <w:b/>
            <w:sz w:val="24"/>
            <w:szCs w:val="24"/>
          </w:rPr>
          <w:t xml:space="preserve"> </w:t>
        </w:r>
        <w:r w:rsidRPr="00DB4310">
          <w:rPr>
            <w:sz w:val="24"/>
            <w:szCs w:val="24"/>
          </w:rPr>
          <w:t xml:space="preserve">Expression changes of </w:t>
        </w:r>
        <w:r w:rsidRPr="004F3F51">
          <w:rPr>
            <w:i/>
            <w:sz w:val="24"/>
            <w:szCs w:val="24"/>
            <w:rPrChange w:id="176" w:author="G C Upadhaya, Sudha" w:date="2021-01-25T18:03:00Z">
              <w:rPr>
                <w:sz w:val="24"/>
                <w:szCs w:val="24"/>
              </w:rPr>
            </w:rPrChange>
          </w:rPr>
          <w:t xml:space="preserve">Verticillium </w:t>
        </w:r>
        <w:proofErr w:type="spellStart"/>
        <w:r w:rsidRPr="004F3F51">
          <w:rPr>
            <w:i/>
            <w:sz w:val="24"/>
            <w:szCs w:val="24"/>
            <w:rPrChange w:id="177" w:author="G C Upadhaya, Sudha" w:date="2021-01-25T18:03:00Z">
              <w:rPr>
                <w:sz w:val="24"/>
                <w:szCs w:val="24"/>
              </w:rPr>
            </w:rPrChange>
          </w:rPr>
          <w:t>dahliae</w:t>
        </w:r>
        <w:proofErr w:type="spellEnd"/>
        <w:r w:rsidRPr="00DB4310">
          <w:rPr>
            <w:sz w:val="24"/>
            <w:szCs w:val="24"/>
          </w:rPr>
          <w:t xml:space="preserve"> genes in </w:t>
        </w:r>
      </w:ins>
      <w:ins w:id="178" w:author="G C Upadhaya, Sudha" w:date="2021-02-18T14:18:00Z">
        <w:r w:rsidR="008821D9">
          <w:rPr>
            <w:sz w:val="24"/>
            <w:szCs w:val="24"/>
          </w:rPr>
          <w:t>pepper</w:t>
        </w:r>
      </w:ins>
      <w:ins w:id="179" w:author="G C Upadhaya, Sudha" w:date="2021-02-03T13:26:00Z">
        <w:r w:rsidR="00211E11">
          <w:rPr>
            <w:sz w:val="24"/>
            <w:szCs w:val="24"/>
          </w:rPr>
          <w:t>mint inoculated</w:t>
        </w:r>
      </w:ins>
      <w:ins w:id="180" w:author="G C Upadhaya, Sudha" w:date="2021-01-25T18:07:00Z">
        <w:r>
          <w:rPr>
            <w:sz w:val="24"/>
            <w:szCs w:val="24"/>
          </w:rPr>
          <w:t xml:space="preserve"> with </w:t>
        </w:r>
      </w:ins>
      <w:ins w:id="181" w:author="G C Upadhaya, Sudha" w:date="2021-01-25T18:08:00Z">
        <w:r>
          <w:rPr>
            <w:sz w:val="24"/>
            <w:szCs w:val="24"/>
          </w:rPr>
          <w:t>Vd-111</w:t>
        </w:r>
      </w:ins>
      <w:ins w:id="182" w:author="G C Upadhaya, Sudha" w:date="2021-01-25T18:13:00Z">
        <w:r>
          <w:rPr>
            <w:sz w:val="24"/>
            <w:szCs w:val="24"/>
          </w:rPr>
          <w:t xml:space="preserve"> relative to </w:t>
        </w:r>
      </w:ins>
      <w:ins w:id="183" w:author="G C Upadhaya, Sudha" w:date="2021-02-18T14:18:00Z">
        <w:r w:rsidR="008821D9">
          <w:rPr>
            <w:sz w:val="24"/>
            <w:szCs w:val="24"/>
          </w:rPr>
          <w:t>pepper</w:t>
        </w:r>
      </w:ins>
      <w:ins w:id="184" w:author="G C Upadhaya, Sudha" w:date="2021-01-25T18:34:00Z">
        <w:r>
          <w:rPr>
            <w:sz w:val="24"/>
            <w:szCs w:val="24"/>
          </w:rPr>
          <w:t xml:space="preserve">mint inoculated with </w:t>
        </w:r>
      </w:ins>
      <w:ins w:id="185" w:author="G C Upadhaya, Sudha" w:date="2021-01-25T18:13:00Z">
        <w:r>
          <w:rPr>
            <w:sz w:val="24"/>
            <w:szCs w:val="24"/>
          </w:rPr>
          <w:t>Vd-653</w:t>
        </w:r>
      </w:ins>
      <w:ins w:id="186" w:author="G C Upadhaya, Sudha" w:date="2021-01-25T18:11:00Z">
        <w:r>
          <w:rPr>
            <w:sz w:val="24"/>
            <w:szCs w:val="24"/>
          </w:rPr>
          <w:t>.</w:t>
        </w:r>
      </w:ins>
      <w:ins w:id="187" w:author="G C Upadhaya, Sudha" w:date="2021-01-25T18:13:00Z">
        <w:r>
          <w:rPr>
            <w:sz w:val="24"/>
            <w:szCs w:val="24"/>
          </w:rPr>
          <w:t xml:space="preserve"> </w:t>
        </w:r>
        <w:proofErr w:type="spellStart"/>
        <w:r>
          <w:rPr>
            <w:sz w:val="24"/>
            <w:szCs w:val="24"/>
          </w:rPr>
          <w:t>qRT</w:t>
        </w:r>
        <w:proofErr w:type="spellEnd"/>
        <w:r>
          <w:rPr>
            <w:sz w:val="24"/>
            <w:szCs w:val="24"/>
          </w:rPr>
          <w:t>-PCR</w:t>
        </w:r>
      </w:ins>
      <w:ins w:id="188" w:author="G C Upadhaya, Sudha" w:date="2021-01-25T18:14:00Z">
        <w:r>
          <w:rPr>
            <w:sz w:val="24"/>
            <w:szCs w:val="24"/>
          </w:rPr>
          <w:t xml:space="preserve"> </w:t>
        </w:r>
      </w:ins>
      <w:ins w:id="189" w:author="G C Upadhaya, Sudha" w:date="2021-01-25T18:35:00Z">
        <w:r>
          <w:rPr>
            <w:sz w:val="24"/>
            <w:szCs w:val="24"/>
          </w:rPr>
          <w:t>method</w:t>
        </w:r>
      </w:ins>
      <w:ins w:id="190" w:author="G C Upadhaya, Sudha" w:date="2021-01-25T18:14:00Z">
        <w:r>
          <w:rPr>
            <w:sz w:val="24"/>
            <w:szCs w:val="24"/>
          </w:rPr>
          <w:t xml:space="preserve"> was u</w:t>
        </w:r>
      </w:ins>
      <w:ins w:id="191" w:author="G C Upadhaya, Sudha" w:date="2021-01-25T18:15:00Z">
        <w:r>
          <w:rPr>
            <w:sz w:val="24"/>
            <w:szCs w:val="24"/>
          </w:rPr>
          <w:t>tilized</w:t>
        </w:r>
      </w:ins>
      <w:ins w:id="192" w:author="G C Upadhaya, Sudha" w:date="2021-01-25T18:14:00Z">
        <w:r>
          <w:rPr>
            <w:sz w:val="24"/>
            <w:szCs w:val="24"/>
          </w:rPr>
          <w:t xml:space="preserve"> to</w:t>
        </w:r>
      </w:ins>
      <w:ins w:id="193" w:author="G C Upadhaya, Sudha" w:date="2021-01-25T18:15:00Z">
        <w:r>
          <w:rPr>
            <w:sz w:val="24"/>
            <w:szCs w:val="24"/>
          </w:rPr>
          <w:t xml:space="preserve"> derive </w:t>
        </w:r>
      </w:ins>
      <w:ins w:id="194" w:author="G C Upadhaya, Sudha" w:date="2021-01-25T18:16:00Z">
        <w:r>
          <w:rPr>
            <w:sz w:val="24"/>
            <w:szCs w:val="24"/>
          </w:rPr>
          <w:t xml:space="preserve">expression changes. </w:t>
        </w:r>
      </w:ins>
      <w:ins w:id="195" w:author="G C Upadhaya, Sudha" w:date="2021-01-25T18:35:00Z">
        <w:r>
          <w:rPr>
            <w:sz w:val="24"/>
            <w:szCs w:val="24"/>
          </w:rPr>
          <w:t>The d</w:t>
        </w:r>
      </w:ins>
      <w:ins w:id="196" w:author="G C Upadhaya, Sudha" w:date="2021-01-25T18:16:00Z">
        <w:r>
          <w:rPr>
            <w:sz w:val="24"/>
            <w:szCs w:val="24"/>
          </w:rPr>
          <w:t xml:space="preserve">elta-delta Ct method was used to calculate log2 fold change for </w:t>
        </w:r>
      </w:ins>
      <w:ins w:id="197" w:author="G C Upadhaya, Sudha" w:date="2021-01-25T18:19:00Z">
        <w:r>
          <w:rPr>
            <w:sz w:val="24"/>
            <w:szCs w:val="24"/>
          </w:rPr>
          <w:t xml:space="preserve">each gene </w:t>
        </w:r>
      </w:ins>
      <w:ins w:id="198" w:author="G C Upadhaya, Sudha" w:date="2021-01-25T18:16:00Z">
        <w:r>
          <w:rPr>
            <w:sz w:val="24"/>
            <w:szCs w:val="24"/>
          </w:rPr>
          <w:t>an</w:t>
        </w:r>
      </w:ins>
      <w:ins w:id="199" w:author="G C Upadhaya, Sudha" w:date="2021-01-25T18:17:00Z">
        <w:r>
          <w:rPr>
            <w:sz w:val="24"/>
            <w:szCs w:val="24"/>
          </w:rPr>
          <w:t xml:space="preserve">d </w:t>
        </w:r>
        <w:r w:rsidRPr="004F3F51">
          <w:rPr>
            <w:i/>
            <w:sz w:val="24"/>
            <w:szCs w:val="24"/>
            <w:rPrChange w:id="200" w:author="G C Upadhaya, Sudha" w:date="2021-01-25T18:17:00Z">
              <w:rPr>
                <w:sz w:val="24"/>
                <w:szCs w:val="24"/>
              </w:rPr>
            </w:rPrChange>
          </w:rPr>
          <w:t xml:space="preserve">V. </w:t>
        </w:r>
        <w:proofErr w:type="spellStart"/>
        <w:r w:rsidRPr="004F3F51">
          <w:rPr>
            <w:i/>
            <w:sz w:val="24"/>
            <w:szCs w:val="24"/>
            <w:rPrChange w:id="201" w:author="G C Upadhaya, Sudha" w:date="2021-01-25T18:17:00Z">
              <w:rPr>
                <w:sz w:val="24"/>
                <w:szCs w:val="24"/>
              </w:rPr>
            </w:rPrChange>
          </w:rPr>
          <w:t>dahliae</w:t>
        </w:r>
        <w:proofErr w:type="spellEnd"/>
        <w:r>
          <w:rPr>
            <w:sz w:val="24"/>
            <w:szCs w:val="24"/>
          </w:rPr>
          <w:t xml:space="preserve"> gene Rho was used for normali</w:t>
        </w:r>
      </w:ins>
      <w:ins w:id="202" w:author="G C Upadhaya, Sudha" w:date="2021-01-25T18:18:00Z">
        <w:r>
          <w:rPr>
            <w:sz w:val="24"/>
            <w:szCs w:val="24"/>
          </w:rPr>
          <w:t>zation.</w:t>
        </w:r>
      </w:ins>
      <w:ins w:id="203" w:author="G C Upadhaya, Sudha" w:date="2021-01-25T18:17:00Z">
        <w:r>
          <w:rPr>
            <w:sz w:val="24"/>
            <w:szCs w:val="24"/>
          </w:rPr>
          <w:t xml:space="preserve"> </w:t>
        </w:r>
      </w:ins>
      <w:ins w:id="204" w:author="G C Upadhaya, Sudha" w:date="2021-01-25T18:14:00Z">
        <w:r>
          <w:rPr>
            <w:sz w:val="24"/>
            <w:szCs w:val="24"/>
          </w:rPr>
          <w:t xml:space="preserve"> </w:t>
        </w:r>
      </w:ins>
      <w:ins w:id="205" w:author="G C Upadhaya, Sudha" w:date="2021-01-25T18:09:00Z">
        <w:r>
          <w:rPr>
            <w:sz w:val="24"/>
            <w:szCs w:val="24"/>
          </w:rPr>
          <w:t xml:space="preserve"> </w:t>
        </w:r>
      </w:ins>
    </w:p>
    <w:p w14:paraId="6434ECF4" w14:textId="77777777" w:rsidR="004F3F51" w:rsidRDefault="004F3F51" w:rsidP="004F3F51">
      <w:pPr>
        <w:rPr>
          <w:ins w:id="206" w:author="G C Upadhaya, Sudha" w:date="2021-01-25T18:02:00Z"/>
          <w:b/>
          <w:sz w:val="28"/>
          <w:szCs w:val="28"/>
        </w:rPr>
        <w:sectPr w:rsidR="004F3F51" w:rsidSect="00112BCE">
          <w:pgSz w:w="12240" w:h="15840"/>
          <w:pgMar w:top="1440" w:right="1440" w:bottom="1440" w:left="1440" w:header="720" w:footer="720" w:gutter="0"/>
          <w:cols w:space="720"/>
        </w:sectPr>
      </w:pPr>
      <w:ins w:id="207" w:author="G C Upadhaya, Sudha" w:date="2021-01-25T18:02:00Z">
        <w:r>
          <w:rPr>
            <w:noProof/>
          </w:rPr>
          <w:drawing>
            <wp:inline distT="0" distB="0" distL="0" distR="0" wp14:anchorId="5D7327E7" wp14:editId="25CEABE6">
              <wp:extent cx="5419725" cy="5419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9725" cy="5419725"/>
                      </a:xfrm>
                      <a:prstGeom prst="rect">
                        <a:avLst/>
                      </a:prstGeom>
                      <a:noFill/>
                      <a:ln>
                        <a:noFill/>
                      </a:ln>
                    </pic:spPr>
                  </pic:pic>
                </a:graphicData>
              </a:graphic>
            </wp:inline>
          </w:drawing>
        </w:r>
        <w:bookmarkStart w:id="208" w:name="_GoBack"/>
        <w:bookmarkEnd w:id="208"/>
      </w:ins>
    </w:p>
    <w:p w14:paraId="6AAA369A" w14:textId="7F113CDA" w:rsidR="00D44044" w:rsidDel="004F3F51" w:rsidRDefault="00D44044">
      <w:pPr>
        <w:rPr>
          <w:del w:id="209" w:author="G C Upadhaya, Sudha" w:date="2021-01-25T18:02:00Z"/>
          <w:b/>
          <w:sz w:val="28"/>
          <w:szCs w:val="28"/>
        </w:rPr>
        <w:sectPr w:rsidR="00D44044" w:rsidDel="004F3F51" w:rsidSect="00112BCE">
          <w:pgSz w:w="12240" w:h="15840"/>
          <w:pgMar w:top="1440" w:right="1440" w:bottom="1440" w:left="1440" w:header="720" w:footer="720" w:gutter="0"/>
          <w:cols w:space="720"/>
        </w:sectPr>
      </w:pPr>
    </w:p>
    <w:p w14:paraId="1EFDA483" w14:textId="77777777" w:rsidR="00D44044" w:rsidRDefault="0021510F">
      <w:pPr>
        <w:rPr>
          <w:b/>
          <w:sz w:val="28"/>
          <w:szCs w:val="28"/>
        </w:rPr>
      </w:pPr>
      <w:r>
        <w:rPr>
          <w:b/>
          <w:sz w:val="28"/>
          <w:szCs w:val="28"/>
        </w:rPr>
        <w:t>References</w:t>
      </w:r>
    </w:p>
    <w:p w14:paraId="039D0505" w14:textId="77777777" w:rsidR="00D44044" w:rsidRDefault="0021510F">
      <w:pPr>
        <w:numPr>
          <w:ilvl w:val="0"/>
          <w:numId w:val="1"/>
        </w:numPr>
        <w:jc w:val="both"/>
        <w:rPr>
          <w:sz w:val="24"/>
          <w:szCs w:val="24"/>
        </w:rPr>
      </w:pPr>
      <w:proofErr w:type="spellStart"/>
      <w:r>
        <w:rPr>
          <w:sz w:val="24"/>
          <w:szCs w:val="24"/>
          <w:highlight w:val="white"/>
        </w:rPr>
        <w:t>Altschul</w:t>
      </w:r>
      <w:proofErr w:type="spellEnd"/>
      <w:r>
        <w:rPr>
          <w:sz w:val="24"/>
          <w:szCs w:val="24"/>
          <w:highlight w:val="white"/>
        </w:rPr>
        <w:t xml:space="preserve"> SF, Gish W, Miller W, Myers EW, Lipman DJ. 1990. Basic local alignment search tool. J Mol Biol. 215(3):403–10.</w:t>
      </w:r>
    </w:p>
    <w:p w14:paraId="39D6329C" w14:textId="77777777" w:rsidR="00D44044" w:rsidRDefault="0021510F">
      <w:pPr>
        <w:numPr>
          <w:ilvl w:val="0"/>
          <w:numId w:val="1"/>
        </w:numPr>
        <w:jc w:val="both"/>
        <w:rPr>
          <w:sz w:val="24"/>
          <w:szCs w:val="24"/>
        </w:rPr>
      </w:pPr>
      <w:proofErr w:type="spellStart"/>
      <w:r>
        <w:rPr>
          <w:sz w:val="24"/>
          <w:szCs w:val="24"/>
        </w:rPr>
        <w:t>Berlanger</w:t>
      </w:r>
      <w:proofErr w:type="spellEnd"/>
      <w:r>
        <w:rPr>
          <w:sz w:val="24"/>
          <w:szCs w:val="24"/>
        </w:rPr>
        <w:t xml:space="preserve"> I, </w:t>
      </w:r>
      <w:proofErr w:type="spellStart"/>
      <w:r>
        <w:rPr>
          <w:sz w:val="24"/>
          <w:szCs w:val="24"/>
        </w:rPr>
        <w:t>Powelson</w:t>
      </w:r>
      <w:proofErr w:type="spellEnd"/>
      <w:r>
        <w:rPr>
          <w:sz w:val="24"/>
          <w:szCs w:val="24"/>
        </w:rPr>
        <w:t xml:space="preserve"> ML. 2000. Verticillium wilt. The plant health instructor. [WWW document] URL </w:t>
      </w:r>
      <w:hyperlink r:id="rId21">
        <w:r>
          <w:rPr>
            <w:sz w:val="24"/>
            <w:szCs w:val="24"/>
          </w:rPr>
          <w:t>https://www.apsnet.org/edcenter/intropp/lessons/fungi/ascomycetes/Pages/VerticilliumWilt.aspx</w:t>
        </w:r>
      </w:hyperlink>
      <w:r>
        <w:rPr>
          <w:sz w:val="24"/>
          <w:szCs w:val="24"/>
        </w:rPr>
        <w:t xml:space="preserve"> [accessed on 18 March 2020].</w:t>
      </w:r>
    </w:p>
    <w:p w14:paraId="69606170" w14:textId="77777777" w:rsidR="00D44044" w:rsidRDefault="0021510F">
      <w:pPr>
        <w:numPr>
          <w:ilvl w:val="0"/>
          <w:numId w:val="1"/>
        </w:numPr>
        <w:jc w:val="both"/>
        <w:rPr>
          <w:sz w:val="24"/>
          <w:szCs w:val="24"/>
        </w:rPr>
      </w:pPr>
      <w:proofErr w:type="spellStart"/>
      <w:r>
        <w:rPr>
          <w:color w:val="222222"/>
          <w:sz w:val="24"/>
          <w:szCs w:val="24"/>
          <w:highlight w:val="white"/>
        </w:rPr>
        <w:t>Buchfink</w:t>
      </w:r>
      <w:proofErr w:type="spellEnd"/>
      <w:r>
        <w:rPr>
          <w:color w:val="222222"/>
          <w:sz w:val="24"/>
          <w:szCs w:val="24"/>
          <w:highlight w:val="white"/>
        </w:rPr>
        <w:t xml:space="preserve"> B, </w:t>
      </w:r>
      <w:proofErr w:type="spellStart"/>
      <w:r>
        <w:rPr>
          <w:color w:val="222222"/>
          <w:sz w:val="24"/>
          <w:szCs w:val="24"/>
          <w:highlight w:val="white"/>
        </w:rPr>
        <w:t>Xie</w:t>
      </w:r>
      <w:proofErr w:type="spellEnd"/>
      <w:r>
        <w:rPr>
          <w:color w:val="222222"/>
          <w:sz w:val="24"/>
          <w:szCs w:val="24"/>
          <w:highlight w:val="white"/>
        </w:rPr>
        <w:t xml:space="preserve"> C. and </w:t>
      </w:r>
      <w:proofErr w:type="spellStart"/>
      <w:r>
        <w:rPr>
          <w:color w:val="222222"/>
          <w:sz w:val="24"/>
          <w:szCs w:val="24"/>
          <w:highlight w:val="white"/>
        </w:rPr>
        <w:t>Huson</w:t>
      </w:r>
      <w:proofErr w:type="spellEnd"/>
      <w:r>
        <w:rPr>
          <w:color w:val="222222"/>
          <w:sz w:val="24"/>
          <w:szCs w:val="24"/>
          <w:highlight w:val="white"/>
        </w:rPr>
        <w:t xml:space="preserve"> D. 2015. Fast and sensitive protein alignment using DIAMOND. </w:t>
      </w:r>
      <w:r>
        <w:rPr>
          <w:i/>
          <w:color w:val="222222"/>
          <w:sz w:val="24"/>
          <w:szCs w:val="24"/>
          <w:highlight w:val="white"/>
        </w:rPr>
        <w:t>Nat Methods</w:t>
      </w:r>
      <w:r>
        <w:rPr>
          <w:color w:val="222222"/>
          <w:sz w:val="24"/>
          <w:szCs w:val="24"/>
          <w:highlight w:val="white"/>
        </w:rPr>
        <w:t xml:space="preserve"> 12, 59–60. https://doi.org/10.1038/nmeth.3176.</w:t>
      </w:r>
    </w:p>
    <w:p w14:paraId="3186EC91" w14:textId="77777777" w:rsidR="00D44044" w:rsidRDefault="0021510F">
      <w:pPr>
        <w:numPr>
          <w:ilvl w:val="0"/>
          <w:numId w:val="1"/>
        </w:numPr>
        <w:jc w:val="both"/>
        <w:rPr>
          <w:sz w:val="24"/>
          <w:szCs w:val="24"/>
        </w:rPr>
      </w:pPr>
      <w:r>
        <w:rPr>
          <w:sz w:val="24"/>
          <w:szCs w:val="24"/>
          <w:highlight w:val="white"/>
        </w:rPr>
        <w:t xml:space="preserve">Davidson, N.M., </w:t>
      </w:r>
      <w:proofErr w:type="spellStart"/>
      <w:r>
        <w:rPr>
          <w:sz w:val="24"/>
          <w:szCs w:val="24"/>
          <w:highlight w:val="white"/>
        </w:rPr>
        <w:t>Oshlack</w:t>
      </w:r>
      <w:proofErr w:type="spellEnd"/>
      <w:r>
        <w:rPr>
          <w:sz w:val="24"/>
          <w:szCs w:val="24"/>
          <w:highlight w:val="white"/>
        </w:rPr>
        <w:t xml:space="preserve">, A. Corset: enabling differential gene expression analysis for </w:t>
      </w:r>
      <w:r>
        <w:rPr>
          <w:i/>
          <w:sz w:val="24"/>
          <w:szCs w:val="24"/>
          <w:highlight w:val="white"/>
        </w:rPr>
        <w:t xml:space="preserve">de novo </w:t>
      </w:r>
      <w:r>
        <w:rPr>
          <w:sz w:val="24"/>
          <w:szCs w:val="24"/>
          <w:highlight w:val="white"/>
        </w:rPr>
        <w:t xml:space="preserve">assembled transcriptomes. </w:t>
      </w:r>
      <w:r>
        <w:rPr>
          <w:i/>
          <w:sz w:val="24"/>
          <w:szCs w:val="24"/>
          <w:highlight w:val="white"/>
        </w:rPr>
        <w:t>Genome Biol</w:t>
      </w:r>
      <w:r>
        <w:rPr>
          <w:sz w:val="24"/>
          <w:szCs w:val="24"/>
          <w:highlight w:val="white"/>
        </w:rPr>
        <w:t xml:space="preserve"> 15, 410 (2014). https://doi.org/10.1186/s13059-014-0410-6.</w:t>
      </w:r>
    </w:p>
    <w:p w14:paraId="202E3937" w14:textId="77777777" w:rsidR="00D44044" w:rsidRDefault="0021510F">
      <w:pPr>
        <w:numPr>
          <w:ilvl w:val="0"/>
          <w:numId w:val="1"/>
        </w:numPr>
        <w:jc w:val="both"/>
        <w:rPr>
          <w:sz w:val="24"/>
          <w:szCs w:val="24"/>
        </w:rPr>
      </w:pPr>
      <w:r>
        <w:rPr>
          <w:sz w:val="24"/>
          <w:szCs w:val="24"/>
        </w:rPr>
        <w:t xml:space="preserve">Dung JKS, Schroeder BK, and Johnson DA. 2010. Evaluation of Verticillium wilt resistance in Mentha arvensis and M. </w:t>
      </w:r>
      <w:proofErr w:type="spellStart"/>
      <w:r>
        <w:rPr>
          <w:sz w:val="24"/>
          <w:szCs w:val="24"/>
        </w:rPr>
        <w:t>longifolia</w:t>
      </w:r>
      <w:proofErr w:type="spellEnd"/>
      <w:r>
        <w:rPr>
          <w:sz w:val="24"/>
          <w:szCs w:val="24"/>
        </w:rPr>
        <w:t xml:space="preserve"> genotypes. Plant Dis. 94:1255-1260. </w:t>
      </w:r>
    </w:p>
    <w:p w14:paraId="2855B1D9" w14:textId="77777777" w:rsidR="00D44044" w:rsidRDefault="0021510F">
      <w:pPr>
        <w:numPr>
          <w:ilvl w:val="0"/>
          <w:numId w:val="1"/>
        </w:numPr>
        <w:jc w:val="both"/>
        <w:rPr>
          <w:sz w:val="24"/>
          <w:szCs w:val="24"/>
        </w:rPr>
      </w:pPr>
      <w:proofErr w:type="spellStart"/>
      <w:r>
        <w:rPr>
          <w:sz w:val="24"/>
          <w:szCs w:val="24"/>
          <w:highlight w:val="white"/>
        </w:rPr>
        <w:t>Duressa</w:t>
      </w:r>
      <w:proofErr w:type="spellEnd"/>
      <w:r>
        <w:rPr>
          <w:sz w:val="24"/>
          <w:szCs w:val="24"/>
          <w:highlight w:val="white"/>
        </w:rPr>
        <w:t xml:space="preserve"> D, </w:t>
      </w:r>
      <w:proofErr w:type="spellStart"/>
      <w:r>
        <w:rPr>
          <w:sz w:val="24"/>
          <w:szCs w:val="24"/>
          <w:highlight w:val="white"/>
        </w:rPr>
        <w:t>Anchieta</w:t>
      </w:r>
      <w:proofErr w:type="spellEnd"/>
      <w:r>
        <w:rPr>
          <w:sz w:val="24"/>
          <w:szCs w:val="24"/>
          <w:highlight w:val="white"/>
        </w:rPr>
        <w:t xml:space="preserve"> A, Chen D, </w:t>
      </w:r>
      <w:proofErr w:type="spellStart"/>
      <w:r>
        <w:rPr>
          <w:sz w:val="24"/>
          <w:szCs w:val="24"/>
          <w:highlight w:val="white"/>
        </w:rPr>
        <w:t>Klimes</w:t>
      </w:r>
      <w:proofErr w:type="spellEnd"/>
      <w:r>
        <w:rPr>
          <w:sz w:val="24"/>
          <w:szCs w:val="24"/>
          <w:highlight w:val="white"/>
        </w:rPr>
        <w:t xml:space="preserve"> </w:t>
      </w:r>
      <w:proofErr w:type="gramStart"/>
      <w:r>
        <w:rPr>
          <w:sz w:val="24"/>
          <w:szCs w:val="24"/>
          <w:highlight w:val="white"/>
        </w:rPr>
        <w:t xml:space="preserve">A, </w:t>
      </w:r>
      <w:r>
        <w:rPr>
          <w:color w:val="333333"/>
          <w:sz w:val="24"/>
          <w:szCs w:val="24"/>
          <w:highlight w:val="white"/>
        </w:rPr>
        <w:t xml:space="preserve"> Garcia</w:t>
      </w:r>
      <w:proofErr w:type="gramEnd"/>
      <w:r>
        <w:rPr>
          <w:color w:val="333333"/>
          <w:sz w:val="24"/>
          <w:szCs w:val="24"/>
          <w:highlight w:val="white"/>
        </w:rPr>
        <w:t>-</w:t>
      </w:r>
      <w:proofErr w:type="spellStart"/>
      <w:r>
        <w:rPr>
          <w:color w:val="333333"/>
          <w:sz w:val="24"/>
          <w:szCs w:val="24"/>
          <w:highlight w:val="white"/>
        </w:rPr>
        <w:t>Pedraja</w:t>
      </w:r>
      <w:proofErr w:type="spellEnd"/>
      <w:r>
        <w:rPr>
          <w:color w:val="333333"/>
          <w:sz w:val="24"/>
          <w:szCs w:val="24"/>
          <w:highlight w:val="white"/>
        </w:rPr>
        <w:t xml:space="preserve"> MD, Dobinson KF, and Klosterman SJ. </w:t>
      </w:r>
      <w:r>
        <w:rPr>
          <w:sz w:val="24"/>
          <w:szCs w:val="24"/>
          <w:highlight w:val="white"/>
        </w:rPr>
        <w:t xml:space="preserve">2013. RNA-seq analyses of gene expression in the microsclerotia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BMC Genomics. 14, 607. </w:t>
      </w:r>
      <w:hyperlink r:id="rId22">
        <w:r>
          <w:rPr>
            <w:color w:val="1155CC"/>
            <w:sz w:val="24"/>
            <w:szCs w:val="24"/>
            <w:highlight w:val="white"/>
            <w:u w:val="single"/>
          </w:rPr>
          <w:t>https://doi.org/10.1186/1471-2164-14-607</w:t>
        </w:r>
      </w:hyperlink>
      <w:r>
        <w:rPr>
          <w:sz w:val="24"/>
          <w:szCs w:val="24"/>
          <w:highlight w:val="white"/>
        </w:rPr>
        <w:t>.</w:t>
      </w:r>
    </w:p>
    <w:p w14:paraId="7A949484" w14:textId="77777777" w:rsidR="00D44044" w:rsidRDefault="0021510F">
      <w:pPr>
        <w:numPr>
          <w:ilvl w:val="0"/>
          <w:numId w:val="1"/>
        </w:numPr>
        <w:jc w:val="both"/>
        <w:rPr>
          <w:sz w:val="24"/>
          <w:szCs w:val="24"/>
          <w:highlight w:val="white"/>
        </w:rPr>
      </w:pPr>
      <w:r>
        <w:rPr>
          <w:sz w:val="24"/>
          <w:szCs w:val="24"/>
          <w:highlight w:val="white"/>
        </w:rPr>
        <w:t xml:space="preserve">Eddy SR. Accelerated Profile HMM Searches. 2011. </w:t>
      </w:r>
      <w:proofErr w:type="spellStart"/>
      <w:r>
        <w:rPr>
          <w:sz w:val="24"/>
          <w:szCs w:val="24"/>
          <w:highlight w:val="white"/>
        </w:rPr>
        <w:t>PLoS</w:t>
      </w:r>
      <w:proofErr w:type="spellEnd"/>
      <w:r>
        <w:rPr>
          <w:sz w:val="24"/>
          <w:szCs w:val="24"/>
          <w:highlight w:val="white"/>
        </w:rPr>
        <w:t xml:space="preserve"> </w:t>
      </w:r>
      <w:proofErr w:type="spellStart"/>
      <w:r>
        <w:rPr>
          <w:sz w:val="24"/>
          <w:szCs w:val="24"/>
          <w:highlight w:val="white"/>
        </w:rPr>
        <w:t>Comput</w:t>
      </w:r>
      <w:proofErr w:type="spellEnd"/>
      <w:r>
        <w:rPr>
          <w:sz w:val="24"/>
          <w:szCs w:val="24"/>
          <w:highlight w:val="white"/>
        </w:rPr>
        <w:t xml:space="preserve"> Biol. 10;7(10</w:t>
      </w:r>
      <w:proofErr w:type="gramStart"/>
      <w:r>
        <w:rPr>
          <w:sz w:val="24"/>
          <w:szCs w:val="24"/>
          <w:highlight w:val="white"/>
        </w:rPr>
        <w:t>):e</w:t>
      </w:r>
      <w:proofErr w:type="gramEnd"/>
      <w:r>
        <w:rPr>
          <w:sz w:val="24"/>
          <w:szCs w:val="24"/>
          <w:highlight w:val="white"/>
        </w:rPr>
        <w:t>1002195.</w:t>
      </w:r>
    </w:p>
    <w:p w14:paraId="31127F1F" w14:textId="77777777" w:rsidR="00D44044" w:rsidRDefault="0021510F">
      <w:pPr>
        <w:numPr>
          <w:ilvl w:val="0"/>
          <w:numId w:val="1"/>
        </w:numPr>
        <w:jc w:val="both"/>
        <w:rPr>
          <w:sz w:val="24"/>
          <w:szCs w:val="24"/>
          <w:highlight w:val="white"/>
        </w:rPr>
      </w:pPr>
      <w:proofErr w:type="spellStart"/>
      <w:r>
        <w:rPr>
          <w:color w:val="262626"/>
          <w:sz w:val="24"/>
          <w:szCs w:val="24"/>
          <w:highlight w:val="white"/>
        </w:rPr>
        <w:t>Götz</w:t>
      </w:r>
      <w:proofErr w:type="spellEnd"/>
      <w:r>
        <w:rPr>
          <w:color w:val="262626"/>
          <w:sz w:val="24"/>
          <w:szCs w:val="24"/>
          <w:highlight w:val="white"/>
        </w:rPr>
        <w:t xml:space="preserve"> S, García-Gómez J M, </w:t>
      </w:r>
      <w:proofErr w:type="spellStart"/>
      <w:r>
        <w:rPr>
          <w:color w:val="262626"/>
          <w:sz w:val="24"/>
          <w:szCs w:val="24"/>
          <w:highlight w:val="white"/>
        </w:rPr>
        <w:t>Terol</w:t>
      </w:r>
      <w:proofErr w:type="spellEnd"/>
      <w:r>
        <w:rPr>
          <w:color w:val="262626"/>
          <w:sz w:val="24"/>
          <w:szCs w:val="24"/>
          <w:highlight w:val="white"/>
        </w:rPr>
        <w:t xml:space="preserve"> J, et al. 2008. High-throughput functional annotation and data mining with the Blast2GO suite. Nucleic Acids Research 36, 3420-3435.</w:t>
      </w:r>
    </w:p>
    <w:p w14:paraId="2DA382C8" w14:textId="77777777" w:rsidR="00D44044" w:rsidRDefault="0021510F">
      <w:pPr>
        <w:numPr>
          <w:ilvl w:val="0"/>
          <w:numId w:val="1"/>
        </w:numPr>
        <w:jc w:val="both"/>
        <w:rPr>
          <w:sz w:val="24"/>
          <w:szCs w:val="24"/>
          <w:highlight w:val="white"/>
        </w:rPr>
      </w:pPr>
      <w:proofErr w:type="spellStart"/>
      <w:r>
        <w:rPr>
          <w:color w:val="262626"/>
          <w:sz w:val="24"/>
          <w:szCs w:val="24"/>
          <w:highlight w:val="white"/>
        </w:rPr>
        <w:t>Grabherr</w:t>
      </w:r>
      <w:proofErr w:type="spellEnd"/>
      <w:r>
        <w:rPr>
          <w:color w:val="262626"/>
          <w:sz w:val="24"/>
          <w:szCs w:val="24"/>
          <w:highlight w:val="white"/>
        </w:rPr>
        <w:t xml:space="preserve"> M G, Haas B J, </w:t>
      </w:r>
      <w:proofErr w:type="spellStart"/>
      <w:r>
        <w:rPr>
          <w:color w:val="262626"/>
          <w:sz w:val="24"/>
          <w:szCs w:val="24"/>
          <w:highlight w:val="white"/>
        </w:rPr>
        <w:t>Yassour</w:t>
      </w:r>
      <w:proofErr w:type="spellEnd"/>
      <w:r>
        <w:rPr>
          <w:color w:val="262626"/>
          <w:sz w:val="24"/>
          <w:szCs w:val="24"/>
          <w:highlight w:val="white"/>
        </w:rPr>
        <w:t xml:space="preserve"> M, et al. 2011. Full-length transcriptome assembly from RNA-Seq data without a reference genome. Nature Biotechnology 29, 644-652.</w:t>
      </w:r>
    </w:p>
    <w:p w14:paraId="74DD072C" w14:textId="77777777" w:rsidR="00D44044" w:rsidRDefault="0021510F">
      <w:pPr>
        <w:numPr>
          <w:ilvl w:val="0"/>
          <w:numId w:val="1"/>
        </w:numPr>
        <w:jc w:val="both"/>
        <w:rPr>
          <w:sz w:val="24"/>
          <w:szCs w:val="24"/>
          <w:highlight w:val="white"/>
        </w:rPr>
      </w:pPr>
      <w:r>
        <w:rPr>
          <w:sz w:val="24"/>
          <w:szCs w:val="24"/>
          <w:highlight w:val="white"/>
        </w:rPr>
        <w:t xml:space="preserve">Guo S, </w:t>
      </w:r>
      <w:proofErr w:type="spellStart"/>
      <w:r>
        <w:rPr>
          <w:sz w:val="24"/>
          <w:szCs w:val="24"/>
          <w:highlight w:val="white"/>
        </w:rPr>
        <w:t>Zuo</w:t>
      </w:r>
      <w:proofErr w:type="spellEnd"/>
      <w:r>
        <w:rPr>
          <w:sz w:val="24"/>
          <w:szCs w:val="24"/>
          <w:highlight w:val="white"/>
        </w:rPr>
        <w:t xml:space="preserve"> Y, Zhang Y, Wu C, </w:t>
      </w:r>
      <w:proofErr w:type="spellStart"/>
      <w:r>
        <w:rPr>
          <w:sz w:val="24"/>
          <w:szCs w:val="24"/>
          <w:highlight w:val="white"/>
        </w:rPr>
        <w:t>Su</w:t>
      </w:r>
      <w:proofErr w:type="spellEnd"/>
      <w:r>
        <w:rPr>
          <w:sz w:val="24"/>
          <w:szCs w:val="24"/>
          <w:highlight w:val="white"/>
        </w:rPr>
        <w:t xml:space="preserve"> W, </w:t>
      </w:r>
      <w:proofErr w:type="spellStart"/>
      <w:r>
        <w:rPr>
          <w:sz w:val="24"/>
          <w:szCs w:val="24"/>
          <w:highlight w:val="white"/>
        </w:rPr>
        <w:t>Jin</w:t>
      </w:r>
      <w:proofErr w:type="spellEnd"/>
      <w:r>
        <w:rPr>
          <w:sz w:val="24"/>
          <w:szCs w:val="24"/>
          <w:highlight w:val="white"/>
        </w:rPr>
        <w:t xml:space="preserve"> W, Yu H, </w:t>
      </w:r>
      <w:proofErr w:type="gramStart"/>
      <w:r>
        <w:rPr>
          <w:sz w:val="24"/>
          <w:szCs w:val="24"/>
          <w:highlight w:val="white"/>
        </w:rPr>
        <w:t>An</w:t>
      </w:r>
      <w:proofErr w:type="gramEnd"/>
      <w:r>
        <w:rPr>
          <w:sz w:val="24"/>
          <w:szCs w:val="24"/>
          <w:highlight w:val="white"/>
        </w:rPr>
        <w:t xml:space="preserve"> Y, and Li Q. 2017 Large-scale transcriptome comparison of sunflower genes responsive to Verticillium </w:t>
      </w:r>
      <w:proofErr w:type="spellStart"/>
      <w:r>
        <w:rPr>
          <w:sz w:val="24"/>
          <w:szCs w:val="24"/>
          <w:highlight w:val="white"/>
        </w:rPr>
        <w:t>dahliae.BMC</w:t>
      </w:r>
      <w:proofErr w:type="spellEnd"/>
      <w:r>
        <w:rPr>
          <w:sz w:val="24"/>
          <w:szCs w:val="24"/>
          <w:highlight w:val="white"/>
        </w:rPr>
        <w:t xml:space="preserve"> Genomics.18:42. doi:10.1186/s12864-016-3386-7.</w:t>
      </w:r>
    </w:p>
    <w:p w14:paraId="5E691EFD" w14:textId="77777777" w:rsidR="00D44044" w:rsidRDefault="0021510F">
      <w:pPr>
        <w:numPr>
          <w:ilvl w:val="0"/>
          <w:numId w:val="1"/>
        </w:numPr>
        <w:jc w:val="both"/>
        <w:rPr>
          <w:sz w:val="24"/>
          <w:szCs w:val="24"/>
        </w:rPr>
      </w:pPr>
      <w:r>
        <w:rPr>
          <w:sz w:val="24"/>
          <w:szCs w:val="24"/>
          <w:highlight w:val="white"/>
        </w:rPr>
        <w:t xml:space="preserve">Jiménez-Ruiz J, Leyva-Pérez MO, Gómez-Lama </w:t>
      </w:r>
      <w:proofErr w:type="spellStart"/>
      <w:r>
        <w:rPr>
          <w:sz w:val="24"/>
          <w:szCs w:val="24"/>
          <w:highlight w:val="white"/>
        </w:rPr>
        <w:t>Cabanás</w:t>
      </w:r>
      <w:proofErr w:type="spellEnd"/>
      <w:r>
        <w:rPr>
          <w:sz w:val="24"/>
          <w:szCs w:val="24"/>
          <w:highlight w:val="white"/>
        </w:rPr>
        <w:t xml:space="preserve"> C, Barroso JB, </w:t>
      </w:r>
      <w:proofErr w:type="spellStart"/>
      <w:r>
        <w:rPr>
          <w:sz w:val="24"/>
          <w:szCs w:val="24"/>
          <w:highlight w:val="white"/>
        </w:rPr>
        <w:t>Luque</w:t>
      </w:r>
      <w:proofErr w:type="spellEnd"/>
      <w:r>
        <w:rPr>
          <w:sz w:val="24"/>
          <w:szCs w:val="24"/>
          <w:highlight w:val="white"/>
        </w:rPr>
        <w:t xml:space="preserve"> F, Mercado-Blanco J. 2019. The Transcriptome of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Responds Differentially Depending on the Disease Susceptibility Level of the Olive (</w:t>
      </w:r>
      <w:r>
        <w:rPr>
          <w:i/>
          <w:sz w:val="24"/>
          <w:szCs w:val="24"/>
          <w:highlight w:val="white"/>
        </w:rPr>
        <w:t xml:space="preserve">Olea </w:t>
      </w:r>
      <w:proofErr w:type="spellStart"/>
      <w:r>
        <w:rPr>
          <w:i/>
          <w:sz w:val="24"/>
          <w:szCs w:val="24"/>
          <w:highlight w:val="white"/>
        </w:rPr>
        <w:t>europaea</w:t>
      </w:r>
      <w:proofErr w:type="spellEnd"/>
      <w:r>
        <w:rPr>
          <w:sz w:val="24"/>
          <w:szCs w:val="24"/>
          <w:highlight w:val="white"/>
        </w:rPr>
        <w:t xml:space="preserve"> L.) Cultivar. Genes</w:t>
      </w:r>
      <w:r>
        <w:rPr>
          <w:i/>
          <w:sz w:val="24"/>
          <w:szCs w:val="24"/>
          <w:highlight w:val="white"/>
        </w:rPr>
        <w:t>. 10</w:t>
      </w:r>
      <w:r>
        <w:rPr>
          <w:sz w:val="24"/>
          <w:szCs w:val="24"/>
          <w:highlight w:val="white"/>
        </w:rPr>
        <w:t>, 251.</w:t>
      </w:r>
    </w:p>
    <w:p w14:paraId="01D6C16E" w14:textId="77777777" w:rsidR="00D44044" w:rsidRDefault="0021510F">
      <w:pPr>
        <w:numPr>
          <w:ilvl w:val="0"/>
          <w:numId w:val="1"/>
        </w:numPr>
        <w:jc w:val="both"/>
        <w:rPr>
          <w:sz w:val="24"/>
          <w:szCs w:val="24"/>
        </w:rPr>
      </w:pPr>
      <w:proofErr w:type="spellStart"/>
      <w:r>
        <w:rPr>
          <w:sz w:val="24"/>
          <w:szCs w:val="24"/>
          <w:shd w:val="clear" w:color="auto" w:fill="FCFCFC"/>
        </w:rPr>
        <w:t>Jin</w:t>
      </w:r>
      <w:proofErr w:type="spellEnd"/>
      <w:r>
        <w:rPr>
          <w:sz w:val="24"/>
          <w:szCs w:val="24"/>
          <w:shd w:val="clear" w:color="auto" w:fill="FCFCFC"/>
        </w:rPr>
        <w:t xml:space="preserve"> L, Chen D, Liao S. </w:t>
      </w:r>
      <w:r>
        <w:rPr>
          <w:i/>
          <w:sz w:val="24"/>
          <w:szCs w:val="24"/>
          <w:shd w:val="clear" w:color="auto" w:fill="FCFCFC"/>
        </w:rPr>
        <w:t>et al.</w:t>
      </w:r>
      <w:r>
        <w:rPr>
          <w:sz w:val="24"/>
          <w:szCs w:val="24"/>
          <w:shd w:val="clear" w:color="auto" w:fill="FCFCFC"/>
        </w:rPr>
        <w:t xml:space="preserve"> 2019. Transcriptome analysis reveals downregulation of virulence-associated genes expression in a low virulence </w:t>
      </w:r>
      <w:r>
        <w:rPr>
          <w:i/>
          <w:sz w:val="24"/>
          <w:szCs w:val="24"/>
          <w:shd w:val="clear" w:color="auto" w:fill="FCFCFC"/>
        </w:rPr>
        <w:t xml:space="preserve">Verticillium </w:t>
      </w:r>
      <w:proofErr w:type="spellStart"/>
      <w:r>
        <w:rPr>
          <w:i/>
          <w:sz w:val="24"/>
          <w:szCs w:val="24"/>
          <w:shd w:val="clear" w:color="auto" w:fill="FCFCFC"/>
        </w:rPr>
        <w:t>dahliae</w:t>
      </w:r>
      <w:proofErr w:type="spellEnd"/>
      <w:r>
        <w:rPr>
          <w:sz w:val="24"/>
          <w:szCs w:val="24"/>
          <w:shd w:val="clear" w:color="auto" w:fill="FCFCFC"/>
        </w:rPr>
        <w:t xml:space="preserve"> strain. Arch Microbiol. 201, 927–941. https://doi.org/10.1007/s00203-019-01663-7</w:t>
      </w:r>
    </w:p>
    <w:p w14:paraId="26C7538F" w14:textId="77777777" w:rsidR="00D44044" w:rsidRDefault="0021510F">
      <w:pPr>
        <w:numPr>
          <w:ilvl w:val="0"/>
          <w:numId w:val="1"/>
        </w:numPr>
        <w:jc w:val="both"/>
        <w:rPr>
          <w:sz w:val="24"/>
          <w:szCs w:val="24"/>
        </w:rPr>
      </w:pPr>
      <w:r>
        <w:rPr>
          <w:sz w:val="24"/>
          <w:szCs w:val="24"/>
        </w:rPr>
        <w:t xml:space="preserve">Johnson DA and Dung JKS. 2010. Verticillium wilt of potato - The pathogen, disease and management. Can. J. Plant </w:t>
      </w:r>
      <w:proofErr w:type="spellStart"/>
      <w:r>
        <w:rPr>
          <w:sz w:val="24"/>
          <w:szCs w:val="24"/>
        </w:rPr>
        <w:t>Pathol</w:t>
      </w:r>
      <w:proofErr w:type="spellEnd"/>
      <w:r>
        <w:rPr>
          <w:sz w:val="24"/>
          <w:szCs w:val="24"/>
        </w:rPr>
        <w:t>. 32:58-67.</w:t>
      </w:r>
    </w:p>
    <w:p w14:paraId="47DD4A13" w14:textId="77777777" w:rsidR="00D44044" w:rsidRDefault="0021510F">
      <w:pPr>
        <w:numPr>
          <w:ilvl w:val="0"/>
          <w:numId w:val="1"/>
        </w:numPr>
        <w:jc w:val="both"/>
        <w:rPr>
          <w:sz w:val="24"/>
          <w:szCs w:val="24"/>
        </w:rPr>
      </w:pPr>
      <w:r>
        <w:rPr>
          <w:color w:val="202020"/>
          <w:sz w:val="24"/>
          <w:szCs w:val="24"/>
          <w:highlight w:val="white"/>
        </w:rPr>
        <w:lastRenderedPageBreak/>
        <w:t xml:space="preserve">Klosterman SJ, Subbarao KV, Kang S, Veronese P, Gold SE, </w:t>
      </w:r>
      <w:proofErr w:type="spellStart"/>
      <w:r>
        <w:rPr>
          <w:color w:val="202020"/>
          <w:sz w:val="24"/>
          <w:szCs w:val="24"/>
          <w:highlight w:val="white"/>
        </w:rPr>
        <w:t>Thomma</w:t>
      </w:r>
      <w:proofErr w:type="spellEnd"/>
      <w:r>
        <w:rPr>
          <w:color w:val="202020"/>
          <w:sz w:val="24"/>
          <w:szCs w:val="24"/>
          <w:highlight w:val="white"/>
        </w:rPr>
        <w:t xml:space="preserve"> BPHJ, et al. 2011. Comparative Genomics Yields Insights into Niche Adaptation of Plant Vascular Wilt Pathogens. </w:t>
      </w:r>
      <w:proofErr w:type="spellStart"/>
      <w:r>
        <w:rPr>
          <w:color w:val="202020"/>
          <w:sz w:val="24"/>
          <w:szCs w:val="24"/>
          <w:highlight w:val="white"/>
        </w:rPr>
        <w:t>PLoS</w:t>
      </w:r>
      <w:proofErr w:type="spellEnd"/>
      <w:r>
        <w:rPr>
          <w:color w:val="202020"/>
          <w:sz w:val="24"/>
          <w:szCs w:val="24"/>
          <w:highlight w:val="white"/>
        </w:rPr>
        <w:t xml:space="preserve"> </w:t>
      </w:r>
      <w:proofErr w:type="spellStart"/>
      <w:r>
        <w:rPr>
          <w:color w:val="202020"/>
          <w:sz w:val="24"/>
          <w:szCs w:val="24"/>
          <w:highlight w:val="white"/>
        </w:rPr>
        <w:t>Pathog</w:t>
      </w:r>
      <w:proofErr w:type="spellEnd"/>
      <w:r>
        <w:rPr>
          <w:color w:val="202020"/>
          <w:sz w:val="24"/>
          <w:szCs w:val="24"/>
          <w:highlight w:val="white"/>
        </w:rPr>
        <w:t xml:space="preserve"> 7(7): e1002137. https://doi.org/10.1371/journal.ppat.1002137</w:t>
      </w:r>
    </w:p>
    <w:p w14:paraId="0F6FA36E" w14:textId="77777777" w:rsidR="00D44044" w:rsidRDefault="0021510F">
      <w:pPr>
        <w:numPr>
          <w:ilvl w:val="0"/>
          <w:numId w:val="1"/>
        </w:numPr>
        <w:jc w:val="both"/>
        <w:rPr>
          <w:sz w:val="24"/>
          <w:szCs w:val="24"/>
        </w:rPr>
      </w:pPr>
      <w:r>
        <w:rPr>
          <w:sz w:val="24"/>
          <w:szCs w:val="24"/>
        </w:rPr>
        <w:t xml:space="preserve">Kumar, GNM, </w:t>
      </w:r>
      <w:proofErr w:type="spellStart"/>
      <w:r>
        <w:rPr>
          <w:sz w:val="24"/>
          <w:szCs w:val="24"/>
        </w:rPr>
        <w:t>Iyer</w:t>
      </w:r>
      <w:proofErr w:type="spellEnd"/>
      <w:r>
        <w:rPr>
          <w:sz w:val="24"/>
          <w:szCs w:val="24"/>
        </w:rPr>
        <w:t xml:space="preserve"> S, Knowles NR. 2007. Extraction of RNA from Fresh, Frozen, and Lyophilized Tuber and Root Tissues. </w:t>
      </w:r>
      <w:r>
        <w:rPr>
          <w:rFonts w:ascii="Roboto" w:eastAsia="Roboto" w:hAnsi="Roboto" w:cs="Roboto"/>
          <w:sz w:val="24"/>
          <w:szCs w:val="24"/>
        </w:rPr>
        <w:t>Journal of Agricultural and Food Chemistry. 55: 1674-1678. Doi: 10.1021/jf062941m</w:t>
      </w:r>
    </w:p>
    <w:p w14:paraId="48DD7559" w14:textId="77777777" w:rsidR="00D44044" w:rsidRDefault="0021510F">
      <w:pPr>
        <w:numPr>
          <w:ilvl w:val="0"/>
          <w:numId w:val="1"/>
        </w:numPr>
        <w:jc w:val="both"/>
        <w:rPr>
          <w:sz w:val="24"/>
          <w:szCs w:val="24"/>
        </w:rPr>
      </w:pPr>
      <w:r>
        <w:rPr>
          <w:sz w:val="24"/>
          <w:szCs w:val="24"/>
          <w:highlight w:val="white"/>
        </w:rPr>
        <w:t xml:space="preserve">Langmead B, and </w:t>
      </w:r>
      <w:proofErr w:type="spellStart"/>
      <w:r>
        <w:rPr>
          <w:sz w:val="24"/>
          <w:szCs w:val="24"/>
          <w:highlight w:val="white"/>
        </w:rPr>
        <w:t>Salzberg</w:t>
      </w:r>
      <w:proofErr w:type="spellEnd"/>
      <w:r>
        <w:rPr>
          <w:sz w:val="24"/>
          <w:szCs w:val="24"/>
          <w:highlight w:val="white"/>
        </w:rPr>
        <w:t xml:space="preserve"> SL. 2012. Fast gapped-read alignment with Bowtie 2. Nat Methods. 9(4):357–U354.</w:t>
      </w:r>
    </w:p>
    <w:p w14:paraId="72EBAE9F" w14:textId="77777777" w:rsidR="00D44044" w:rsidRDefault="0021510F">
      <w:pPr>
        <w:numPr>
          <w:ilvl w:val="0"/>
          <w:numId w:val="1"/>
        </w:numPr>
        <w:jc w:val="both"/>
        <w:rPr>
          <w:sz w:val="24"/>
          <w:szCs w:val="24"/>
          <w:highlight w:val="white"/>
        </w:rPr>
      </w:pPr>
      <w:r>
        <w:rPr>
          <w:sz w:val="24"/>
          <w:szCs w:val="24"/>
          <w:highlight w:val="white"/>
        </w:rPr>
        <w:t xml:space="preserve">Love MI, Huber W, and Anders S. 2014. Moderated estimation of fold change and dispersion for RNA-seq data with DESeq2. Genome Biol. 15:550. </w:t>
      </w:r>
      <w:proofErr w:type="spellStart"/>
      <w:r>
        <w:rPr>
          <w:sz w:val="24"/>
          <w:szCs w:val="24"/>
          <w:highlight w:val="white"/>
        </w:rPr>
        <w:t>doi</w:t>
      </w:r>
      <w:proofErr w:type="spellEnd"/>
      <w:r>
        <w:rPr>
          <w:sz w:val="24"/>
          <w:szCs w:val="24"/>
          <w:highlight w:val="white"/>
        </w:rPr>
        <w:t>: 10.1186/s13059-014-0550-8.</w:t>
      </w:r>
    </w:p>
    <w:p w14:paraId="5696FB0D" w14:textId="77777777" w:rsidR="00D44044" w:rsidRDefault="0021510F">
      <w:pPr>
        <w:numPr>
          <w:ilvl w:val="0"/>
          <w:numId w:val="1"/>
        </w:numPr>
        <w:jc w:val="both"/>
        <w:rPr>
          <w:sz w:val="24"/>
          <w:szCs w:val="24"/>
        </w:rPr>
      </w:pPr>
      <w:r>
        <w:rPr>
          <w:sz w:val="24"/>
          <w:szCs w:val="24"/>
        </w:rPr>
        <w:t xml:space="preserve">Malcolm GM, </w:t>
      </w:r>
      <w:proofErr w:type="spellStart"/>
      <w:r>
        <w:rPr>
          <w:sz w:val="24"/>
          <w:szCs w:val="24"/>
        </w:rPr>
        <w:t>Kuldau</w:t>
      </w:r>
      <w:proofErr w:type="spellEnd"/>
      <w:r>
        <w:rPr>
          <w:sz w:val="24"/>
          <w:szCs w:val="24"/>
        </w:rPr>
        <w:t xml:space="preserve"> GA, </w:t>
      </w:r>
      <w:proofErr w:type="spellStart"/>
      <w:r>
        <w:rPr>
          <w:sz w:val="24"/>
          <w:szCs w:val="24"/>
        </w:rPr>
        <w:t>Gugino</w:t>
      </w:r>
      <w:proofErr w:type="spellEnd"/>
      <w:r>
        <w:rPr>
          <w:sz w:val="24"/>
          <w:szCs w:val="24"/>
        </w:rPr>
        <w:t xml:space="preserve"> BK, and Jiménez-</w:t>
      </w:r>
      <w:proofErr w:type="spellStart"/>
      <w:r>
        <w:rPr>
          <w:sz w:val="24"/>
          <w:szCs w:val="24"/>
        </w:rPr>
        <w:t>Gasco</w:t>
      </w:r>
      <w:proofErr w:type="spellEnd"/>
      <w:r>
        <w:rPr>
          <w:sz w:val="24"/>
          <w:szCs w:val="24"/>
        </w:rPr>
        <w:t xml:space="preserve"> MM. 2013. Hidden host plant associations of soilborne fungal pathogens: An ecological perspective. Phytopathology 103:538-544. </w:t>
      </w:r>
    </w:p>
    <w:p w14:paraId="792A1423" w14:textId="77777777" w:rsidR="00D44044" w:rsidRDefault="0021510F">
      <w:pPr>
        <w:numPr>
          <w:ilvl w:val="0"/>
          <w:numId w:val="1"/>
        </w:numPr>
        <w:jc w:val="both"/>
        <w:rPr>
          <w:sz w:val="24"/>
          <w:szCs w:val="24"/>
        </w:rPr>
      </w:pPr>
      <w:r>
        <w:rPr>
          <w:sz w:val="24"/>
          <w:szCs w:val="24"/>
          <w:highlight w:val="white"/>
        </w:rPr>
        <w:t xml:space="preserve">Moriya, Y, Itoh M, Okuda S, Yoshizawa A, and </w:t>
      </w:r>
      <w:proofErr w:type="spellStart"/>
      <w:r>
        <w:rPr>
          <w:sz w:val="24"/>
          <w:szCs w:val="24"/>
          <w:highlight w:val="white"/>
        </w:rPr>
        <w:t>Kanehisa</w:t>
      </w:r>
      <w:proofErr w:type="spellEnd"/>
      <w:r>
        <w:rPr>
          <w:sz w:val="24"/>
          <w:szCs w:val="24"/>
          <w:highlight w:val="white"/>
        </w:rPr>
        <w:t xml:space="preserve"> M. 2007. KAAS: an automatic genome annotation and pathway reconstruction server. Nucleic Acids Res. 35, W182-W185.</w:t>
      </w:r>
    </w:p>
    <w:p w14:paraId="5E536A90" w14:textId="77777777" w:rsidR="00D44044" w:rsidRDefault="0021510F">
      <w:pPr>
        <w:numPr>
          <w:ilvl w:val="0"/>
          <w:numId w:val="1"/>
        </w:numPr>
        <w:jc w:val="both"/>
        <w:rPr>
          <w:sz w:val="24"/>
          <w:szCs w:val="24"/>
        </w:rPr>
      </w:pPr>
      <w:proofErr w:type="spellStart"/>
      <w:r>
        <w:rPr>
          <w:sz w:val="24"/>
          <w:szCs w:val="24"/>
        </w:rPr>
        <w:t>Pegg</w:t>
      </w:r>
      <w:proofErr w:type="spellEnd"/>
      <w:r>
        <w:rPr>
          <w:sz w:val="24"/>
          <w:szCs w:val="24"/>
        </w:rPr>
        <w:t xml:space="preserve">, G. F., and Brady, B. L. 2002. Verticillium </w:t>
      </w:r>
      <w:proofErr w:type="spellStart"/>
      <w:r>
        <w:rPr>
          <w:sz w:val="24"/>
          <w:szCs w:val="24"/>
        </w:rPr>
        <w:t>Wilts.</w:t>
      </w:r>
      <w:proofErr w:type="spellEnd"/>
      <w:r>
        <w:rPr>
          <w:sz w:val="24"/>
          <w:szCs w:val="24"/>
        </w:rPr>
        <w:t xml:space="preserve"> CABI Publishing, Wallingford, Oxon, UK. </w:t>
      </w:r>
    </w:p>
    <w:p w14:paraId="412C0D39" w14:textId="77777777" w:rsidR="00D44044" w:rsidRDefault="0021510F">
      <w:pPr>
        <w:numPr>
          <w:ilvl w:val="0"/>
          <w:numId w:val="1"/>
        </w:numPr>
        <w:jc w:val="both"/>
        <w:rPr>
          <w:sz w:val="24"/>
          <w:szCs w:val="24"/>
        </w:rPr>
      </w:pPr>
      <w:r>
        <w:rPr>
          <w:sz w:val="24"/>
          <w:szCs w:val="24"/>
          <w:highlight w:val="white"/>
        </w:rPr>
        <w:t xml:space="preserve"> R Core Team. 2019. R: A language and environment for statistical</w:t>
      </w:r>
    </w:p>
    <w:p w14:paraId="520427A9" w14:textId="77777777" w:rsidR="00D44044" w:rsidRDefault="0021510F">
      <w:pPr>
        <w:ind w:left="720"/>
        <w:jc w:val="both"/>
        <w:rPr>
          <w:sz w:val="24"/>
          <w:szCs w:val="24"/>
          <w:highlight w:val="white"/>
        </w:rPr>
      </w:pPr>
      <w:r>
        <w:rPr>
          <w:sz w:val="24"/>
          <w:szCs w:val="24"/>
          <w:highlight w:val="white"/>
        </w:rPr>
        <w:t>computing. R Foundation for Statistical Computing, Vienna, Austria.</w:t>
      </w:r>
    </w:p>
    <w:p w14:paraId="04726414" w14:textId="77777777" w:rsidR="00D44044" w:rsidRDefault="0021510F">
      <w:pPr>
        <w:ind w:left="720"/>
        <w:jc w:val="both"/>
        <w:rPr>
          <w:sz w:val="24"/>
          <w:szCs w:val="24"/>
        </w:rPr>
      </w:pPr>
      <w:r>
        <w:rPr>
          <w:sz w:val="24"/>
          <w:szCs w:val="24"/>
          <w:highlight w:val="white"/>
        </w:rPr>
        <w:t>URL https://www.R-project.org/.</w:t>
      </w:r>
    </w:p>
    <w:p w14:paraId="3375F309" w14:textId="77777777" w:rsidR="00D44044" w:rsidRDefault="0021510F">
      <w:pPr>
        <w:numPr>
          <w:ilvl w:val="0"/>
          <w:numId w:val="1"/>
        </w:numPr>
        <w:jc w:val="both"/>
        <w:rPr>
          <w:sz w:val="24"/>
          <w:szCs w:val="24"/>
        </w:rPr>
      </w:pPr>
      <w:r>
        <w:rPr>
          <w:sz w:val="24"/>
          <w:szCs w:val="24"/>
          <w:highlight w:val="white"/>
        </w:rPr>
        <w:t xml:space="preserve">Sun Q, Jiang H, Zhu X, Wang W, He X, Shi Y, Yuan Y, Du X and Cai Y. 2013. Analysis of sea-island cotton and upland cotton in response to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 xml:space="preserve"> </w:t>
      </w:r>
      <w:r>
        <w:rPr>
          <w:sz w:val="24"/>
          <w:szCs w:val="24"/>
          <w:highlight w:val="white"/>
        </w:rPr>
        <w:t xml:space="preserve">infection by RNA sequencing. BMC Genomics 14, 852. </w:t>
      </w:r>
      <w:hyperlink r:id="rId23">
        <w:r>
          <w:rPr>
            <w:color w:val="1155CC"/>
            <w:sz w:val="24"/>
            <w:szCs w:val="24"/>
            <w:highlight w:val="white"/>
            <w:u w:val="single"/>
          </w:rPr>
          <w:t>https://doi.org/10.1186/1471-2164-14-852</w:t>
        </w:r>
      </w:hyperlink>
      <w:r>
        <w:rPr>
          <w:sz w:val="24"/>
          <w:szCs w:val="24"/>
          <w:highlight w:val="white"/>
        </w:rPr>
        <w:t>.</w:t>
      </w:r>
    </w:p>
    <w:p w14:paraId="4EF97AB5" w14:textId="77777777" w:rsidR="00D44044" w:rsidRDefault="0021510F">
      <w:pPr>
        <w:numPr>
          <w:ilvl w:val="0"/>
          <w:numId w:val="1"/>
        </w:numPr>
        <w:jc w:val="both"/>
        <w:rPr>
          <w:sz w:val="24"/>
          <w:szCs w:val="24"/>
          <w:highlight w:val="white"/>
        </w:rPr>
      </w:pPr>
      <w:r>
        <w:rPr>
          <w:sz w:val="24"/>
          <w:szCs w:val="24"/>
          <w:highlight w:val="white"/>
        </w:rPr>
        <w:t xml:space="preserve">Scholz SS, Schmidt-Heck W, </w:t>
      </w:r>
      <w:proofErr w:type="spellStart"/>
      <w:r>
        <w:rPr>
          <w:sz w:val="24"/>
          <w:szCs w:val="24"/>
          <w:highlight w:val="white"/>
        </w:rPr>
        <w:t>Guthke</w:t>
      </w:r>
      <w:proofErr w:type="spellEnd"/>
      <w:r>
        <w:rPr>
          <w:sz w:val="24"/>
          <w:szCs w:val="24"/>
          <w:highlight w:val="white"/>
        </w:rPr>
        <w:t xml:space="preserve"> R, </w:t>
      </w:r>
      <w:proofErr w:type="spellStart"/>
      <w:r>
        <w:rPr>
          <w:sz w:val="24"/>
          <w:szCs w:val="24"/>
          <w:highlight w:val="white"/>
        </w:rPr>
        <w:t>Furch</w:t>
      </w:r>
      <w:proofErr w:type="spellEnd"/>
      <w:r>
        <w:rPr>
          <w:sz w:val="24"/>
          <w:szCs w:val="24"/>
          <w:highlight w:val="white"/>
        </w:rPr>
        <w:t xml:space="preserve"> ACU, </w:t>
      </w:r>
      <w:proofErr w:type="spellStart"/>
      <w:r>
        <w:rPr>
          <w:sz w:val="24"/>
          <w:szCs w:val="24"/>
          <w:highlight w:val="white"/>
        </w:rPr>
        <w:t>Reichelt</w:t>
      </w:r>
      <w:proofErr w:type="spellEnd"/>
      <w:r>
        <w:rPr>
          <w:sz w:val="24"/>
          <w:szCs w:val="24"/>
          <w:highlight w:val="white"/>
        </w:rPr>
        <w:t xml:space="preserve"> M, </w:t>
      </w:r>
      <w:proofErr w:type="spellStart"/>
      <w:r>
        <w:rPr>
          <w:sz w:val="24"/>
          <w:szCs w:val="24"/>
          <w:highlight w:val="white"/>
        </w:rPr>
        <w:t>Gershenzon</w:t>
      </w:r>
      <w:proofErr w:type="spellEnd"/>
      <w:r>
        <w:rPr>
          <w:sz w:val="24"/>
          <w:szCs w:val="24"/>
          <w:highlight w:val="white"/>
        </w:rPr>
        <w:t xml:space="preserve"> J and </w:t>
      </w:r>
      <w:proofErr w:type="spellStart"/>
      <w:r>
        <w:rPr>
          <w:sz w:val="24"/>
          <w:szCs w:val="24"/>
          <w:highlight w:val="white"/>
        </w:rPr>
        <w:t>Oelmüller</w:t>
      </w:r>
      <w:proofErr w:type="spellEnd"/>
      <w:r>
        <w:rPr>
          <w:sz w:val="24"/>
          <w:szCs w:val="24"/>
          <w:highlight w:val="white"/>
        </w:rPr>
        <w:t xml:space="preserve"> R. 2018. </w:t>
      </w:r>
      <w:r>
        <w:rPr>
          <w:i/>
          <w:sz w:val="24"/>
          <w:szCs w:val="24"/>
          <w:highlight w:val="white"/>
        </w:rPr>
        <w:t xml:space="preserve">Verticillium </w:t>
      </w:r>
      <w:proofErr w:type="spellStart"/>
      <w:r>
        <w:rPr>
          <w:i/>
          <w:sz w:val="24"/>
          <w:szCs w:val="24"/>
          <w:highlight w:val="white"/>
        </w:rPr>
        <w:t>dahliae</w:t>
      </w:r>
      <w:proofErr w:type="spellEnd"/>
      <w:r>
        <w:rPr>
          <w:i/>
          <w:sz w:val="24"/>
          <w:szCs w:val="24"/>
          <w:highlight w:val="white"/>
        </w:rPr>
        <w:t>-Arabidopsis</w:t>
      </w:r>
      <w:r>
        <w:rPr>
          <w:sz w:val="24"/>
          <w:szCs w:val="24"/>
          <w:highlight w:val="white"/>
        </w:rPr>
        <w:t xml:space="preserve"> Interaction Causes Changes in Gene Expression Profiles and </w:t>
      </w:r>
      <w:proofErr w:type="spellStart"/>
      <w:r>
        <w:rPr>
          <w:sz w:val="24"/>
          <w:szCs w:val="24"/>
          <w:highlight w:val="white"/>
        </w:rPr>
        <w:t>Jasmonate</w:t>
      </w:r>
      <w:proofErr w:type="spellEnd"/>
      <w:r>
        <w:rPr>
          <w:sz w:val="24"/>
          <w:szCs w:val="24"/>
          <w:highlight w:val="white"/>
        </w:rPr>
        <w:t xml:space="preserve"> Levels on Different Time Scales. Front. Microbiol. 9:217. </w:t>
      </w:r>
      <w:proofErr w:type="spellStart"/>
      <w:r>
        <w:rPr>
          <w:sz w:val="24"/>
          <w:szCs w:val="24"/>
          <w:highlight w:val="white"/>
        </w:rPr>
        <w:t>doi</w:t>
      </w:r>
      <w:proofErr w:type="spellEnd"/>
      <w:r>
        <w:rPr>
          <w:sz w:val="24"/>
          <w:szCs w:val="24"/>
          <w:highlight w:val="white"/>
        </w:rPr>
        <w:t>: 10.3389/fmicb.2018.00217.</w:t>
      </w:r>
    </w:p>
    <w:p w14:paraId="53E554CF" w14:textId="77777777" w:rsidR="00D44044" w:rsidRDefault="0021510F">
      <w:pPr>
        <w:numPr>
          <w:ilvl w:val="0"/>
          <w:numId w:val="1"/>
        </w:numPr>
        <w:shd w:val="clear" w:color="auto" w:fill="FFFFFF"/>
        <w:jc w:val="both"/>
        <w:rPr>
          <w:sz w:val="24"/>
          <w:szCs w:val="24"/>
          <w:highlight w:val="white"/>
        </w:rPr>
      </w:pPr>
      <w:proofErr w:type="spellStart"/>
      <w:r>
        <w:rPr>
          <w:rFonts w:ascii="Roboto" w:eastAsia="Roboto" w:hAnsi="Roboto" w:cs="Roboto"/>
          <w:color w:val="222222"/>
          <w:sz w:val="24"/>
          <w:szCs w:val="24"/>
          <w:highlight w:val="white"/>
        </w:rPr>
        <w:t>Trapnell</w:t>
      </w:r>
      <w:proofErr w:type="spellEnd"/>
      <w:r>
        <w:rPr>
          <w:rFonts w:ascii="Roboto" w:eastAsia="Roboto" w:hAnsi="Roboto" w:cs="Roboto"/>
          <w:color w:val="222222"/>
          <w:sz w:val="24"/>
          <w:szCs w:val="24"/>
          <w:highlight w:val="white"/>
        </w:rPr>
        <w:t xml:space="preserve"> C, Williams B, </w:t>
      </w:r>
      <w:proofErr w:type="spellStart"/>
      <w:r>
        <w:rPr>
          <w:rFonts w:ascii="Roboto" w:eastAsia="Roboto" w:hAnsi="Roboto" w:cs="Roboto"/>
          <w:color w:val="222222"/>
          <w:sz w:val="24"/>
          <w:szCs w:val="24"/>
          <w:highlight w:val="white"/>
        </w:rPr>
        <w:t>Pertea</w:t>
      </w:r>
      <w:proofErr w:type="spellEnd"/>
      <w:r>
        <w:rPr>
          <w:rFonts w:ascii="Roboto" w:eastAsia="Roboto" w:hAnsi="Roboto" w:cs="Roboto"/>
          <w:color w:val="222222"/>
          <w:sz w:val="24"/>
          <w:szCs w:val="24"/>
          <w:highlight w:val="white"/>
        </w:rPr>
        <w:t xml:space="preserve"> G.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2010. Transcript assembly and quantification by RNA-Seq reveals unannotated transcripts and isoform switching during cell differentiation. </w:t>
      </w:r>
      <w:r>
        <w:rPr>
          <w:rFonts w:ascii="Roboto" w:eastAsia="Roboto" w:hAnsi="Roboto" w:cs="Roboto"/>
          <w:i/>
          <w:color w:val="222222"/>
          <w:sz w:val="24"/>
          <w:szCs w:val="24"/>
          <w:highlight w:val="white"/>
        </w:rPr>
        <w:t xml:space="preserve">Nat </w:t>
      </w:r>
      <w:proofErr w:type="spellStart"/>
      <w:r>
        <w:rPr>
          <w:rFonts w:ascii="Roboto" w:eastAsia="Roboto" w:hAnsi="Roboto" w:cs="Roboto"/>
          <w:i/>
          <w:color w:val="222222"/>
          <w:sz w:val="24"/>
          <w:szCs w:val="24"/>
          <w:highlight w:val="white"/>
        </w:rPr>
        <w:t>Biotechnol</w:t>
      </w:r>
      <w:proofErr w:type="spellEnd"/>
      <w:r>
        <w:rPr>
          <w:rFonts w:ascii="Roboto" w:eastAsia="Roboto" w:hAnsi="Roboto" w:cs="Roboto"/>
          <w:color w:val="222222"/>
          <w:sz w:val="24"/>
          <w:szCs w:val="24"/>
          <w:highlight w:val="white"/>
        </w:rPr>
        <w:t xml:space="preserve"> 28, 511–515. https://doi.org/10.1038/nbt.1621</w:t>
      </w:r>
    </w:p>
    <w:p w14:paraId="1FF367FC" w14:textId="77777777" w:rsidR="00D44044" w:rsidRDefault="0021510F">
      <w:pPr>
        <w:numPr>
          <w:ilvl w:val="0"/>
          <w:numId w:val="1"/>
        </w:numPr>
        <w:jc w:val="both"/>
        <w:rPr>
          <w:sz w:val="24"/>
          <w:szCs w:val="24"/>
          <w:highlight w:val="white"/>
        </w:rPr>
      </w:pPr>
      <w:r>
        <w:rPr>
          <w:sz w:val="24"/>
          <w:szCs w:val="24"/>
          <w:highlight w:val="white"/>
        </w:rPr>
        <w:t xml:space="preserve">Tan G, Liu K, Kang J, Xu K, Zhang Y, </w:t>
      </w:r>
      <w:proofErr w:type="spellStart"/>
      <w:r>
        <w:rPr>
          <w:sz w:val="24"/>
          <w:szCs w:val="24"/>
          <w:highlight w:val="white"/>
        </w:rPr>
        <w:t>Lizong</w:t>
      </w:r>
      <w:proofErr w:type="spellEnd"/>
      <w:r>
        <w:rPr>
          <w:sz w:val="24"/>
          <w:szCs w:val="24"/>
          <w:highlight w:val="white"/>
        </w:rPr>
        <w:t xml:space="preserve"> H, Zhang J, Li C. 2015. Transcriptome analysis of the compatible interaction of tomato with </w:t>
      </w:r>
      <w:r>
        <w:rPr>
          <w:i/>
          <w:sz w:val="24"/>
          <w:szCs w:val="24"/>
          <w:highlight w:val="white"/>
        </w:rPr>
        <w:t xml:space="preserve">Verticillium </w:t>
      </w:r>
      <w:proofErr w:type="spellStart"/>
      <w:r>
        <w:rPr>
          <w:i/>
          <w:sz w:val="24"/>
          <w:szCs w:val="24"/>
          <w:highlight w:val="white"/>
        </w:rPr>
        <w:t>dahliae</w:t>
      </w:r>
      <w:proofErr w:type="spellEnd"/>
      <w:r>
        <w:rPr>
          <w:sz w:val="24"/>
          <w:szCs w:val="24"/>
          <w:highlight w:val="white"/>
        </w:rPr>
        <w:t xml:space="preserve">. Frontiers in Plant Science. 6:428. </w:t>
      </w:r>
      <w:hyperlink r:id="rId24">
        <w:r>
          <w:rPr>
            <w:color w:val="020202"/>
            <w:sz w:val="24"/>
            <w:szCs w:val="24"/>
            <w:highlight w:val="white"/>
          </w:rPr>
          <w:t>https://doi.org/10.3389/fpls.2015.00428</w:t>
        </w:r>
      </w:hyperlink>
      <w:r>
        <w:rPr>
          <w:sz w:val="24"/>
          <w:szCs w:val="24"/>
          <w:highlight w:val="white"/>
        </w:rPr>
        <w:t xml:space="preserve"> </w:t>
      </w:r>
    </w:p>
    <w:p w14:paraId="57E8FFC5" w14:textId="77777777" w:rsidR="00D44044" w:rsidRDefault="0021510F">
      <w:pPr>
        <w:numPr>
          <w:ilvl w:val="0"/>
          <w:numId w:val="1"/>
        </w:numPr>
        <w:jc w:val="both"/>
        <w:rPr>
          <w:sz w:val="24"/>
          <w:szCs w:val="24"/>
        </w:rPr>
      </w:pPr>
      <w:proofErr w:type="spellStart"/>
      <w:r>
        <w:rPr>
          <w:sz w:val="24"/>
          <w:szCs w:val="24"/>
        </w:rPr>
        <w:t>Tsror</w:t>
      </w:r>
      <w:proofErr w:type="spellEnd"/>
      <w:r>
        <w:rPr>
          <w:sz w:val="24"/>
          <w:szCs w:val="24"/>
        </w:rPr>
        <w:t xml:space="preserve"> L, </w:t>
      </w:r>
      <w:proofErr w:type="spellStart"/>
      <w:r>
        <w:rPr>
          <w:sz w:val="24"/>
          <w:szCs w:val="24"/>
        </w:rPr>
        <w:t>Shlevin</w:t>
      </w:r>
      <w:proofErr w:type="spellEnd"/>
      <w:r>
        <w:rPr>
          <w:sz w:val="24"/>
          <w:szCs w:val="24"/>
        </w:rPr>
        <w:t xml:space="preserve"> E, and </w:t>
      </w:r>
      <w:proofErr w:type="spellStart"/>
      <w:r>
        <w:rPr>
          <w:sz w:val="24"/>
          <w:szCs w:val="24"/>
        </w:rPr>
        <w:t>Peretz</w:t>
      </w:r>
      <w:proofErr w:type="spellEnd"/>
      <w:r>
        <w:rPr>
          <w:sz w:val="24"/>
          <w:szCs w:val="24"/>
        </w:rPr>
        <w:t xml:space="preserve">-Alon I. 2005. Efficacy of </w:t>
      </w:r>
      <w:proofErr w:type="spellStart"/>
      <w:r>
        <w:rPr>
          <w:sz w:val="24"/>
          <w:szCs w:val="24"/>
        </w:rPr>
        <w:t>metam</w:t>
      </w:r>
      <w:proofErr w:type="spellEnd"/>
      <w:r>
        <w:rPr>
          <w:sz w:val="24"/>
          <w:szCs w:val="24"/>
        </w:rPr>
        <w:t xml:space="preserve"> sodium for </w:t>
      </w:r>
      <w:proofErr w:type="spellStart"/>
      <w:r>
        <w:rPr>
          <w:sz w:val="24"/>
          <w:szCs w:val="24"/>
        </w:rPr>
        <w:t>controlling</w:t>
      </w:r>
      <w:r>
        <w:rPr>
          <w:i/>
          <w:sz w:val="24"/>
          <w:szCs w:val="24"/>
        </w:rPr>
        <w:t>Verticillium</w:t>
      </w:r>
      <w:proofErr w:type="spellEnd"/>
      <w:r>
        <w:rPr>
          <w:i/>
          <w:sz w:val="24"/>
          <w:szCs w:val="24"/>
        </w:rPr>
        <w:t xml:space="preserve"> </w:t>
      </w:r>
      <w:proofErr w:type="spellStart"/>
      <w:r>
        <w:rPr>
          <w:i/>
          <w:sz w:val="24"/>
          <w:szCs w:val="24"/>
        </w:rPr>
        <w:t>dahliae</w:t>
      </w:r>
      <w:proofErr w:type="spellEnd"/>
      <w:r>
        <w:rPr>
          <w:sz w:val="24"/>
          <w:szCs w:val="24"/>
        </w:rPr>
        <w:t xml:space="preserve"> prior to potato production in sandy soils. Am. J. Pot Res</w:t>
      </w:r>
      <w:r>
        <w:rPr>
          <w:i/>
          <w:sz w:val="24"/>
          <w:szCs w:val="24"/>
        </w:rPr>
        <w:t>.</w:t>
      </w:r>
      <w:r>
        <w:rPr>
          <w:sz w:val="24"/>
          <w:szCs w:val="24"/>
        </w:rPr>
        <w:t xml:space="preserve"> 82, 419–423.</w:t>
      </w:r>
    </w:p>
    <w:p w14:paraId="20A8FE83" w14:textId="77777777" w:rsidR="00D44044" w:rsidRDefault="0021510F">
      <w:pPr>
        <w:numPr>
          <w:ilvl w:val="0"/>
          <w:numId w:val="1"/>
        </w:numPr>
        <w:jc w:val="both"/>
        <w:rPr>
          <w:sz w:val="24"/>
          <w:szCs w:val="24"/>
        </w:rPr>
      </w:pPr>
      <w:r>
        <w:rPr>
          <w:sz w:val="24"/>
          <w:szCs w:val="24"/>
        </w:rPr>
        <w:lastRenderedPageBreak/>
        <w:t xml:space="preserve">Wheeler DL and Johnson DA. 2016.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infects, alters biomass, and produces inoculum on rotation crops. Phytopathology. 106:602-613.</w:t>
      </w:r>
    </w:p>
    <w:p w14:paraId="0E38A82E" w14:textId="77777777" w:rsidR="00D44044" w:rsidRDefault="0021510F">
      <w:pPr>
        <w:numPr>
          <w:ilvl w:val="0"/>
          <w:numId w:val="1"/>
        </w:numPr>
        <w:jc w:val="both"/>
        <w:rPr>
          <w:color w:val="1C1D1E"/>
          <w:sz w:val="24"/>
          <w:szCs w:val="24"/>
        </w:rPr>
      </w:pPr>
      <w:r>
        <w:rPr>
          <w:sz w:val="24"/>
          <w:szCs w:val="24"/>
        </w:rPr>
        <w:t xml:space="preserve">Wheeler DL, Dung JKS, and Johnson DA. 2018. From pathogen to endophyte: emergence of an endophytic population of </w:t>
      </w:r>
      <w:r>
        <w:rPr>
          <w:i/>
          <w:sz w:val="24"/>
          <w:szCs w:val="24"/>
        </w:rPr>
        <w:t xml:space="preserve">Verticillium </w:t>
      </w:r>
      <w:proofErr w:type="spellStart"/>
      <w:r>
        <w:rPr>
          <w:i/>
          <w:sz w:val="24"/>
          <w:szCs w:val="24"/>
        </w:rPr>
        <w:t>dahliae</w:t>
      </w:r>
      <w:proofErr w:type="spellEnd"/>
      <w:r>
        <w:rPr>
          <w:i/>
          <w:sz w:val="24"/>
          <w:szCs w:val="24"/>
        </w:rPr>
        <w:t xml:space="preserve"> </w:t>
      </w:r>
      <w:r>
        <w:rPr>
          <w:sz w:val="24"/>
          <w:szCs w:val="24"/>
        </w:rPr>
        <w:t>in rotation crops from a sympatric population associated with wilted</w:t>
      </w:r>
      <w:r>
        <w:rPr>
          <w:color w:val="1C1D1E"/>
          <w:sz w:val="24"/>
          <w:szCs w:val="24"/>
        </w:rPr>
        <w:t xml:space="preserve"> potatoes. New </w:t>
      </w:r>
      <w:proofErr w:type="spellStart"/>
      <w:r>
        <w:rPr>
          <w:color w:val="1C1D1E"/>
          <w:sz w:val="24"/>
          <w:szCs w:val="24"/>
        </w:rPr>
        <w:t>Phytologist</w:t>
      </w:r>
      <w:proofErr w:type="spellEnd"/>
      <w:r>
        <w:rPr>
          <w:color w:val="1C1D1E"/>
          <w:sz w:val="24"/>
          <w:szCs w:val="24"/>
        </w:rPr>
        <w:t>. 222: 497-510.</w:t>
      </w:r>
      <w:hyperlink r:id="rId25">
        <w:r>
          <w:rPr>
            <w:color w:val="1C1D1E"/>
            <w:sz w:val="24"/>
            <w:szCs w:val="24"/>
          </w:rPr>
          <w:t xml:space="preserve"> </w:t>
        </w:r>
      </w:hyperlink>
      <w:hyperlink r:id="rId26">
        <w:r>
          <w:rPr>
            <w:color w:val="2E74B5"/>
            <w:sz w:val="24"/>
            <w:szCs w:val="24"/>
            <w:highlight w:val="white"/>
            <w:u w:val="single"/>
          </w:rPr>
          <w:t>https://doi.org/10.1111/nph.15567</w:t>
        </w:r>
      </w:hyperlink>
    </w:p>
    <w:p w14:paraId="2E98B638" w14:textId="77777777" w:rsidR="00D44044" w:rsidRDefault="0021510F">
      <w:pPr>
        <w:numPr>
          <w:ilvl w:val="0"/>
          <w:numId w:val="1"/>
        </w:numPr>
        <w:jc w:val="both"/>
        <w:rPr>
          <w:color w:val="1C1D1E"/>
          <w:sz w:val="24"/>
          <w:szCs w:val="24"/>
        </w:rPr>
      </w:pPr>
      <w:r>
        <w:rPr>
          <w:color w:val="1C1D1E"/>
          <w:sz w:val="24"/>
          <w:szCs w:val="24"/>
        </w:rPr>
        <w:t xml:space="preserve">Wilhelm S. 1955. Longevity of Verticillium wilt fungus in the laboratory and field. </w:t>
      </w:r>
      <w:r>
        <w:rPr>
          <w:sz w:val="24"/>
          <w:szCs w:val="24"/>
        </w:rPr>
        <w:t>Phytopathology 45:180-181.</w:t>
      </w:r>
    </w:p>
    <w:p w14:paraId="33933D17" w14:textId="77777777" w:rsidR="00D44044" w:rsidRDefault="008821D9">
      <w:pPr>
        <w:numPr>
          <w:ilvl w:val="0"/>
          <w:numId w:val="1"/>
        </w:numPr>
        <w:jc w:val="both"/>
        <w:rPr>
          <w:sz w:val="24"/>
          <w:szCs w:val="24"/>
        </w:rPr>
      </w:pPr>
      <w:hyperlink r:id="rId27">
        <w:r w:rsidR="0021510F">
          <w:rPr>
            <w:sz w:val="24"/>
            <w:szCs w:val="24"/>
          </w:rPr>
          <w:t>Woodward</w:t>
        </w:r>
      </w:hyperlink>
      <w:hyperlink r:id="rId28">
        <w:r w:rsidR="0021510F">
          <w:rPr>
            <w:sz w:val="24"/>
            <w:szCs w:val="24"/>
            <w:highlight w:val="white"/>
          </w:rPr>
          <w:t xml:space="preserve"> JE, </w:t>
        </w:r>
      </w:hyperlink>
      <w:hyperlink r:id="rId29">
        <w:r w:rsidR="0021510F">
          <w:rPr>
            <w:sz w:val="24"/>
            <w:szCs w:val="24"/>
          </w:rPr>
          <w:t>Wheeler</w:t>
        </w:r>
      </w:hyperlink>
      <w:r w:rsidR="0021510F">
        <w:rPr>
          <w:sz w:val="24"/>
          <w:szCs w:val="24"/>
          <w:highlight w:val="white"/>
        </w:rPr>
        <w:t xml:space="preserve"> TA,</w:t>
      </w:r>
      <w:hyperlink r:id="rId30">
        <w:r w:rsidR="0021510F">
          <w:rPr>
            <w:sz w:val="24"/>
            <w:szCs w:val="24"/>
            <w:highlight w:val="white"/>
          </w:rPr>
          <w:t xml:space="preserve"> </w:t>
        </w:r>
      </w:hyperlink>
      <w:hyperlink r:id="rId31">
        <w:r w:rsidR="0021510F">
          <w:rPr>
            <w:sz w:val="24"/>
            <w:szCs w:val="24"/>
          </w:rPr>
          <w:t>Cattaneo</w:t>
        </w:r>
      </w:hyperlink>
      <w:r w:rsidR="0021510F">
        <w:rPr>
          <w:sz w:val="24"/>
          <w:szCs w:val="24"/>
          <w:highlight w:val="white"/>
        </w:rPr>
        <w:t xml:space="preserve"> MG,</w:t>
      </w:r>
      <w:hyperlink r:id="rId32">
        <w:r w:rsidR="0021510F">
          <w:rPr>
            <w:sz w:val="24"/>
            <w:szCs w:val="24"/>
            <w:highlight w:val="white"/>
          </w:rPr>
          <w:t xml:space="preserve"> </w:t>
        </w:r>
      </w:hyperlink>
      <w:hyperlink r:id="rId33">
        <w:r w:rsidR="0021510F">
          <w:rPr>
            <w:sz w:val="24"/>
            <w:szCs w:val="24"/>
          </w:rPr>
          <w:t>Russell</w:t>
        </w:r>
      </w:hyperlink>
      <w:r w:rsidR="0021510F">
        <w:rPr>
          <w:sz w:val="24"/>
          <w:szCs w:val="24"/>
          <w:highlight w:val="white"/>
        </w:rPr>
        <w:t xml:space="preserve"> SA, and</w:t>
      </w:r>
      <w:hyperlink r:id="rId34">
        <w:r w:rsidR="0021510F">
          <w:rPr>
            <w:sz w:val="24"/>
            <w:szCs w:val="24"/>
            <w:highlight w:val="white"/>
          </w:rPr>
          <w:t xml:space="preserve"> </w:t>
        </w:r>
      </w:hyperlink>
      <w:hyperlink r:id="rId35">
        <w:r w:rsidR="0021510F">
          <w:rPr>
            <w:sz w:val="24"/>
            <w:szCs w:val="24"/>
          </w:rPr>
          <w:t>Baughman</w:t>
        </w:r>
      </w:hyperlink>
      <w:r w:rsidR="0021510F">
        <w:rPr>
          <w:sz w:val="24"/>
          <w:szCs w:val="24"/>
        </w:rPr>
        <w:t xml:space="preserve"> TA. 2011. Evaluation of Soil Fumigants for Management of Verticillium Wilt of Peanut in Texas. Plant Health Progress.12. </w:t>
      </w:r>
      <w:hyperlink r:id="rId36">
        <w:r w:rsidR="0021510F">
          <w:rPr>
            <w:sz w:val="24"/>
            <w:szCs w:val="24"/>
            <w:highlight w:val="white"/>
          </w:rPr>
          <w:t>https://doi.org/10.1094/PHP-2011-0323-02-RS</w:t>
        </w:r>
      </w:hyperlink>
    </w:p>
    <w:p w14:paraId="329B5E6B" w14:textId="77777777" w:rsidR="00D44044" w:rsidRPr="001421F5" w:rsidRDefault="0021510F">
      <w:pPr>
        <w:numPr>
          <w:ilvl w:val="0"/>
          <w:numId w:val="1"/>
        </w:numPr>
        <w:jc w:val="both"/>
        <w:rPr>
          <w:ins w:id="210" w:author="G C Upadhaya, Sudha" w:date="2021-01-24T20:02:00Z"/>
          <w:sz w:val="24"/>
          <w:szCs w:val="24"/>
          <w:rPrChange w:id="211" w:author="G C Upadhaya, Sudha" w:date="2021-01-24T20:03:00Z">
            <w:rPr>
              <w:ins w:id="212" w:author="G C Upadhaya, Sudha" w:date="2021-01-24T20:02:00Z"/>
              <w:rFonts w:ascii="Roboto" w:eastAsia="Roboto" w:hAnsi="Roboto" w:cs="Roboto"/>
              <w:color w:val="222222"/>
              <w:sz w:val="24"/>
              <w:szCs w:val="24"/>
            </w:rPr>
          </w:rPrChange>
        </w:rPr>
      </w:pPr>
      <w:r>
        <w:rPr>
          <w:rFonts w:ascii="Roboto" w:eastAsia="Roboto" w:hAnsi="Roboto" w:cs="Roboto"/>
          <w:color w:val="222222"/>
          <w:sz w:val="24"/>
          <w:szCs w:val="24"/>
          <w:highlight w:val="white"/>
        </w:rPr>
        <w:t xml:space="preserve">Xu X, Pan S, Cheng S. </w:t>
      </w:r>
      <w:r>
        <w:rPr>
          <w:rFonts w:ascii="Roboto" w:eastAsia="Roboto" w:hAnsi="Roboto" w:cs="Roboto"/>
          <w:i/>
          <w:color w:val="222222"/>
          <w:sz w:val="24"/>
          <w:szCs w:val="24"/>
          <w:highlight w:val="white"/>
        </w:rPr>
        <w:t>et al.</w:t>
      </w:r>
      <w:r>
        <w:rPr>
          <w:rFonts w:ascii="Roboto" w:eastAsia="Roboto" w:hAnsi="Roboto" w:cs="Roboto"/>
          <w:color w:val="222222"/>
          <w:sz w:val="24"/>
          <w:szCs w:val="24"/>
          <w:highlight w:val="white"/>
        </w:rPr>
        <w:t xml:space="preserve"> 2011. Genome sequence and analysis of the tuber crop </w:t>
      </w:r>
      <w:r w:rsidRPr="001421F5">
        <w:rPr>
          <w:rFonts w:eastAsia="Roboto"/>
          <w:color w:val="222222"/>
          <w:sz w:val="24"/>
          <w:szCs w:val="24"/>
          <w:highlight w:val="white"/>
          <w:rPrChange w:id="213" w:author="G C Upadhaya, Sudha" w:date="2021-01-24T20:03:00Z">
            <w:rPr>
              <w:rFonts w:ascii="Roboto" w:eastAsia="Roboto" w:hAnsi="Roboto" w:cs="Roboto"/>
              <w:color w:val="222222"/>
              <w:sz w:val="24"/>
              <w:szCs w:val="24"/>
              <w:highlight w:val="white"/>
            </w:rPr>
          </w:rPrChange>
        </w:rPr>
        <w:t xml:space="preserve">potato. </w:t>
      </w:r>
      <w:r w:rsidRPr="001421F5">
        <w:rPr>
          <w:rFonts w:eastAsia="Roboto"/>
          <w:i/>
          <w:color w:val="222222"/>
          <w:sz w:val="24"/>
          <w:szCs w:val="24"/>
          <w:highlight w:val="white"/>
          <w:rPrChange w:id="214" w:author="G C Upadhaya, Sudha" w:date="2021-01-24T20:03:00Z">
            <w:rPr>
              <w:rFonts w:ascii="Roboto" w:eastAsia="Roboto" w:hAnsi="Roboto" w:cs="Roboto"/>
              <w:i/>
              <w:color w:val="222222"/>
              <w:sz w:val="24"/>
              <w:szCs w:val="24"/>
              <w:highlight w:val="white"/>
            </w:rPr>
          </w:rPrChange>
        </w:rPr>
        <w:t>Nature</w:t>
      </w:r>
      <w:r w:rsidRPr="001421F5">
        <w:rPr>
          <w:rFonts w:eastAsia="Roboto"/>
          <w:color w:val="222222"/>
          <w:sz w:val="24"/>
          <w:szCs w:val="24"/>
          <w:highlight w:val="white"/>
          <w:rPrChange w:id="215" w:author="G C Upadhaya, Sudha" w:date="2021-01-24T20:03:00Z">
            <w:rPr>
              <w:rFonts w:ascii="Roboto" w:eastAsia="Roboto" w:hAnsi="Roboto" w:cs="Roboto"/>
              <w:color w:val="222222"/>
              <w:sz w:val="24"/>
              <w:szCs w:val="24"/>
              <w:highlight w:val="white"/>
            </w:rPr>
          </w:rPrChange>
        </w:rPr>
        <w:t xml:space="preserve"> 475, 189–195. </w:t>
      </w:r>
      <w:ins w:id="216" w:author="G C Upadhaya, Sudha" w:date="2021-01-24T20:02:00Z">
        <w:r w:rsidR="001421F5" w:rsidRPr="001421F5">
          <w:rPr>
            <w:rFonts w:eastAsia="Roboto"/>
            <w:color w:val="222222"/>
            <w:sz w:val="24"/>
            <w:szCs w:val="24"/>
            <w:highlight w:val="white"/>
            <w:rPrChange w:id="217" w:author="G C Upadhaya, Sudha" w:date="2021-01-24T20:03:00Z">
              <w:rPr>
                <w:rFonts w:ascii="Roboto" w:eastAsia="Roboto" w:hAnsi="Roboto" w:cs="Roboto"/>
                <w:color w:val="222222"/>
                <w:sz w:val="24"/>
                <w:szCs w:val="24"/>
                <w:highlight w:val="white"/>
              </w:rPr>
            </w:rPrChange>
          </w:rPr>
          <w:fldChar w:fldCharType="begin"/>
        </w:r>
        <w:r w:rsidR="001421F5" w:rsidRPr="001421F5">
          <w:rPr>
            <w:rFonts w:eastAsia="Roboto"/>
            <w:color w:val="222222"/>
            <w:sz w:val="24"/>
            <w:szCs w:val="24"/>
            <w:highlight w:val="white"/>
            <w:rPrChange w:id="218" w:author="G C Upadhaya, Sudha" w:date="2021-01-24T20:03:00Z">
              <w:rPr>
                <w:rFonts w:ascii="Roboto" w:eastAsia="Roboto" w:hAnsi="Roboto" w:cs="Roboto"/>
                <w:color w:val="222222"/>
                <w:sz w:val="24"/>
                <w:szCs w:val="24"/>
                <w:highlight w:val="white"/>
              </w:rPr>
            </w:rPrChange>
          </w:rPr>
          <w:instrText xml:space="preserve"> HYPERLINK "</w:instrText>
        </w:r>
      </w:ins>
      <w:r w:rsidR="001421F5" w:rsidRPr="001421F5">
        <w:rPr>
          <w:rFonts w:eastAsia="Roboto"/>
          <w:color w:val="222222"/>
          <w:sz w:val="24"/>
          <w:szCs w:val="24"/>
          <w:highlight w:val="white"/>
          <w:rPrChange w:id="219" w:author="G C Upadhaya, Sudha" w:date="2021-01-24T20:03:00Z">
            <w:rPr>
              <w:rFonts w:ascii="Roboto" w:eastAsia="Roboto" w:hAnsi="Roboto" w:cs="Roboto"/>
              <w:color w:val="222222"/>
              <w:sz w:val="24"/>
              <w:szCs w:val="24"/>
              <w:highlight w:val="white"/>
            </w:rPr>
          </w:rPrChange>
        </w:rPr>
        <w:instrText>https://doi.org/10.1038/nature10158</w:instrText>
      </w:r>
      <w:ins w:id="220" w:author="G C Upadhaya, Sudha" w:date="2021-01-24T20:02:00Z">
        <w:r w:rsidR="001421F5" w:rsidRPr="001421F5">
          <w:rPr>
            <w:rFonts w:eastAsia="Roboto"/>
            <w:color w:val="222222"/>
            <w:sz w:val="24"/>
            <w:szCs w:val="24"/>
            <w:highlight w:val="white"/>
            <w:rPrChange w:id="221" w:author="G C Upadhaya, Sudha" w:date="2021-01-24T20:03:00Z">
              <w:rPr>
                <w:rFonts w:ascii="Roboto" w:eastAsia="Roboto" w:hAnsi="Roboto" w:cs="Roboto"/>
                <w:color w:val="222222"/>
                <w:sz w:val="24"/>
                <w:szCs w:val="24"/>
                <w:highlight w:val="white"/>
              </w:rPr>
            </w:rPrChange>
          </w:rPr>
          <w:instrText xml:space="preserve">" </w:instrText>
        </w:r>
        <w:r w:rsidR="001421F5" w:rsidRPr="001421F5">
          <w:rPr>
            <w:rFonts w:eastAsia="Roboto"/>
            <w:color w:val="222222"/>
            <w:sz w:val="24"/>
            <w:szCs w:val="24"/>
            <w:highlight w:val="white"/>
            <w:rPrChange w:id="222" w:author="G C Upadhaya, Sudha" w:date="2021-01-24T20:03:00Z">
              <w:rPr>
                <w:rFonts w:ascii="Roboto" w:eastAsia="Roboto" w:hAnsi="Roboto" w:cs="Roboto"/>
                <w:color w:val="222222"/>
                <w:sz w:val="24"/>
                <w:szCs w:val="24"/>
                <w:highlight w:val="white"/>
              </w:rPr>
            </w:rPrChange>
          </w:rPr>
          <w:fldChar w:fldCharType="separate"/>
        </w:r>
      </w:ins>
      <w:r w:rsidR="001421F5" w:rsidRPr="001421F5">
        <w:rPr>
          <w:rStyle w:val="Hyperlink"/>
          <w:rFonts w:eastAsia="Roboto"/>
          <w:sz w:val="24"/>
          <w:szCs w:val="24"/>
          <w:highlight w:val="white"/>
          <w:rPrChange w:id="223" w:author="G C Upadhaya, Sudha" w:date="2021-01-24T20:03:00Z">
            <w:rPr>
              <w:rStyle w:val="Hyperlink"/>
              <w:rFonts w:ascii="Roboto" w:eastAsia="Roboto" w:hAnsi="Roboto" w:cs="Roboto"/>
              <w:sz w:val="24"/>
              <w:szCs w:val="24"/>
              <w:highlight w:val="white"/>
            </w:rPr>
          </w:rPrChange>
        </w:rPr>
        <w:t>https://doi.org/10.1038/nature10158</w:t>
      </w:r>
      <w:ins w:id="224" w:author="G C Upadhaya, Sudha" w:date="2021-01-24T20:02:00Z">
        <w:r w:rsidR="001421F5" w:rsidRPr="001421F5">
          <w:rPr>
            <w:rFonts w:eastAsia="Roboto"/>
            <w:color w:val="222222"/>
            <w:sz w:val="24"/>
            <w:szCs w:val="24"/>
            <w:highlight w:val="white"/>
            <w:rPrChange w:id="225" w:author="G C Upadhaya, Sudha" w:date="2021-01-24T20:03:00Z">
              <w:rPr>
                <w:rFonts w:ascii="Roboto" w:eastAsia="Roboto" w:hAnsi="Roboto" w:cs="Roboto"/>
                <w:color w:val="222222"/>
                <w:sz w:val="24"/>
                <w:szCs w:val="24"/>
                <w:highlight w:val="white"/>
              </w:rPr>
            </w:rPrChange>
          </w:rPr>
          <w:fldChar w:fldCharType="end"/>
        </w:r>
      </w:ins>
    </w:p>
    <w:p w14:paraId="0D81F828" w14:textId="77777777" w:rsidR="001421F5" w:rsidRPr="001421F5" w:rsidRDefault="001421F5">
      <w:pPr>
        <w:numPr>
          <w:ilvl w:val="0"/>
          <w:numId w:val="1"/>
        </w:numPr>
        <w:jc w:val="both"/>
        <w:rPr>
          <w:ins w:id="226" w:author="G C Upadhaya, Sudha" w:date="2021-01-24T20:02:00Z"/>
          <w:sz w:val="24"/>
          <w:szCs w:val="24"/>
          <w:rPrChange w:id="227" w:author="G C Upadhaya, Sudha" w:date="2021-01-24T20:03:00Z">
            <w:rPr>
              <w:ins w:id="228" w:author="G C Upadhaya, Sudha" w:date="2021-01-24T20:02:00Z"/>
              <w:rFonts w:ascii="Times" w:hAnsi="Times" w:cs="Cambria"/>
              <w:color w:val="222222"/>
              <w:sz w:val="24"/>
              <w:szCs w:val="24"/>
              <w:shd w:val="clear" w:color="auto" w:fill="FFFFFF"/>
            </w:rPr>
          </w:rPrChange>
        </w:rPr>
      </w:pPr>
      <w:proofErr w:type="spellStart"/>
      <w:ins w:id="229" w:author="G C Upadhaya, Sudha" w:date="2021-01-24T20:02:00Z">
        <w:r w:rsidRPr="001421F5">
          <w:rPr>
            <w:color w:val="222222"/>
            <w:sz w:val="24"/>
            <w:szCs w:val="24"/>
            <w:shd w:val="clear" w:color="auto" w:fill="FFFFFF"/>
            <w:rPrChange w:id="230" w:author="G C Upadhaya, Sudha" w:date="2021-01-24T20:03:00Z">
              <w:rPr>
                <w:rFonts w:ascii="Times" w:hAnsi="Times" w:cs="Cambria"/>
                <w:color w:val="222222"/>
                <w:sz w:val="24"/>
                <w:szCs w:val="24"/>
                <w:shd w:val="clear" w:color="auto" w:fill="FFFFFF"/>
              </w:rPr>
            </w:rPrChange>
          </w:rPr>
          <w:t>Ruijter</w:t>
        </w:r>
        <w:proofErr w:type="spellEnd"/>
        <w:r w:rsidRPr="001421F5">
          <w:rPr>
            <w:color w:val="222222"/>
            <w:sz w:val="24"/>
            <w:szCs w:val="24"/>
            <w:shd w:val="clear" w:color="auto" w:fill="FFFFFF"/>
            <w:rPrChange w:id="231" w:author="G C Upadhaya, Sudha" w:date="2021-01-24T20:03:00Z">
              <w:rPr>
                <w:rFonts w:ascii="Times" w:hAnsi="Times" w:cs="Cambria"/>
                <w:color w:val="222222"/>
                <w:sz w:val="24"/>
                <w:szCs w:val="24"/>
                <w:shd w:val="clear" w:color="auto" w:fill="FFFFFF"/>
              </w:rPr>
            </w:rPrChange>
          </w:rPr>
          <w:t xml:space="preserve">, J.M., </w:t>
        </w:r>
        <w:proofErr w:type="spellStart"/>
        <w:r w:rsidRPr="001421F5">
          <w:rPr>
            <w:color w:val="222222"/>
            <w:sz w:val="24"/>
            <w:szCs w:val="24"/>
            <w:shd w:val="clear" w:color="auto" w:fill="FFFFFF"/>
            <w:rPrChange w:id="232" w:author="G C Upadhaya, Sudha" w:date="2021-01-24T20:03:00Z">
              <w:rPr>
                <w:rFonts w:ascii="Times" w:hAnsi="Times" w:cs="Cambria"/>
                <w:color w:val="222222"/>
                <w:sz w:val="24"/>
                <w:szCs w:val="24"/>
                <w:shd w:val="clear" w:color="auto" w:fill="FFFFFF"/>
              </w:rPr>
            </w:rPrChange>
          </w:rPr>
          <w:t>Ramakers</w:t>
        </w:r>
        <w:proofErr w:type="spellEnd"/>
        <w:r w:rsidRPr="001421F5">
          <w:rPr>
            <w:color w:val="222222"/>
            <w:sz w:val="24"/>
            <w:szCs w:val="24"/>
            <w:shd w:val="clear" w:color="auto" w:fill="FFFFFF"/>
            <w:rPrChange w:id="233" w:author="G C Upadhaya, Sudha" w:date="2021-01-24T20:03:00Z">
              <w:rPr>
                <w:rFonts w:ascii="Times" w:hAnsi="Times" w:cs="Cambria"/>
                <w:color w:val="222222"/>
                <w:sz w:val="24"/>
                <w:szCs w:val="24"/>
                <w:shd w:val="clear" w:color="auto" w:fill="FFFFFF"/>
              </w:rPr>
            </w:rPrChange>
          </w:rPr>
          <w:t xml:space="preserve">, C., </w:t>
        </w:r>
        <w:proofErr w:type="spellStart"/>
        <w:r w:rsidRPr="001421F5">
          <w:rPr>
            <w:color w:val="222222"/>
            <w:sz w:val="24"/>
            <w:szCs w:val="24"/>
            <w:shd w:val="clear" w:color="auto" w:fill="FFFFFF"/>
            <w:rPrChange w:id="234" w:author="G C Upadhaya, Sudha" w:date="2021-01-24T20:03:00Z">
              <w:rPr>
                <w:rFonts w:ascii="Times" w:hAnsi="Times" w:cs="Cambria"/>
                <w:color w:val="222222"/>
                <w:sz w:val="24"/>
                <w:szCs w:val="24"/>
                <w:shd w:val="clear" w:color="auto" w:fill="FFFFFF"/>
              </w:rPr>
            </w:rPrChange>
          </w:rPr>
          <w:t>Hoogaars</w:t>
        </w:r>
        <w:proofErr w:type="spellEnd"/>
        <w:r w:rsidRPr="001421F5">
          <w:rPr>
            <w:color w:val="222222"/>
            <w:sz w:val="24"/>
            <w:szCs w:val="24"/>
            <w:shd w:val="clear" w:color="auto" w:fill="FFFFFF"/>
            <w:rPrChange w:id="235" w:author="G C Upadhaya, Sudha" w:date="2021-01-24T20:03:00Z">
              <w:rPr>
                <w:rFonts w:ascii="Times" w:hAnsi="Times" w:cs="Cambria"/>
                <w:color w:val="222222"/>
                <w:sz w:val="24"/>
                <w:szCs w:val="24"/>
                <w:shd w:val="clear" w:color="auto" w:fill="FFFFFF"/>
              </w:rPr>
            </w:rPrChange>
          </w:rPr>
          <w:t xml:space="preserve">, W.M.H., </w:t>
        </w:r>
        <w:proofErr w:type="spellStart"/>
        <w:r w:rsidRPr="001421F5">
          <w:rPr>
            <w:color w:val="222222"/>
            <w:sz w:val="24"/>
            <w:szCs w:val="24"/>
            <w:shd w:val="clear" w:color="auto" w:fill="FFFFFF"/>
            <w:rPrChange w:id="236" w:author="G C Upadhaya, Sudha" w:date="2021-01-24T20:03:00Z">
              <w:rPr>
                <w:rFonts w:ascii="Times" w:hAnsi="Times" w:cs="Cambria"/>
                <w:color w:val="222222"/>
                <w:sz w:val="24"/>
                <w:szCs w:val="24"/>
                <w:shd w:val="clear" w:color="auto" w:fill="FFFFFF"/>
              </w:rPr>
            </w:rPrChange>
          </w:rPr>
          <w:t>Karlen</w:t>
        </w:r>
        <w:proofErr w:type="spellEnd"/>
        <w:r w:rsidRPr="001421F5">
          <w:rPr>
            <w:color w:val="222222"/>
            <w:sz w:val="24"/>
            <w:szCs w:val="24"/>
            <w:shd w:val="clear" w:color="auto" w:fill="FFFFFF"/>
            <w:rPrChange w:id="237" w:author="G C Upadhaya, Sudha" w:date="2021-01-24T20:03:00Z">
              <w:rPr>
                <w:rFonts w:ascii="Times" w:hAnsi="Times" w:cs="Cambria"/>
                <w:color w:val="222222"/>
                <w:sz w:val="24"/>
                <w:szCs w:val="24"/>
                <w:shd w:val="clear" w:color="auto" w:fill="FFFFFF"/>
              </w:rPr>
            </w:rPrChange>
          </w:rPr>
          <w:t>, Y., Bakker, O., Van den Hoff, M.J.B. and Moorman, A.F.M. 2009. Amplification efficiency: linking baseline and bias in the analysis of quantitative PCR data. </w:t>
        </w:r>
        <w:r w:rsidRPr="001421F5">
          <w:rPr>
            <w:iCs/>
            <w:color w:val="222222"/>
            <w:sz w:val="24"/>
            <w:szCs w:val="24"/>
            <w:shd w:val="clear" w:color="auto" w:fill="FFFFFF"/>
            <w:rPrChange w:id="238" w:author="G C Upadhaya, Sudha" w:date="2021-01-24T20:03:00Z">
              <w:rPr>
                <w:rFonts w:ascii="Times" w:hAnsi="Times" w:cs="Cambria"/>
                <w:iCs/>
                <w:color w:val="222222"/>
                <w:sz w:val="24"/>
                <w:szCs w:val="24"/>
                <w:shd w:val="clear" w:color="auto" w:fill="FFFFFF"/>
              </w:rPr>
            </w:rPrChange>
          </w:rPr>
          <w:t>Nucleic acids research</w:t>
        </w:r>
        <w:r w:rsidRPr="001421F5">
          <w:rPr>
            <w:color w:val="222222"/>
            <w:sz w:val="24"/>
            <w:szCs w:val="24"/>
            <w:shd w:val="clear" w:color="auto" w:fill="FFFFFF"/>
            <w:rPrChange w:id="239" w:author="G C Upadhaya, Sudha" w:date="2021-01-24T20:03:00Z">
              <w:rPr>
                <w:rFonts w:ascii="Times" w:hAnsi="Times" w:cs="Cambria"/>
                <w:color w:val="222222"/>
                <w:sz w:val="24"/>
                <w:szCs w:val="24"/>
                <w:shd w:val="clear" w:color="auto" w:fill="FFFFFF"/>
              </w:rPr>
            </w:rPrChange>
          </w:rPr>
          <w:t>. </w:t>
        </w:r>
        <w:r w:rsidRPr="001421F5">
          <w:rPr>
            <w:iCs/>
            <w:color w:val="222222"/>
            <w:sz w:val="24"/>
            <w:szCs w:val="24"/>
            <w:shd w:val="clear" w:color="auto" w:fill="FFFFFF"/>
            <w:rPrChange w:id="240" w:author="G C Upadhaya, Sudha" w:date="2021-01-24T20:03:00Z">
              <w:rPr>
                <w:rFonts w:ascii="Times" w:hAnsi="Times" w:cs="Cambria"/>
                <w:iCs/>
                <w:color w:val="222222"/>
                <w:sz w:val="24"/>
                <w:szCs w:val="24"/>
                <w:shd w:val="clear" w:color="auto" w:fill="FFFFFF"/>
              </w:rPr>
            </w:rPrChange>
          </w:rPr>
          <w:t>37</w:t>
        </w:r>
        <w:r w:rsidRPr="001421F5">
          <w:rPr>
            <w:color w:val="222222"/>
            <w:sz w:val="24"/>
            <w:szCs w:val="24"/>
            <w:shd w:val="clear" w:color="auto" w:fill="FFFFFF"/>
            <w:rPrChange w:id="241" w:author="G C Upadhaya, Sudha" w:date="2021-01-24T20:03:00Z">
              <w:rPr>
                <w:rFonts w:ascii="Times" w:hAnsi="Times" w:cs="Cambria"/>
                <w:color w:val="222222"/>
                <w:sz w:val="24"/>
                <w:szCs w:val="24"/>
                <w:shd w:val="clear" w:color="auto" w:fill="FFFFFF"/>
              </w:rPr>
            </w:rPrChange>
          </w:rPr>
          <w:t>: 45.</w:t>
        </w:r>
      </w:ins>
    </w:p>
    <w:p w14:paraId="4E19BC5F" w14:textId="77777777" w:rsidR="001421F5" w:rsidRPr="001421F5" w:rsidRDefault="001421F5" w:rsidP="001421F5">
      <w:pPr>
        <w:pStyle w:val="ListParagraph"/>
        <w:numPr>
          <w:ilvl w:val="0"/>
          <w:numId w:val="1"/>
        </w:numPr>
        <w:spacing w:line="276" w:lineRule="auto"/>
        <w:jc w:val="both"/>
        <w:rPr>
          <w:ins w:id="242" w:author="G C Upadhaya, Sudha" w:date="2021-01-24T20:03:00Z"/>
          <w:rFonts w:ascii="Arial" w:hAnsi="Arial" w:cs="Arial"/>
          <w:sz w:val="24"/>
          <w:szCs w:val="24"/>
          <w:rPrChange w:id="243" w:author="G C Upadhaya, Sudha" w:date="2021-01-24T20:03:00Z">
            <w:rPr>
              <w:ins w:id="244" w:author="G C Upadhaya, Sudha" w:date="2021-01-24T20:03:00Z"/>
              <w:rFonts w:ascii="Times" w:hAnsi="Times" w:cs="Cambria"/>
              <w:sz w:val="24"/>
              <w:szCs w:val="24"/>
            </w:rPr>
          </w:rPrChange>
        </w:rPr>
      </w:pPr>
      <w:proofErr w:type="spellStart"/>
      <w:ins w:id="245" w:author="G C Upadhaya, Sudha" w:date="2021-01-24T20:03:00Z">
        <w:r w:rsidRPr="001421F5">
          <w:rPr>
            <w:rFonts w:ascii="Arial" w:hAnsi="Arial" w:cs="Arial"/>
            <w:color w:val="222222"/>
            <w:sz w:val="24"/>
            <w:szCs w:val="24"/>
            <w:shd w:val="clear" w:color="auto" w:fill="FFFFFF"/>
            <w:rPrChange w:id="246" w:author="G C Upadhaya, Sudha" w:date="2021-01-24T20:03:00Z">
              <w:rPr>
                <w:rFonts w:ascii="Times" w:hAnsi="Times" w:cs="Cambria"/>
                <w:color w:val="222222"/>
                <w:sz w:val="24"/>
                <w:szCs w:val="24"/>
                <w:shd w:val="clear" w:color="auto" w:fill="FFFFFF"/>
              </w:rPr>
            </w:rPrChange>
          </w:rPr>
          <w:t>Livak</w:t>
        </w:r>
        <w:proofErr w:type="spellEnd"/>
        <w:r w:rsidRPr="001421F5">
          <w:rPr>
            <w:rFonts w:ascii="Arial" w:hAnsi="Arial" w:cs="Arial"/>
            <w:color w:val="222222"/>
            <w:sz w:val="24"/>
            <w:szCs w:val="24"/>
            <w:shd w:val="clear" w:color="auto" w:fill="FFFFFF"/>
            <w:rPrChange w:id="247" w:author="G C Upadhaya, Sudha" w:date="2021-01-24T20:03:00Z">
              <w:rPr>
                <w:rFonts w:ascii="Times" w:hAnsi="Times" w:cs="Cambria"/>
                <w:color w:val="222222"/>
                <w:sz w:val="24"/>
                <w:szCs w:val="24"/>
                <w:shd w:val="clear" w:color="auto" w:fill="FFFFFF"/>
              </w:rPr>
            </w:rPrChange>
          </w:rPr>
          <w:t xml:space="preserve">, K.J. and </w:t>
        </w:r>
        <w:proofErr w:type="spellStart"/>
        <w:r w:rsidRPr="001421F5">
          <w:rPr>
            <w:rFonts w:ascii="Arial" w:hAnsi="Arial" w:cs="Arial"/>
            <w:color w:val="222222"/>
            <w:sz w:val="24"/>
            <w:szCs w:val="24"/>
            <w:shd w:val="clear" w:color="auto" w:fill="FFFFFF"/>
            <w:rPrChange w:id="248" w:author="G C Upadhaya, Sudha" w:date="2021-01-24T20:03:00Z">
              <w:rPr>
                <w:rFonts w:ascii="Times" w:hAnsi="Times" w:cs="Cambria"/>
                <w:color w:val="222222"/>
                <w:sz w:val="24"/>
                <w:szCs w:val="24"/>
                <w:shd w:val="clear" w:color="auto" w:fill="FFFFFF"/>
              </w:rPr>
            </w:rPrChange>
          </w:rPr>
          <w:t>Schmittgen</w:t>
        </w:r>
        <w:proofErr w:type="spellEnd"/>
        <w:r w:rsidRPr="001421F5">
          <w:rPr>
            <w:rFonts w:ascii="Arial" w:hAnsi="Arial" w:cs="Arial"/>
            <w:color w:val="222222"/>
            <w:sz w:val="24"/>
            <w:szCs w:val="24"/>
            <w:shd w:val="clear" w:color="auto" w:fill="FFFFFF"/>
            <w:rPrChange w:id="249" w:author="G C Upadhaya, Sudha" w:date="2021-01-24T20:03:00Z">
              <w:rPr>
                <w:rFonts w:ascii="Times" w:hAnsi="Times" w:cs="Cambria"/>
                <w:color w:val="222222"/>
                <w:sz w:val="24"/>
                <w:szCs w:val="24"/>
                <w:shd w:val="clear" w:color="auto" w:fill="FFFFFF"/>
              </w:rPr>
            </w:rPrChange>
          </w:rPr>
          <w:t>, T.D. 2001. Analysis of relative gene expression data using real-time quantitative PCR and the 2− ΔΔCT method. </w:t>
        </w:r>
        <w:r w:rsidRPr="001421F5">
          <w:rPr>
            <w:rFonts w:ascii="Arial" w:hAnsi="Arial" w:cs="Arial"/>
            <w:iCs/>
            <w:color w:val="222222"/>
            <w:sz w:val="24"/>
            <w:szCs w:val="24"/>
            <w:shd w:val="clear" w:color="auto" w:fill="FFFFFF"/>
            <w:rPrChange w:id="250" w:author="G C Upadhaya, Sudha" w:date="2021-01-24T20:03:00Z">
              <w:rPr>
                <w:rFonts w:ascii="Times" w:hAnsi="Times" w:cs="Cambria"/>
                <w:iCs/>
                <w:color w:val="222222"/>
                <w:sz w:val="24"/>
                <w:szCs w:val="24"/>
                <w:shd w:val="clear" w:color="auto" w:fill="FFFFFF"/>
              </w:rPr>
            </w:rPrChange>
          </w:rPr>
          <w:t>Methods</w:t>
        </w:r>
        <w:r w:rsidRPr="001421F5">
          <w:rPr>
            <w:rFonts w:ascii="Arial" w:hAnsi="Arial" w:cs="Arial"/>
            <w:color w:val="222222"/>
            <w:sz w:val="24"/>
            <w:szCs w:val="24"/>
            <w:shd w:val="clear" w:color="auto" w:fill="FFFFFF"/>
            <w:rPrChange w:id="251" w:author="G C Upadhaya, Sudha" w:date="2021-01-24T20:03:00Z">
              <w:rPr>
                <w:rFonts w:ascii="Times" w:hAnsi="Times" w:cs="Cambria"/>
                <w:color w:val="222222"/>
                <w:sz w:val="24"/>
                <w:szCs w:val="24"/>
                <w:shd w:val="clear" w:color="auto" w:fill="FFFFFF"/>
              </w:rPr>
            </w:rPrChange>
          </w:rPr>
          <w:t>. </w:t>
        </w:r>
        <w:r w:rsidRPr="001421F5">
          <w:rPr>
            <w:rFonts w:ascii="Arial" w:hAnsi="Arial" w:cs="Arial"/>
            <w:iCs/>
            <w:color w:val="222222"/>
            <w:sz w:val="24"/>
            <w:szCs w:val="24"/>
            <w:shd w:val="clear" w:color="auto" w:fill="FFFFFF"/>
            <w:rPrChange w:id="252" w:author="G C Upadhaya, Sudha" w:date="2021-01-24T20:03:00Z">
              <w:rPr>
                <w:rFonts w:ascii="Times" w:hAnsi="Times" w:cs="Cambria"/>
                <w:iCs/>
                <w:color w:val="222222"/>
                <w:sz w:val="24"/>
                <w:szCs w:val="24"/>
                <w:shd w:val="clear" w:color="auto" w:fill="FFFFFF"/>
              </w:rPr>
            </w:rPrChange>
          </w:rPr>
          <w:t>25</w:t>
        </w:r>
        <w:r w:rsidRPr="001421F5">
          <w:rPr>
            <w:rFonts w:ascii="Arial" w:hAnsi="Arial" w:cs="Arial"/>
            <w:color w:val="222222"/>
            <w:sz w:val="24"/>
            <w:szCs w:val="24"/>
            <w:shd w:val="clear" w:color="auto" w:fill="FFFFFF"/>
            <w:rPrChange w:id="253" w:author="G C Upadhaya, Sudha" w:date="2021-01-24T20:03:00Z">
              <w:rPr>
                <w:rFonts w:ascii="Times" w:hAnsi="Times" w:cs="Cambria"/>
                <w:color w:val="222222"/>
                <w:sz w:val="24"/>
                <w:szCs w:val="24"/>
                <w:shd w:val="clear" w:color="auto" w:fill="FFFFFF"/>
              </w:rPr>
            </w:rPrChange>
          </w:rPr>
          <w:t>:402-408.</w:t>
        </w:r>
        <w:r w:rsidRPr="001421F5">
          <w:rPr>
            <w:rFonts w:ascii="Arial" w:hAnsi="Arial" w:cs="Arial"/>
            <w:sz w:val="24"/>
            <w:szCs w:val="24"/>
            <w:rPrChange w:id="254" w:author="G C Upadhaya, Sudha" w:date="2021-01-24T20:03:00Z">
              <w:rPr>
                <w:rFonts w:ascii="Times" w:hAnsi="Times" w:cs="Cambria"/>
                <w:sz w:val="24"/>
                <w:szCs w:val="24"/>
              </w:rPr>
            </w:rPrChange>
          </w:rPr>
          <w:t xml:space="preserve"> </w:t>
        </w:r>
      </w:ins>
    </w:p>
    <w:p w14:paraId="4C5C57EF" w14:textId="77777777" w:rsidR="009B3520" w:rsidRPr="009B3520" w:rsidRDefault="009B3520" w:rsidP="009B3520">
      <w:pPr>
        <w:numPr>
          <w:ilvl w:val="0"/>
          <w:numId w:val="1"/>
        </w:numPr>
        <w:spacing w:after="160"/>
        <w:contextualSpacing/>
        <w:jc w:val="both"/>
        <w:rPr>
          <w:ins w:id="255" w:author="G C Upadhaya, Sudha" w:date="2021-01-24T21:53:00Z"/>
          <w:rFonts w:eastAsia="Times New Roman"/>
          <w:color w:val="222222"/>
          <w:sz w:val="24"/>
          <w:szCs w:val="24"/>
          <w:shd w:val="clear" w:color="auto" w:fill="FFFFFF"/>
          <w:lang w:val="en-US"/>
        </w:rPr>
      </w:pPr>
      <w:ins w:id="256" w:author="G C Upadhaya, Sudha" w:date="2021-01-24T21:53:00Z">
        <w:r w:rsidRPr="009B3520">
          <w:rPr>
            <w:rFonts w:eastAsia="Times New Roman"/>
            <w:color w:val="222222"/>
            <w:sz w:val="24"/>
            <w:szCs w:val="24"/>
            <w:shd w:val="clear" w:color="auto" w:fill="FFFFFF"/>
            <w:lang w:val="en-US"/>
          </w:rPr>
          <w:t xml:space="preserve">Wang, L., Wang, Y., Cao, H., Hao, X., Zeng, J., Yang, Y. and Wang, X. 2016. Transcriptome analysis of an anthracnose-resistant tea plant cultivar reveals genes associated with resistance to Colletotrichum </w:t>
        </w:r>
        <w:proofErr w:type="spellStart"/>
        <w:r w:rsidRPr="009B3520">
          <w:rPr>
            <w:rFonts w:eastAsia="Times New Roman"/>
            <w:color w:val="222222"/>
            <w:sz w:val="24"/>
            <w:szCs w:val="24"/>
            <w:shd w:val="clear" w:color="auto" w:fill="FFFFFF"/>
            <w:lang w:val="en-US"/>
          </w:rPr>
          <w:t>camelliae</w:t>
        </w:r>
        <w:proofErr w:type="spellEnd"/>
        <w:r w:rsidRPr="009B3520">
          <w:rPr>
            <w:rFonts w:eastAsia="Times New Roman"/>
            <w:color w:val="222222"/>
            <w:sz w:val="24"/>
            <w:szCs w:val="24"/>
            <w:shd w:val="clear" w:color="auto" w:fill="FFFFFF"/>
            <w:lang w:val="en-US"/>
          </w:rPr>
          <w:t>. </w:t>
        </w:r>
        <w:proofErr w:type="spellStart"/>
        <w:r w:rsidRPr="009B3520">
          <w:rPr>
            <w:rFonts w:eastAsia="Times New Roman"/>
            <w:iCs/>
            <w:color w:val="222222"/>
            <w:sz w:val="24"/>
            <w:szCs w:val="24"/>
            <w:shd w:val="clear" w:color="auto" w:fill="FFFFFF"/>
            <w:lang w:val="en-US"/>
          </w:rPr>
          <w:t>PLoS</w:t>
        </w:r>
        <w:proofErr w:type="spellEnd"/>
        <w:r w:rsidRPr="009B3520">
          <w:rPr>
            <w:rFonts w:eastAsia="Times New Roman"/>
            <w:iCs/>
            <w:color w:val="222222"/>
            <w:sz w:val="24"/>
            <w:szCs w:val="24"/>
            <w:shd w:val="clear" w:color="auto" w:fill="FFFFFF"/>
            <w:lang w:val="en-US"/>
          </w:rPr>
          <w:t xml:space="preserve"> One</w:t>
        </w:r>
        <w:r w:rsidRPr="009B3520">
          <w:rPr>
            <w:rFonts w:eastAsia="Times New Roman"/>
            <w:color w:val="222222"/>
            <w:sz w:val="24"/>
            <w:szCs w:val="24"/>
            <w:shd w:val="clear" w:color="auto" w:fill="FFFFFF"/>
            <w:lang w:val="en-US"/>
          </w:rPr>
          <w:t xml:space="preserve">. </w:t>
        </w:r>
        <w:proofErr w:type="gramStart"/>
        <w:r w:rsidRPr="009B3520">
          <w:rPr>
            <w:rFonts w:eastAsia="Times New Roman"/>
            <w:iCs/>
            <w:color w:val="222222"/>
            <w:sz w:val="24"/>
            <w:szCs w:val="24"/>
            <w:shd w:val="clear" w:color="auto" w:fill="FFFFFF"/>
            <w:lang w:val="en-US"/>
          </w:rPr>
          <w:t>11</w:t>
        </w:r>
        <w:r w:rsidRPr="009B3520">
          <w:rPr>
            <w:rFonts w:eastAsia="Times New Roman"/>
            <w:color w:val="222222"/>
            <w:sz w:val="24"/>
            <w:szCs w:val="24"/>
            <w:shd w:val="clear" w:color="auto" w:fill="FFFFFF"/>
            <w:lang w:val="en-US"/>
          </w:rPr>
          <w:t>:e</w:t>
        </w:r>
        <w:proofErr w:type="gramEnd"/>
        <w:r w:rsidRPr="009B3520">
          <w:rPr>
            <w:rFonts w:eastAsia="Times New Roman"/>
            <w:color w:val="222222"/>
            <w:sz w:val="24"/>
            <w:szCs w:val="24"/>
            <w:shd w:val="clear" w:color="auto" w:fill="FFFFFF"/>
            <w:lang w:val="en-US"/>
          </w:rPr>
          <w:t>0148535.</w:t>
        </w:r>
      </w:ins>
    </w:p>
    <w:p w14:paraId="0DA65A59" w14:textId="77777777" w:rsidR="001421F5" w:rsidRPr="001421F5" w:rsidRDefault="001421F5">
      <w:pPr>
        <w:ind w:left="630"/>
        <w:jc w:val="both"/>
        <w:rPr>
          <w:sz w:val="24"/>
          <w:szCs w:val="24"/>
        </w:rPr>
        <w:pPrChange w:id="257" w:author="G C Upadhaya, Sudha" w:date="2021-01-24T21:53:00Z">
          <w:pPr>
            <w:numPr>
              <w:numId w:val="1"/>
            </w:numPr>
            <w:ind w:left="540" w:hanging="360"/>
            <w:jc w:val="both"/>
          </w:pPr>
        </w:pPrChange>
      </w:pPr>
    </w:p>
    <w:p w14:paraId="41E4B8BC" w14:textId="77777777" w:rsidR="00D44044" w:rsidRDefault="00D44044">
      <w:pPr>
        <w:jc w:val="both"/>
        <w:rPr>
          <w:sz w:val="24"/>
          <w:szCs w:val="24"/>
        </w:rPr>
      </w:pPr>
    </w:p>
    <w:p w14:paraId="7E8FEB2C" w14:textId="77777777" w:rsidR="00D44044" w:rsidRDefault="00D44044">
      <w:pPr>
        <w:rPr>
          <w:b/>
        </w:rPr>
      </w:pPr>
    </w:p>
    <w:p w14:paraId="723DDFE2" w14:textId="77777777" w:rsidR="00D44044" w:rsidRDefault="00D44044">
      <w:pPr>
        <w:rPr>
          <w:b/>
        </w:rPr>
      </w:pPr>
    </w:p>
    <w:p w14:paraId="4AC2C654" w14:textId="77777777" w:rsidR="00D44044" w:rsidRDefault="0021510F">
      <w:pPr>
        <w:rPr>
          <w:b/>
        </w:rPr>
      </w:pPr>
      <w:proofErr w:type="spellStart"/>
      <w:r>
        <w:rPr>
          <w:b/>
        </w:rPr>
        <w:t>Garbagio</w:t>
      </w:r>
      <w:proofErr w:type="spellEnd"/>
      <w:r>
        <w:rPr>
          <w:b/>
        </w:rPr>
        <w:t xml:space="preserve"> </w:t>
      </w:r>
    </w:p>
    <w:p w14:paraId="2D3F6DA4" w14:textId="77777777" w:rsidR="00D44044" w:rsidRDefault="0021510F">
      <w:pPr>
        <w:ind w:firstLine="720"/>
        <w:jc w:val="both"/>
        <w:rPr>
          <w:color w:val="333333"/>
          <w:sz w:val="24"/>
          <w:szCs w:val="24"/>
        </w:rPr>
      </w:pPr>
      <w:r>
        <w:rPr>
          <w:color w:val="202020"/>
          <w:sz w:val="24"/>
          <w:szCs w:val="24"/>
          <w:highlight w:val="white"/>
        </w:rPr>
        <w:t xml:space="preserve">Gene expression levels for potato and </w:t>
      </w:r>
      <w:r>
        <w:rPr>
          <w:i/>
          <w:color w:val="202020"/>
          <w:sz w:val="24"/>
          <w:szCs w:val="24"/>
          <w:highlight w:val="white"/>
        </w:rPr>
        <w:t xml:space="preserve">V. </w:t>
      </w:r>
      <w:proofErr w:type="spellStart"/>
      <w:r>
        <w:rPr>
          <w:i/>
          <w:color w:val="202020"/>
          <w:sz w:val="24"/>
          <w:szCs w:val="24"/>
          <w:highlight w:val="white"/>
        </w:rPr>
        <w:t>dahliae</w:t>
      </w:r>
      <w:proofErr w:type="spellEnd"/>
      <w:r>
        <w:rPr>
          <w:i/>
          <w:color w:val="202020"/>
          <w:sz w:val="24"/>
          <w:szCs w:val="24"/>
          <w:highlight w:val="white"/>
        </w:rPr>
        <w:t xml:space="preserve"> </w:t>
      </w:r>
      <w:r>
        <w:rPr>
          <w:color w:val="202020"/>
          <w:sz w:val="24"/>
          <w:szCs w:val="24"/>
          <w:highlight w:val="white"/>
        </w:rPr>
        <w:t xml:space="preserve">were determined with the expected </w:t>
      </w:r>
      <w:r>
        <w:rPr>
          <w:color w:val="222222"/>
          <w:sz w:val="24"/>
          <w:szCs w:val="24"/>
          <w:highlight w:val="white"/>
        </w:rPr>
        <w:t>fragments per kilobase of transcript per million fragments mapped (FPKM) (</w:t>
      </w:r>
      <w:proofErr w:type="spellStart"/>
      <w:r>
        <w:rPr>
          <w:color w:val="222222"/>
          <w:sz w:val="24"/>
          <w:szCs w:val="24"/>
          <w:highlight w:val="white"/>
        </w:rPr>
        <w:t>Trapnell</w:t>
      </w:r>
      <w:proofErr w:type="spellEnd"/>
      <w:r>
        <w:rPr>
          <w:color w:val="222222"/>
          <w:sz w:val="24"/>
          <w:szCs w:val="24"/>
          <w:highlight w:val="white"/>
        </w:rPr>
        <w:t xml:space="preserve"> </w:t>
      </w:r>
      <w:r>
        <w:rPr>
          <w:i/>
          <w:color w:val="222222"/>
          <w:sz w:val="24"/>
          <w:szCs w:val="24"/>
          <w:highlight w:val="white"/>
        </w:rPr>
        <w:t xml:space="preserve">et al. </w:t>
      </w:r>
      <w:r>
        <w:rPr>
          <w:color w:val="222222"/>
          <w:sz w:val="24"/>
          <w:szCs w:val="24"/>
          <w:highlight w:val="white"/>
        </w:rPr>
        <w:t xml:space="preserve">2010). For peppermint and brown mustard, the abundance of reads </w:t>
      </w:r>
      <w:proofErr w:type="gramStart"/>
      <w:r>
        <w:rPr>
          <w:color w:val="222222"/>
          <w:sz w:val="24"/>
          <w:szCs w:val="24"/>
          <w:highlight w:val="white"/>
        </w:rPr>
        <w:t>were</w:t>
      </w:r>
      <w:proofErr w:type="gramEnd"/>
      <w:r>
        <w:rPr>
          <w:color w:val="222222"/>
          <w:sz w:val="24"/>
          <w:szCs w:val="24"/>
          <w:highlight w:val="white"/>
        </w:rPr>
        <w:t xml:space="preserve"> estimated with RNA-seq by Expectation-Maximization (RSEM) </w:t>
      </w:r>
      <w:r>
        <w:rPr>
          <w:color w:val="202020"/>
          <w:sz w:val="24"/>
          <w:szCs w:val="24"/>
          <w:highlight w:val="white"/>
        </w:rPr>
        <w:t>with Bowtie 2 (</w:t>
      </w:r>
      <w:r>
        <w:rPr>
          <w:color w:val="333333"/>
          <w:sz w:val="24"/>
          <w:szCs w:val="24"/>
          <w:highlight w:val="white"/>
        </w:rPr>
        <w:t xml:space="preserve">Langmead </w:t>
      </w:r>
      <w:r>
        <w:rPr>
          <w:i/>
          <w:color w:val="333333"/>
          <w:sz w:val="24"/>
          <w:szCs w:val="24"/>
          <w:highlight w:val="white"/>
        </w:rPr>
        <w:t xml:space="preserve">et al. </w:t>
      </w:r>
      <w:r>
        <w:rPr>
          <w:color w:val="333333"/>
          <w:sz w:val="24"/>
          <w:szCs w:val="24"/>
          <w:highlight w:val="white"/>
        </w:rPr>
        <w:t xml:space="preserve">2012). FPKM was then used to calculate expression gene expression levels. DEGs were identified with the DESeq2 package version 1.26.0 (Love </w:t>
      </w:r>
      <w:r>
        <w:rPr>
          <w:i/>
          <w:color w:val="333333"/>
          <w:sz w:val="24"/>
          <w:szCs w:val="24"/>
          <w:highlight w:val="white"/>
        </w:rPr>
        <w:t xml:space="preserve">et al. </w:t>
      </w:r>
      <w:r>
        <w:rPr>
          <w:color w:val="333333"/>
          <w:sz w:val="24"/>
          <w:szCs w:val="24"/>
          <w:highlight w:val="white"/>
        </w:rPr>
        <w:t xml:space="preserve">2014) in R version 3.6.2 (R Core Team (2019)). </w:t>
      </w:r>
    </w:p>
    <w:p w14:paraId="755E0058" w14:textId="77777777" w:rsidR="003666B0" w:rsidRDefault="003666B0">
      <w:pPr>
        <w:ind w:firstLine="720"/>
        <w:jc w:val="both"/>
        <w:rPr>
          <w:color w:val="333333"/>
          <w:sz w:val="24"/>
          <w:szCs w:val="24"/>
        </w:rPr>
      </w:pPr>
    </w:p>
    <w:p w14:paraId="32403305" w14:textId="77777777" w:rsidR="003666B0" w:rsidRDefault="003666B0" w:rsidP="003666B0">
      <w:pPr>
        <w:ind w:firstLine="720"/>
        <w:jc w:val="both"/>
        <w:rPr>
          <w:b/>
        </w:rPr>
      </w:pPr>
    </w:p>
    <w:sectPr w:rsidR="003666B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0" w:author="David Wheeler" w:date="2020-05-27T16:20:00Z" w:initials="">
    <w:p w14:paraId="6E01405D" w14:textId="77777777" w:rsidR="0021510F" w:rsidRDefault="0021510F">
      <w:pPr>
        <w:widowControl w:val="0"/>
        <w:pBdr>
          <w:top w:val="nil"/>
          <w:left w:val="nil"/>
          <w:bottom w:val="nil"/>
          <w:right w:val="nil"/>
          <w:between w:val="nil"/>
        </w:pBdr>
        <w:spacing w:line="240" w:lineRule="auto"/>
        <w:rPr>
          <w:color w:val="000000"/>
        </w:rPr>
      </w:pPr>
      <w:r>
        <w:rPr>
          <w:color w:val="000000"/>
        </w:rPr>
        <w:t>This can/should be reduced to one summary paragraph?</w:t>
      </w:r>
    </w:p>
  </w:comment>
  <w:comment w:id="101" w:author="David Wheeler" w:date="2020-05-27T16:22:00Z" w:initials="">
    <w:p w14:paraId="410F23ED" w14:textId="77777777" w:rsidR="0021510F" w:rsidRDefault="0021510F">
      <w:pPr>
        <w:widowControl w:val="0"/>
        <w:pBdr>
          <w:top w:val="nil"/>
          <w:left w:val="nil"/>
          <w:bottom w:val="nil"/>
          <w:right w:val="nil"/>
          <w:between w:val="nil"/>
        </w:pBdr>
        <w:spacing w:line="240" w:lineRule="auto"/>
        <w:rPr>
          <w:color w:val="000000"/>
        </w:rPr>
      </w:pPr>
      <w:r>
        <w:rPr>
          <w:color w:val="000000"/>
        </w:rPr>
        <w:t>These seem excessive, for now.</w:t>
      </w:r>
    </w:p>
  </w:comment>
  <w:comment w:id="102" w:author="David Wheeler" w:date="2020-03-26T17:28:00Z" w:initials="">
    <w:p w14:paraId="7CE2038D" w14:textId="77777777" w:rsidR="0021510F" w:rsidRDefault="0021510F">
      <w:pPr>
        <w:widowControl w:val="0"/>
        <w:pBdr>
          <w:top w:val="nil"/>
          <w:left w:val="nil"/>
          <w:bottom w:val="nil"/>
          <w:right w:val="nil"/>
          <w:between w:val="nil"/>
        </w:pBdr>
        <w:spacing w:line="240" w:lineRule="auto"/>
        <w:rPr>
          <w:color w:val="000000"/>
        </w:rPr>
      </w:pPr>
      <w:r>
        <w:rPr>
          <w:color w:val="000000"/>
        </w:rPr>
        <w:t>Too verbose!</w:t>
      </w:r>
    </w:p>
  </w:comment>
  <w:comment w:id="103" w:author="David Wheeler" w:date="2020-03-26T17:29:00Z" w:initials="">
    <w:p w14:paraId="05AF2ADE" w14:textId="77777777" w:rsidR="0021510F" w:rsidRDefault="0021510F">
      <w:pPr>
        <w:widowControl w:val="0"/>
        <w:pBdr>
          <w:top w:val="nil"/>
          <w:left w:val="nil"/>
          <w:bottom w:val="nil"/>
          <w:right w:val="nil"/>
          <w:between w:val="nil"/>
        </w:pBdr>
        <w:spacing w:line="240" w:lineRule="auto"/>
        <w:rPr>
          <w:color w:val="000000"/>
        </w:rPr>
      </w:pPr>
      <w:r>
        <w:rPr>
          <w:color w:val="000000"/>
        </w:rPr>
        <w:t>consider legend</w:t>
      </w:r>
    </w:p>
  </w:comment>
  <w:comment w:id="137" w:author="G C Upadhaya, Sudha" w:date="2021-01-24T17:27:00Z" w:initials="GCUS">
    <w:p w14:paraId="2C0C36D4" w14:textId="77777777" w:rsidR="0021510F" w:rsidRDefault="0021510F" w:rsidP="00C26F51">
      <w:pPr>
        <w:pStyle w:val="CommentText"/>
      </w:pPr>
      <w:r>
        <w:rPr>
          <w:rStyle w:val="CommentReference"/>
        </w:rPr>
        <w:annotationRef/>
      </w:r>
      <w:r>
        <w:t>Need to add primer sequence for mint DEGs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01405D" w15:done="0"/>
  <w15:commentEx w15:paraId="410F23ED" w15:done="0"/>
  <w15:commentEx w15:paraId="7CE2038D" w15:done="0"/>
  <w15:commentEx w15:paraId="05AF2ADE" w15:done="0"/>
  <w15:commentEx w15:paraId="2C0C36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01405D" w16cid:durableId="23B3CC17"/>
  <w16cid:commentId w16cid:paraId="410F23ED" w16cid:durableId="23B3CC18"/>
  <w16cid:commentId w16cid:paraId="7CE2038D" w16cid:durableId="23B3CC20"/>
  <w16cid:commentId w16cid:paraId="05AF2ADE" w16cid:durableId="23B3CC21"/>
  <w16cid:commentId w16cid:paraId="2C0C36D4" w16cid:durableId="23B82C7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00000000000000000"/>
    <w:charset w:val="00"/>
    <w:family w:val="auto"/>
    <w:pitch w:val="default"/>
  </w:font>
  <w:font w:name="Arial Unicode MS">
    <w:altName w:val="Arial"/>
    <w:panose1 w:val="020B0604020202020204"/>
    <w:charset w:val="00"/>
    <w:family w:val="auto"/>
    <w:pitch w:val="default"/>
  </w:font>
  <w:font w:name="Times">
    <w:altName w:val="﷽﷽﷽﷽﷽﷽坡蠽☝"/>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27B18"/>
    <w:rsid w:val="00054C1B"/>
    <w:rsid w:val="000642CA"/>
    <w:rsid w:val="000972B9"/>
    <w:rsid w:val="000E5912"/>
    <w:rsid w:val="00112BCE"/>
    <w:rsid w:val="001421F5"/>
    <w:rsid w:val="00171845"/>
    <w:rsid w:val="00182DA8"/>
    <w:rsid w:val="00186225"/>
    <w:rsid w:val="001C4BD7"/>
    <w:rsid w:val="001D4BC4"/>
    <w:rsid w:val="001E4D2F"/>
    <w:rsid w:val="00211E11"/>
    <w:rsid w:val="0021510F"/>
    <w:rsid w:val="00217BBC"/>
    <w:rsid w:val="00241485"/>
    <w:rsid w:val="00287FC9"/>
    <w:rsid w:val="002D3B68"/>
    <w:rsid w:val="002F1F57"/>
    <w:rsid w:val="00310BDC"/>
    <w:rsid w:val="003666B0"/>
    <w:rsid w:val="00376DF9"/>
    <w:rsid w:val="003D5628"/>
    <w:rsid w:val="003D6FC8"/>
    <w:rsid w:val="004F3F51"/>
    <w:rsid w:val="00531DCA"/>
    <w:rsid w:val="005B3BB8"/>
    <w:rsid w:val="005C7DAB"/>
    <w:rsid w:val="00634FFD"/>
    <w:rsid w:val="00645592"/>
    <w:rsid w:val="00655709"/>
    <w:rsid w:val="00686B68"/>
    <w:rsid w:val="00725196"/>
    <w:rsid w:val="00742DA3"/>
    <w:rsid w:val="007A653F"/>
    <w:rsid w:val="007B03DB"/>
    <w:rsid w:val="007C253B"/>
    <w:rsid w:val="007D6B56"/>
    <w:rsid w:val="0081256B"/>
    <w:rsid w:val="00844957"/>
    <w:rsid w:val="00866E00"/>
    <w:rsid w:val="008821D9"/>
    <w:rsid w:val="008C49ED"/>
    <w:rsid w:val="008F2590"/>
    <w:rsid w:val="00921F21"/>
    <w:rsid w:val="00963939"/>
    <w:rsid w:val="009B3520"/>
    <w:rsid w:val="009C4E95"/>
    <w:rsid w:val="00A62C5B"/>
    <w:rsid w:val="00B9386B"/>
    <w:rsid w:val="00C00CE8"/>
    <w:rsid w:val="00C26F51"/>
    <w:rsid w:val="00CC693D"/>
    <w:rsid w:val="00CF553A"/>
    <w:rsid w:val="00D44044"/>
    <w:rsid w:val="00DD6232"/>
    <w:rsid w:val="00E918F4"/>
    <w:rsid w:val="00EB21E8"/>
    <w:rsid w:val="00F42629"/>
    <w:rsid w:val="00F60084"/>
    <w:rsid w:val="00F71CA4"/>
    <w:rsid w:val="00FD6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eastAsia="Times New Roman"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hyperlink" Target="https://doi.org/10.1111/nph.15567"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apsnet.org/edcenter/intropp/lessons/fungi/ascomycetes/Pages/VerticilliumWilt.aspx" TargetMode="External"/><Relationship Id="rId34" Type="http://schemas.openxmlformats.org/officeDocument/2006/relationships/hyperlink" Target="https://apsjournals.apsnet.org/doi/10.1094/PHP-2011-0323-02-RS" TargetMode="Externa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doi.org/10.1111/nph.15567" TargetMode="External"/><Relationship Id="rId33" Type="http://schemas.openxmlformats.org/officeDocument/2006/relationships/hyperlink" Target="https://apsjournals.apsnet.org/doi/10.1094/PHP-2011-0323-02-RS" TargetMode="Externa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yperlink" Target="https://apsjournals.apsnet.org/doi/10.1094/PHP-2011-0323-02-RS"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hyperlink" Target="https://doi.org/10.3389/fpls.2015.00428" TargetMode="External"/><Relationship Id="rId32" Type="http://schemas.openxmlformats.org/officeDocument/2006/relationships/hyperlink" Target="https://apsjournals.apsnet.org/doi/10.1094/PHP-2011-0323-02-RS" TargetMode="External"/><Relationship Id="rId37"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hyperlink" Target="https://doi.org/10.1186/1471-2164-14-852"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doi.org/10.1094/PHP-2011-0323-02-RS" TargetMode="Externa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hyperlink" Target="https://apsjournals.apsnet.org/doi/10.1094/PHP-2011-0323-02-R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86/1471-2164-14-607" TargetMode="External"/><Relationship Id="rId27" Type="http://schemas.openxmlformats.org/officeDocument/2006/relationships/hyperlink" Target="https://apsjournals.apsnet.org/doi/10.1094/PHP-2011-0323-02-RS"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5038</TotalTime>
  <Pages>23</Pages>
  <Words>5195</Words>
  <Characters>29615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 C Upadhaya, Sudha</cp:lastModifiedBy>
  <cp:revision>10</cp:revision>
  <dcterms:created xsi:type="dcterms:W3CDTF">2021-01-21T17:47:00Z</dcterms:created>
  <dcterms:modified xsi:type="dcterms:W3CDTF">2021-02-18T22:19:00Z</dcterms:modified>
</cp:coreProperties>
</file>