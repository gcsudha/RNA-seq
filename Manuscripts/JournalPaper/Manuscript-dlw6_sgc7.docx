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rPr>
                <w:sz w:val="24"/>
                <w:szCs w:val="24"/>
              </w:rPr>
            </w:pPr>
            <w:r>
              <w:rPr>
                <w:sz w:val="24"/>
                <w:szCs w:val="24"/>
              </w:rP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rPr>
                <w:sz w:val="24"/>
                <w:szCs w:val="24"/>
              </w:rPr>
            </w:pPr>
            <w:r>
              <w:rPr>
                <w:sz w:val="24"/>
                <w:szCs w:val="24"/>
              </w:rPr>
              <w:t>Su</w:t>
            </w:r>
            <w:r w:rsidR="00471180">
              <w:rPr>
                <w:sz w:val="24"/>
                <w:szCs w:val="24"/>
              </w:rPr>
              <w:t>pplementary</w:t>
            </w:r>
            <w:r>
              <w:rPr>
                <w:sz w:val="24"/>
                <w:szCs w:val="24"/>
              </w:rP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0296F120" w:rsidR="00D44044" w:rsidRDefault="0021510F">
            <w:pPr>
              <w:ind w:left="360"/>
              <w:jc w:val="center"/>
              <w:rPr>
                <w:sz w:val="24"/>
                <w:szCs w:val="24"/>
              </w:rPr>
            </w:pPr>
            <w:r>
              <w:rPr>
                <w:sz w:val="24"/>
                <w:szCs w:val="24"/>
              </w:rPr>
              <w:t xml:space="preserve"> </w:t>
            </w:r>
            <w:r w:rsidR="00471180">
              <w:rPr>
                <w:sz w:val="24"/>
                <w:szCs w:val="24"/>
              </w:rPr>
              <w:t>2</w:t>
            </w:r>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rPr>
                <w:sz w:val="24"/>
                <w:szCs w:val="24"/>
              </w:rPr>
            </w:pPr>
            <w:r>
              <w:rPr>
                <w:sz w:val="24"/>
                <w:szCs w:val="24"/>
              </w:rPr>
              <w:lastRenderedPageBreak/>
              <w:t xml:space="preserve">Supplementary </w:t>
            </w:r>
            <w:r w:rsidR="00C735BC">
              <w:rPr>
                <w:sz w:val="24"/>
                <w:szCs w:val="24"/>
              </w:rPr>
              <w:t>t</w:t>
            </w:r>
            <w:r>
              <w:rPr>
                <w:sz w:val="24"/>
                <w:szCs w:val="24"/>
              </w:rP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rPr>
                <w:sz w:val="24"/>
                <w:szCs w:val="24"/>
              </w:rPr>
            </w:pPr>
            <w:r>
              <w:rPr>
                <w:sz w:val="24"/>
                <w:szCs w:val="24"/>
              </w:rP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rPr>
                <w:sz w:val="24"/>
                <w:szCs w:val="24"/>
              </w:rPr>
            </w:pPr>
            <w:r>
              <w:rPr>
                <w:sz w:val="24"/>
                <w:szCs w:val="24"/>
              </w:rP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rPr>
                <w:sz w:val="24"/>
                <w:szCs w:val="24"/>
              </w:rPr>
            </w:pPr>
            <w:r>
              <w:rPr>
                <w:sz w:val="24"/>
                <w:szCs w:val="24"/>
              </w:rP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w:t>
      </w:r>
      <w:r w:rsidR="00F86A7E">
        <w:rPr>
          <w:rFonts w:eastAsia="Times New Roman"/>
          <w:color w:val="222222"/>
          <w:sz w:val="24"/>
          <w:szCs w:val="24"/>
          <w:shd w:val="clear" w:color="auto" w:fill="FFFFFF"/>
          <w:lang w:val="en-US"/>
        </w:rPr>
        <w:lastRenderedPageBreak/>
        <w:t xml:space="preserve">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r w:rsidR="00C16C9D">
        <w:rPr>
          <w:sz w:val="24"/>
          <w:szCs w:val="24"/>
        </w:rPr>
        <w:t>I</w:t>
      </w:r>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highlight w:val="white"/>
        </w:rPr>
        <w:lastRenderedPageBreak/>
        <w:t>(</w:t>
      </w:r>
      <w:r>
        <w:rPr>
          <w:sz w:val="24"/>
          <w:szCs w:val="24"/>
        </w:rPr>
        <w:t>Johnson and Dung, 2010)</w:t>
      </w:r>
      <w:r>
        <w:rPr>
          <w:sz w:val="24"/>
          <w:szCs w:val="24"/>
          <w:highlight w:val="white"/>
        </w:rPr>
        <w:t>. Solutions to</w:t>
      </w:r>
      <w:r w:rsidR="00C16C9D">
        <w:rPr>
          <w:sz w:val="24"/>
          <w:szCs w:val="24"/>
          <w:highlight w:val="white"/>
        </w:rPr>
        <w:t xml:space="preserve"> some of</w:t>
      </w:r>
      <w:r>
        <w:rPr>
          <w:sz w:val="24"/>
          <w:szCs w:val="24"/>
          <w:highlight w:val="white"/>
        </w:rPr>
        <w:t xml:space="preserve">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28FE8CFE"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w:t>
      </w:r>
      <w:ins w:id="1" w:author="Wheeler, David Linnard" w:date="2021-06-10T10:22:00Z">
        <w:r w:rsidR="007E12F1">
          <w:rPr>
            <w:sz w:val="24"/>
            <w:szCs w:val="24"/>
            <w:highlight w:val="white"/>
          </w:rPr>
          <w:t xml:space="preserve"> </w:t>
        </w:r>
      </w:ins>
      <w:del w:id="2" w:author="Wheeler, David Linnard" w:date="2021-06-10T10:24:00Z">
        <w:r w:rsidDel="007E12F1">
          <w:rPr>
            <w:sz w:val="24"/>
            <w:szCs w:val="24"/>
            <w:highlight w:val="white"/>
          </w:rPr>
          <w:delText xml:space="preserve"> </w:delText>
        </w:r>
      </w:del>
      <w:r>
        <w:rPr>
          <w:sz w:val="24"/>
          <w:szCs w:val="24"/>
          <w:highlight w:val="white"/>
        </w:rPr>
        <w:t xml:space="preserve">Dual RNA-seq was subsequently completed. DEGs were detected and validated. </w:t>
      </w:r>
      <w:commentRangeStart w:id="3"/>
      <w:r>
        <w:rPr>
          <w:sz w:val="24"/>
          <w:szCs w:val="24"/>
          <w:highlight w:val="white"/>
        </w:rPr>
        <w:t xml:space="preserve">The results </w:t>
      </w:r>
      <w:r w:rsidR="00795303">
        <w:rPr>
          <w:sz w:val="24"/>
          <w:szCs w:val="24"/>
          <w:highlight w:val="white"/>
        </w:rPr>
        <w:t>documented here demonstrate …</w:t>
      </w:r>
      <w:commentRangeEnd w:id="3"/>
      <w:r w:rsidR="001E0302">
        <w:rPr>
          <w:rStyle w:val="CommentReference"/>
        </w:rPr>
        <w:commentReference w:id="3"/>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rPr>
          <w:sz w:val="24"/>
          <w:szCs w:val="24"/>
        </w:rPr>
      </w:pPr>
      <w:r>
        <w:rPr>
          <w:sz w:val="24"/>
          <w:szCs w:val="24"/>
        </w:rPr>
        <w:lastRenderedPageBreak/>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7A132E57" w14:textId="5D8505A2" w:rsidR="00D44044" w:rsidRPr="005A7434" w:rsidRDefault="0021510F" w:rsidP="00B841BD">
      <w:pPr>
        <w:spacing w:line="480" w:lineRule="auto"/>
        <w:jc w:val="both"/>
        <w:rPr>
          <w:sz w:val="24"/>
          <w:szCs w:val="24"/>
        </w:rPr>
      </w:pPr>
      <w:r>
        <w:rPr>
          <w:b/>
          <w:sz w:val="24"/>
          <w:szCs w:val="24"/>
        </w:rPr>
        <w:t>RNA seq trial</w:t>
      </w:r>
    </w:p>
    <w:p w14:paraId="4CE5BBE9" w14:textId="37604BD7"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 653 (</w:t>
      </w:r>
      <w:r w:rsidR="007E12F1">
        <w:rPr>
          <w:sz w:val="24"/>
          <w:szCs w:val="24"/>
        </w:rPr>
        <w:t xml:space="preserve">highly </w:t>
      </w:r>
      <w:r>
        <w:rPr>
          <w:sz w:val="24"/>
          <w:szCs w:val="24"/>
        </w:rPr>
        <w:t>aggressive towards potato</w:t>
      </w:r>
      <w:r w:rsidR="007E12F1">
        <w:rPr>
          <w:sz w:val="24"/>
          <w:szCs w:val="24"/>
        </w:rPr>
        <w:t xml:space="preserve"> and weakly aggressive towards peppermint</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w:t>
      </w:r>
      <w:r w:rsidR="007E12F1">
        <w:rPr>
          <w:sz w:val="24"/>
          <w:szCs w:val="24"/>
        </w:rPr>
        <w:t xml:space="preserve">highly </w:t>
      </w:r>
      <w:r>
        <w:rPr>
          <w:sz w:val="24"/>
          <w:szCs w:val="24"/>
        </w:rPr>
        <w:t xml:space="preserve">aggressive towards </w:t>
      </w:r>
      <w:r w:rsidR="007E12F1">
        <w:rPr>
          <w:sz w:val="24"/>
          <w:szCs w:val="24"/>
        </w:rPr>
        <w:t>pepper</w:t>
      </w:r>
      <w:r>
        <w:rPr>
          <w:sz w:val="24"/>
          <w:szCs w:val="24"/>
        </w:rPr>
        <w:t>mint</w:t>
      </w:r>
      <w:r w:rsidR="007E12F1">
        <w:rPr>
          <w:sz w:val="24"/>
          <w:szCs w:val="24"/>
        </w:rPr>
        <w:t xml:space="preserve"> and mildly aggressive towards potato</w:t>
      </w:r>
      <w:r>
        <w:rPr>
          <w:sz w:val="24"/>
          <w:szCs w:val="24"/>
        </w:rPr>
        <w:t>), and a water control.</w:t>
      </w:r>
      <w:r w:rsidR="007E12F1">
        <w:rPr>
          <w:sz w:val="24"/>
          <w:szCs w:val="24"/>
        </w:rPr>
        <w:t xml:space="preserve"> Neither isolate elicits visible symptoms on brown mustard.</w:t>
      </w:r>
      <w:r>
        <w:rPr>
          <w:sz w:val="24"/>
          <w:szCs w:val="24"/>
        </w:rPr>
        <w:t xml:space="preserve">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3DCA7C92" w:rsidR="00D44044" w:rsidRDefault="0021510F" w:rsidP="00D84346">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w:t>
      </w:r>
      <w:r>
        <w:rPr>
          <w:sz w:val="24"/>
          <w:szCs w:val="24"/>
        </w:rPr>
        <w:lastRenderedPageBreak/>
        <w:t xml:space="preserve">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w:t>
      </w:r>
      <w:r>
        <w:rPr>
          <w:color w:val="333333"/>
          <w:sz w:val="24"/>
          <w:szCs w:val="24"/>
          <w:highlight w:val="white"/>
        </w:rPr>
        <w:lastRenderedPageBreak/>
        <w:t xml:space="preserve">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27461516" w:rsidR="00D44044" w:rsidRDefault="0021510F" w:rsidP="001E0302">
      <w:pPr>
        <w:spacing w:line="480" w:lineRule="auto"/>
        <w:ind w:firstLine="720"/>
        <w:jc w:val="both"/>
        <w:rPr>
          <w:color w:val="202020"/>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4D584042" w14:textId="1C47560B" w:rsidR="009B4841" w:rsidRDefault="00C03521" w:rsidP="00B841BD">
      <w:pPr>
        <w:pStyle w:val="NormalWeb"/>
        <w:spacing w:before="0" w:beforeAutospacing="0" w:after="160" w:afterAutospacing="0" w:line="480" w:lineRule="auto"/>
        <w:ind w:firstLine="720"/>
        <w:rPr>
          <w:rFonts w:ascii="Arial" w:hAnsi="Arial" w:cs="Arial"/>
        </w:rPr>
      </w:pPr>
      <w:r>
        <w:rPr>
          <w:rFonts w:ascii="Arial" w:hAnsi="Arial" w:cs="Arial"/>
        </w:rPr>
        <w:lastRenderedPageBreak/>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25B261AB"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4"/>
      <w:r w:rsidRPr="00A33237">
        <w:rPr>
          <w:rFonts w:ascii="Arial" w:hAnsi="Arial" w:cs="Arial"/>
        </w:rPr>
        <w:t>70-180</w:t>
      </w:r>
      <w:r w:rsidRPr="001421F5">
        <w:rPr>
          <w:rFonts w:ascii="Arial" w:hAnsi="Arial" w:cs="Arial"/>
        </w:rPr>
        <w:t xml:space="preserve"> bp </w:t>
      </w:r>
      <w:commentRangeEnd w:id="4"/>
      <w:r w:rsidR="00A33237">
        <w:rPr>
          <w:rStyle w:val="CommentReference"/>
          <w:rFonts w:ascii="Arial" w:eastAsia="Arial" w:hAnsi="Arial" w:cs="Arial"/>
          <w:lang w:val="en"/>
        </w:rPr>
        <w:commentReference w:id="4"/>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D84346">
        <w:rPr>
          <w:rFonts w:ascii="Arial" w:hAnsi="Arial" w:cs="Arial"/>
          <w:b/>
        </w:rPr>
        <w:t>1</w:t>
      </w:r>
      <w:r w:rsidRPr="001421F5">
        <w:rPr>
          <w:rFonts w:ascii="Arial" w:hAnsi="Arial" w:cs="Arial"/>
        </w:rPr>
        <w:t>.</w:t>
      </w:r>
    </w:p>
    <w:p w14:paraId="371EA5B5" w14:textId="4759A1FB"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w:t>
      </w:r>
      <w:r w:rsidRPr="00E918F4">
        <w:rPr>
          <w:rFonts w:ascii="Arial" w:hAnsi="Arial" w:cs="Arial"/>
        </w:rPr>
        <w:lastRenderedPageBreak/>
        <w:t xml:space="preserve">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D84346">
        <w:rPr>
          <w:rFonts w:ascii="Arial" w:hAnsi="Arial" w:cs="Arial"/>
          <w:b/>
        </w:rPr>
        <w:t>1</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4A7F14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 xml:space="preserve">Table </w:t>
      </w:r>
      <w:r w:rsidR="00D84346">
        <w:rPr>
          <w:b/>
          <w:sz w:val="24"/>
          <w:szCs w:val="24"/>
        </w:rPr>
        <w:t>2</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698DE2F0" w:rsidR="00D44044" w:rsidRDefault="0021510F" w:rsidP="0073486D">
      <w:pPr>
        <w:spacing w:line="480" w:lineRule="auto"/>
        <w:ind w:firstLine="720"/>
        <w:jc w:val="both"/>
        <w:rPr>
          <w:ins w:id="5" w:author="G C Upadhaya, Sudha" w:date="2021-06-11T11:58:00Z"/>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 xml:space="preserve">Table </w:t>
      </w:r>
      <w:r w:rsidR="00D84346">
        <w:rPr>
          <w:b/>
          <w:sz w:val="24"/>
          <w:szCs w:val="24"/>
        </w:rPr>
        <w:t>3</w:t>
      </w:r>
      <w:r>
        <w:rPr>
          <w:sz w:val="24"/>
          <w:szCs w:val="24"/>
        </w:rPr>
        <w:t xml:space="preserve">. For both peppermint and brown mustard, an average of 98% of raw reads were retained after read cleaning. Similarly, for both </w:t>
      </w:r>
      <w:r>
        <w:rPr>
          <w:sz w:val="24"/>
          <w:szCs w:val="24"/>
        </w:rPr>
        <w:lastRenderedPageBreak/>
        <w:t xml:space="preserve">peppermint and brown mustard, 99% of total transcripts were identified as unique </w:t>
      </w:r>
      <w:proofErr w:type="spellStart"/>
      <w:r>
        <w:rPr>
          <w:sz w:val="24"/>
          <w:szCs w:val="24"/>
        </w:rPr>
        <w:t>unigenes</w:t>
      </w:r>
      <w:proofErr w:type="spellEnd"/>
      <w:r>
        <w:rPr>
          <w:sz w:val="24"/>
          <w:szCs w:val="24"/>
        </w:rPr>
        <w:t>.</w:t>
      </w:r>
    </w:p>
    <w:p w14:paraId="03480ED9" w14:textId="754D3B1B" w:rsidR="00B8417C" w:rsidRDefault="00B8417C" w:rsidP="0073486D">
      <w:pPr>
        <w:spacing w:line="480" w:lineRule="auto"/>
        <w:ind w:firstLine="720"/>
        <w:jc w:val="both"/>
        <w:rPr>
          <w:sz w:val="24"/>
          <w:szCs w:val="24"/>
        </w:rPr>
      </w:pPr>
      <w:commentRangeStart w:id="6"/>
      <w:ins w:id="7" w:author="G C Upadhaya, Sudha" w:date="2021-06-11T12:00:00Z">
        <w:r>
          <w:rPr>
            <w:sz w:val="24"/>
            <w:szCs w:val="24"/>
          </w:rPr>
          <w:t>GO enrichment analysis on expressed genes showed s</w:t>
        </w:r>
      </w:ins>
      <w:ins w:id="8" w:author="G C Upadhaya, Sudha" w:date="2021-06-11T11:58:00Z">
        <w:r>
          <w:rPr>
            <w:sz w:val="24"/>
            <w:szCs w:val="24"/>
          </w:rPr>
          <w:t xml:space="preserve">imilar pattern of GO terms </w:t>
        </w:r>
      </w:ins>
      <w:ins w:id="9" w:author="G C Upadhaya, Sudha" w:date="2021-06-11T12:01:00Z">
        <w:r>
          <w:rPr>
            <w:sz w:val="24"/>
            <w:szCs w:val="24"/>
          </w:rPr>
          <w:t>across all hosts</w:t>
        </w:r>
      </w:ins>
      <w:ins w:id="10" w:author="G C Upadhaya, Sudha" w:date="2021-06-11T12:09:00Z">
        <w:r w:rsidR="0016564F">
          <w:rPr>
            <w:sz w:val="24"/>
            <w:szCs w:val="24"/>
          </w:rPr>
          <w:t>. Most expressed genes were involved in cellular and metabolic process, binding and cata</w:t>
        </w:r>
      </w:ins>
      <w:ins w:id="11" w:author="G C Upadhaya, Sudha" w:date="2021-06-11T12:10:00Z">
        <w:r w:rsidR="0016564F">
          <w:rPr>
            <w:sz w:val="24"/>
            <w:szCs w:val="24"/>
          </w:rPr>
          <w:t>lytic activity (</w:t>
        </w:r>
        <w:r w:rsidR="0016564F" w:rsidRPr="0016564F">
          <w:rPr>
            <w:b/>
            <w:sz w:val="24"/>
            <w:szCs w:val="24"/>
            <w:rPrChange w:id="12" w:author="G C Upadhaya, Sudha" w:date="2021-06-11T12:10:00Z">
              <w:rPr>
                <w:sz w:val="24"/>
                <w:szCs w:val="24"/>
              </w:rPr>
            </w:rPrChange>
          </w:rPr>
          <w:t>Supplementary Figure 1</w:t>
        </w:r>
        <w:r w:rsidR="0016564F">
          <w:rPr>
            <w:sz w:val="24"/>
            <w:szCs w:val="24"/>
          </w:rPr>
          <w:t>).</w:t>
        </w:r>
      </w:ins>
      <w:commentRangeEnd w:id="6"/>
      <w:ins w:id="13" w:author="G C Upadhaya, Sudha" w:date="2021-06-11T12:11:00Z">
        <w:r w:rsidR="0016564F">
          <w:rPr>
            <w:rStyle w:val="CommentReference"/>
          </w:rPr>
          <w:commentReference w:id="6"/>
        </w:r>
      </w:ins>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w:t>
      </w:r>
      <w:r>
        <w:rPr>
          <w:sz w:val="24"/>
          <w:szCs w:val="24"/>
          <w:highlight w:val="white"/>
        </w:rPr>
        <w:lastRenderedPageBreak/>
        <w:t xml:space="preserve">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lastRenderedPageBreak/>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7F0CC523"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333D54A0" w:rsidR="00D44044" w:rsidRDefault="0021510F" w:rsidP="0073486D">
      <w:pPr>
        <w:spacing w:line="480" w:lineRule="auto"/>
        <w:ind w:firstLine="720"/>
        <w:jc w:val="both"/>
        <w:rPr>
          <w:ins w:id="15" w:author="G C Upadhaya, Sudha" w:date="2021-06-11T11:16:00Z"/>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52E444C8" w14:textId="166FE996" w:rsidR="00E464F7" w:rsidDel="003C59D0" w:rsidRDefault="00E464F7" w:rsidP="0073486D">
      <w:pPr>
        <w:spacing w:line="480" w:lineRule="auto"/>
        <w:ind w:firstLine="720"/>
        <w:jc w:val="both"/>
        <w:rPr>
          <w:del w:id="16" w:author="G C Upadhaya, Sudha" w:date="2021-06-11T11:39:00Z"/>
          <w:sz w:val="24"/>
          <w:szCs w:val="24"/>
          <w:highlight w:val="white"/>
        </w:rPr>
      </w:pPr>
    </w:p>
    <w:p w14:paraId="60211B13" w14:textId="728AD230" w:rsidR="00990D18" w:rsidDel="003C59D0" w:rsidRDefault="00990D18" w:rsidP="00741205">
      <w:pPr>
        <w:spacing w:line="480" w:lineRule="auto"/>
        <w:ind w:firstLine="720"/>
        <w:rPr>
          <w:del w:id="17" w:author="G C Upadhaya, Sudha" w:date="2021-06-11T11:39:00Z"/>
          <w:sz w:val="24"/>
          <w:szCs w:val="24"/>
          <w:highlight w:val="white"/>
        </w:rPr>
      </w:pPr>
      <w:commentRangeStart w:id="18"/>
      <w:del w:id="19" w:author="G C Upadhaya, Sudha" w:date="2021-06-11T11:39:00Z">
        <w:r w:rsidDel="003C59D0">
          <w:rPr>
            <w:sz w:val="24"/>
            <w:szCs w:val="24"/>
            <w:highlight w:val="white"/>
          </w:rPr>
          <w:delText xml:space="preserve">The </w:delText>
        </w:r>
        <w:r w:rsidR="00853AFC" w:rsidDel="003C59D0">
          <w:rPr>
            <w:sz w:val="24"/>
            <w:szCs w:val="24"/>
            <w:highlight w:val="white"/>
          </w:rPr>
          <w:delText>GO terms</w:delText>
        </w:r>
        <w:r w:rsidDel="003C59D0">
          <w:rPr>
            <w:sz w:val="24"/>
            <w:szCs w:val="24"/>
            <w:highlight w:val="white"/>
          </w:rPr>
          <w:delText xml:space="preserve"> assigned to </w:delText>
        </w:r>
        <w:r w:rsidR="00CD5B51" w:rsidDel="003C59D0">
          <w:rPr>
            <w:sz w:val="24"/>
            <w:szCs w:val="24"/>
            <w:highlight w:val="white"/>
          </w:rPr>
          <w:delText xml:space="preserve">expressed </w:delText>
        </w:r>
        <w:r w:rsidDel="003C59D0">
          <w:rPr>
            <w:sz w:val="24"/>
            <w:szCs w:val="24"/>
            <w:highlight w:val="white"/>
          </w:rPr>
          <w:delText xml:space="preserve">genes were </w:delText>
        </w:r>
        <w:r w:rsidR="00A31330" w:rsidDel="003C59D0">
          <w:rPr>
            <w:sz w:val="24"/>
            <w:szCs w:val="24"/>
            <w:highlight w:val="white"/>
          </w:rPr>
          <w:delText xml:space="preserve">similar for </w:delText>
        </w:r>
        <w:r w:rsidDel="003C59D0">
          <w:rPr>
            <w:sz w:val="24"/>
            <w:szCs w:val="24"/>
            <w:highlight w:val="white"/>
          </w:rPr>
          <w:delText xml:space="preserve">hosts and </w:delText>
        </w:r>
        <w:r w:rsidDel="003C59D0">
          <w:rPr>
            <w:i/>
            <w:sz w:val="24"/>
            <w:szCs w:val="24"/>
            <w:highlight w:val="white"/>
          </w:rPr>
          <w:delText>V. dahliae</w:delText>
        </w:r>
        <w:r w:rsidR="00A31330" w:rsidDel="003C59D0">
          <w:rPr>
            <w:iCs/>
            <w:sz w:val="24"/>
            <w:szCs w:val="24"/>
            <w:highlight w:val="white"/>
          </w:rPr>
          <w:delText xml:space="preserve"> comparisons but different for others</w:delText>
        </w:r>
        <w:r w:rsidR="004B06D2" w:rsidDel="003C59D0">
          <w:rPr>
            <w:i/>
            <w:sz w:val="24"/>
            <w:szCs w:val="24"/>
            <w:highlight w:val="white"/>
          </w:rPr>
          <w:delText xml:space="preserve"> </w:delText>
        </w:r>
        <w:r w:rsidDel="003C59D0">
          <w:rPr>
            <w:sz w:val="24"/>
            <w:szCs w:val="24"/>
            <w:highlight w:val="white"/>
          </w:rPr>
          <w:delText>(</w:delText>
        </w:r>
        <w:commentRangeStart w:id="20"/>
        <w:commentRangeStart w:id="21"/>
        <w:r w:rsidR="006B1658" w:rsidRPr="006B1658" w:rsidDel="003C59D0">
          <w:rPr>
            <w:b/>
            <w:sz w:val="24"/>
            <w:szCs w:val="24"/>
            <w:highlight w:val="white"/>
          </w:rPr>
          <w:delText>Supplementary F</w:delText>
        </w:r>
        <w:r w:rsidRPr="006B1658" w:rsidDel="003C59D0">
          <w:rPr>
            <w:b/>
            <w:sz w:val="24"/>
            <w:szCs w:val="24"/>
            <w:highlight w:val="white"/>
          </w:rPr>
          <w:delText xml:space="preserve">igure </w:delText>
        </w:r>
        <w:r w:rsidR="006B1658" w:rsidDel="003C59D0">
          <w:rPr>
            <w:b/>
            <w:sz w:val="24"/>
            <w:szCs w:val="24"/>
            <w:highlight w:val="white"/>
          </w:rPr>
          <w:delText>1</w:delText>
        </w:r>
        <w:commentRangeEnd w:id="20"/>
        <w:r w:rsidR="00A31330" w:rsidDel="003C59D0">
          <w:rPr>
            <w:rStyle w:val="CommentReference"/>
          </w:rPr>
          <w:commentReference w:id="20"/>
        </w:r>
      </w:del>
      <w:commentRangeEnd w:id="21"/>
      <w:r w:rsidR="003C59D0">
        <w:rPr>
          <w:rStyle w:val="CommentReference"/>
        </w:rPr>
        <w:commentReference w:id="21"/>
      </w:r>
      <w:del w:id="22" w:author="G C Upadhaya, Sudha" w:date="2021-06-11T11:39:00Z">
        <w:r w:rsidDel="003C59D0">
          <w:rPr>
            <w:sz w:val="24"/>
            <w:szCs w:val="24"/>
            <w:highlight w:val="white"/>
          </w:rPr>
          <w:delText xml:space="preserve">). Most </w:delText>
        </w:r>
        <w:r w:rsidR="00853AFC" w:rsidDel="003C59D0">
          <w:rPr>
            <w:sz w:val="24"/>
            <w:szCs w:val="24"/>
            <w:highlight w:val="white"/>
          </w:rPr>
          <w:delText xml:space="preserve">expressed </w:delText>
        </w:r>
        <w:r w:rsidDel="003C59D0">
          <w:rPr>
            <w:sz w:val="24"/>
            <w:szCs w:val="24"/>
            <w:highlight w:val="white"/>
          </w:rPr>
          <w:delText xml:space="preserve">genes were involved in cellular and metabolic processes, binding and </w:delText>
        </w:r>
        <w:r w:rsidDel="003C59D0">
          <w:rPr>
            <w:sz w:val="24"/>
            <w:szCs w:val="24"/>
            <w:highlight w:val="white"/>
          </w:rPr>
          <w:lastRenderedPageBreak/>
          <w:delText>catalytic activity. The functional roles of the genes detected herein were mostly associated with defense responses in the hosts and pathogenicity in the fungus.</w:delText>
        </w:r>
        <w:commentRangeEnd w:id="18"/>
        <w:r w:rsidR="00A31330" w:rsidDel="003C59D0">
          <w:rPr>
            <w:rStyle w:val="CommentReference"/>
          </w:rPr>
          <w:commentReference w:id="18"/>
        </w:r>
      </w:del>
    </w:p>
    <w:p w14:paraId="57156171" w14:textId="217436E2" w:rsidR="00924B0C" w:rsidRDefault="00A31330" w:rsidP="0073486D">
      <w:pPr>
        <w:spacing w:line="480" w:lineRule="auto"/>
        <w:ind w:firstLine="720"/>
        <w:jc w:val="both"/>
        <w:rPr>
          <w:sz w:val="24"/>
          <w:szCs w:val="24"/>
        </w:rPr>
      </w:pPr>
      <w:commentRangeStart w:id="23"/>
      <w:commentRangeStart w:id="24"/>
      <w:r>
        <w:rPr>
          <w:sz w:val="24"/>
          <w:szCs w:val="24"/>
        </w:rPr>
        <w:t>S</w:t>
      </w:r>
      <w:r w:rsidR="00990D18" w:rsidRPr="00DD5525">
        <w:rPr>
          <w:sz w:val="24"/>
          <w:szCs w:val="24"/>
        </w:rPr>
        <w:t xml:space="preserve">ignificant </w:t>
      </w:r>
      <w:r w:rsidR="00FD54A8" w:rsidRPr="00DD5525">
        <w:rPr>
          <w:sz w:val="24"/>
          <w:szCs w:val="24"/>
        </w:rPr>
        <w:t xml:space="preserve">gene ontology </w:t>
      </w:r>
      <w:commentRangeEnd w:id="23"/>
      <w:r w:rsidR="00D6692B">
        <w:rPr>
          <w:rStyle w:val="CommentReference"/>
        </w:rPr>
        <w:commentReference w:id="23"/>
      </w:r>
      <w:commentRangeEnd w:id="24"/>
      <w:r w:rsidR="003C59D0">
        <w:rPr>
          <w:rStyle w:val="CommentReference"/>
        </w:rPr>
        <w:commentReference w:id="24"/>
      </w:r>
      <w:r w:rsidR="00FD54A8" w:rsidRPr="00DD5525">
        <w:rPr>
          <w:sz w:val="24"/>
          <w:szCs w:val="24"/>
        </w:rPr>
        <w:t xml:space="preserve">(GO) </w:t>
      </w:r>
      <w:r w:rsidR="00990D18" w:rsidRPr="00DD5525">
        <w:rPr>
          <w:sz w:val="24"/>
          <w:szCs w:val="24"/>
        </w:rPr>
        <w:t xml:space="preserve">terms </w:t>
      </w:r>
      <w:r>
        <w:rPr>
          <w:sz w:val="24"/>
          <w:szCs w:val="24"/>
        </w:rPr>
        <w:t>from</w:t>
      </w:r>
      <w:r w:rsidRPr="00DD5525">
        <w:rPr>
          <w:sz w:val="24"/>
          <w:szCs w:val="24"/>
        </w:rPr>
        <w:t xml:space="preserve"> </w:t>
      </w:r>
      <w:r w:rsidR="00990D18" w:rsidRPr="00DD5525">
        <w:rPr>
          <w:sz w:val="24"/>
          <w:szCs w:val="24"/>
        </w:rPr>
        <w:t xml:space="preserve">three main GO categories: biological process, molecular function, and cellular component were identified </w:t>
      </w:r>
      <w:r w:rsidR="00CD5329">
        <w:rPr>
          <w:sz w:val="24"/>
          <w:szCs w:val="24"/>
        </w:rPr>
        <w:t xml:space="preserve">for DEGs </w:t>
      </w:r>
      <w:r w:rsidR="00990D18" w:rsidRPr="00DD5525">
        <w:rPr>
          <w:sz w:val="24"/>
          <w:szCs w:val="24"/>
        </w:rPr>
        <w:t xml:space="preserve">using the GO database in Blast2GO. </w:t>
      </w:r>
      <w:r w:rsidR="00493A74">
        <w:rPr>
          <w:sz w:val="24"/>
          <w:szCs w:val="24"/>
        </w:rPr>
        <w:t>A t</w:t>
      </w:r>
      <w:r w:rsidR="00990D18" w:rsidRPr="00DD5525">
        <w:rPr>
          <w:sz w:val="24"/>
          <w:szCs w:val="24"/>
        </w:rPr>
        <w:t xml:space="preserve">otal </w:t>
      </w:r>
      <w:r w:rsidR="00493A74">
        <w:rPr>
          <w:sz w:val="24"/>
          <w:szCs w:val="24"/>
        </w:rPr>
        <w:t xml:space="preserve">of </w:t>
      </w:r>
      <w:r w:rsidR="00990D18" w:rsidRPr="00DD5525">
        <w:rPr>
          <w:sz w:val="24"/>
          <w:szCs w:val="24"/>
        </w:rPr>
        <w:t xml:space="preserve">322, 235, and 156 significantly enriched GO terms were identified for potato, brown mustard, and peppermint, respectively. A </w:t>
      </w:r>
      <w:commentRangeStart w:id="25"/>
      <w:del w:id="26" w:author="G C Upadhaya, Sudha" w:date="2021-06-11T11:22:00Z">
        <w:r w:rsidR="004862B4" w:rsidDel="004862B4">
          <w:rPr>
            <w:sz w:val="24"/>
            <w:szCs w:val="24"/>
          </w:rPr>
          <w:delText xml:space="preserve">larger </w:delText>
        </w:r>
      </w:del>
      <w:ins w:id="27" w:author="G C Upadhaya, Sudha" w:date="2021-06-11T11:22:00Z">
        <w:r w:rsidR="004862B4">
          <w:rPr>
            <w:sz w:val="24"/>
            <w:szCs w:val="24"/>
          </w:rPr>
          <w:t>highest</w:t>
        </w:r>
        <w:r w:rsidR="004862B4">
          <w:rPr>
            <w:sz w:val="24"/>
            <w:szCs w:val="24"/>
          </w:rPr>
          <w:t xml:space="preserve"> </w:t>
        </w:r>
      </w:ins>
      <w:r w:rsidR="004862B4">
        <w:rPr>
          <w:sz w:val="24"/>
          <w:szCs w:val="24"/>
        </w:rPr>
        <w:t>number of GO terms</w:t>
      </w:r>
      <w:r w:rsidR="00990D18" w:rsidRPr="00DD5525">
        <w:rPr>
          <w:sz w:val="24"/>
          <w:szCs w:val="24"/>
        </w:rPr>
        <w:t xml:space="preserve"> </w:t>
      </w:r>
      <w:commentRangeEnd w:id="25"/>
      <w:r w:rsidR="00FD54A8">
        <w:rPr>
          <w:rStyle w:val="CommentReference"/>
        </w:rPr>
        <w:commentReference w:id="25"/>
      </w:r>
      <w:r w:rsidR="00990D18" w:rsidRPr="00DD5525">
        <w:rPr>
          <w:sz w:val="24"/>
          <w:szCs w:val="24"/>
        </w:rPr>
        <w:t>belonged to the biological process</w:t>
      </w:r>
      <w:ins w:id="28" w:author="G C Upadhaya, Sudha" w:date="2021-06-11T11:24:00Z">
        <w:r w:rsidR="004862B4">
          <w:rPr>
            <w:sz w:val="24"/>
            <w:szCs w:val="24"/>
          </w:rPr>
          <w:t xml:space="preserve"> (GO:0008150)</w:t>
        </w:r>
      </w:ins>
      <w:r w:rsidR="00990D18" w:rsidRPr="00DD5525">
        <w:rPr>
          <w:sz w:val="24"/>
          <w:szCs w:val="24"/>
        </w:rPr>
        <w:t xml:space="preserve"> followed by molecular function</w:t>
      </w:r>
      <w:ins w:id="29" w:author="G C Upadhaya, Sudha" w:date="2021-06-11T11:26:00Z">
        <w:r w:rsidR="004862B4">
          <w:rPr>
            <w:sz w:val="24"/>
            <w:szCs w:val="24"/>
          </w:rPr>
          <w:t xml:space="preserve"> (GO:0003674)</w:t>
        </w:r>
      </w:ins>
      <w:r w:rsidR="00990D18" w:rsidRPr="00DD5525">
        <w:rPr>
          <w:sz w:val="24"/>
          <w:szCs w:val="24"/>
        </w:rPr>
        <w:t xml:space="preserve"> and cellular component</w:t>
      </w:r>
      <w:ins w:id="30" w:author="G C Upadhaya, Sudha" w:date="2021-06-11T11:25:00Z">
        <w:r w:rsidR="004862B4">
          <w:rPr>
            <w:sz w:val="24"/>
            <w:szCs w:val="24"/>
          </w:rPr>
          <w:t xml:space="preserve"> (GO: 0005575)</w:t>
        </w:r>
      </w:ins>
      <w:r w:rsidR="00990D18" w:rsidRPr="00DD5525">
        <w:rPr>
          <w:sz w:val="24"/>
          <w:szCs w:val="24"/>
        </w:rPr>
        <w:t> </w:t>
      </w:r>
      <w:r w:rsidR="00990D18" w:rsidRPr="00DD5525">
        <w:rPr>
          <w:rStyle w:val="Strong"/>
          <w:color w:val="0E101A"/>
          <w:sz w:val="24"/>
          <w:szCs w:val="24"/>
        </w:rPr>
        <w:t>(Supplementary Table</w:t>
      </w:r>
      <w:r w:rsidR="00C735BC">
        <w:rPr>
          <w:rStyle w:val="Strong"/>
          <w:color w:val="0E101A"/>
          <w:sz w:val="24"/>
          <w:szCs w:val="24"/>
        </w:rPr>
        <w:t xml:space="preserve"> 6</w:t>
      </w:r>
      <w:r w:rsidR="00990D18" w:rsidRPr="00DD5525">
        <w:rPr>
          <w:rStyle w:val="Strong"/>
          <w:color w:val="0E101A"/>
          <w:sz w:val="24"/>
          <w:szCs w:val="24"/>
        </w:rPr>
        <w:t xml:space="preserve">). </w:t>
      </w:r>
      <w:r w:rsidR="00990D18" w:rsidRPr="00DD5525">
        <w:rPr>
          <w:rStyle w:val="Strong"/>
          <w:b w:val="0"/>
          <w:color w:val="0E101A"/>
          <w:sz w:val="24"/>
          <w:szCs w:val="24"/>
        </w:rPr>
        <w:t>However,</w:t>
      </w:r>
      <w:r w:rsidR="00990D18" w:rsidRPr="00DD5525">
        <w:rPr>
          <w:rStyle w:val="Strong"/>
          <w:color w:val="0E101A"/>
          <w:sz w:val="24"/>
          <w:szCs w:val="24"/>
        </w:rPr>
        <w:t> </w:t>
      </w:r>
      <w:r w:rsidR="00990D18" w:rsidRPr="00DD5525">
        <w:rPr>
          <w:sz w:val="24"/>
          <w:szCs w:val="24"/>
        </w:rPr>
        <w:t>no significantly enriched GO terms were identified for </w:t>
      </w:r>
      <w:r w:rsidR="00990D18" w:rsidRPr="00DD5525">
        <w:rPr>
          <w:rStyle w:val="Emphasis"/>
          <w:color w:val="0E101A"/>
          <w:sz w:val="24"/>
          <w:szCs w:val="24"/>
        </w:rPr>
        <w:t xml:space="preserve">Verticillium </w:t>
      </w:r>
      <w:proofErr w:type="spellStart"/>
      <w:r w:rsidR="00990D18" w:rsidRPr="00DD5525">
        <w:rPr>
          <w:rStyle w:val="Emphasis"/>
          <w:color w:val="0E101A"/>
          <w:sz w:val="24"/>
          <w:szCs w:val="24"/>
        </w:rPr>
        <w:t>dahliae</w:t>
      </w:r>
      <w:proofErr w:type="spellEnd"/>
      <w:r w:rsidR="00990D18" w:rsidRPr="00DD5525">
        <w:rPr>
          <w:sz w:val="24"/>
          <w:szCs w:val="24"/>
        </w:rPr>
        <w:t>. The top 15 GO terms for each host</w:t>
      </w:r>
      <w:r w:rsidR="00990D18">
        <w:rPr>
          <w:sz w:val="24"/>
          <w:szCs w:val="24"/>
        </w:rPr>
        <w:t xml:space="preserve"> </w:t>
      </w:r>
      <w:r w:rsidR="00990D18" w:rsidRPr="00DD5525">
        <w:rPr>
          <w:sz w:val="24"/>
          <w:szCs w:val="24"/>
        </w:rPr>
        <w:t>are presented in </w:t>
      </w:r>
      <w:r w:rsidR="00990D18" w:rsidRPr="00DD5525">
        <w:rPr>
          <w:rStyle w:val="Strong"/>
          <w:color w:val="0E101A"/>
          <w:sz w:val="24"/>
          <w:szCs w:val="24"/>
        </w:rPr>
        <w:t xml:space="preserve">Figure </w:t>
      </w:r>
      <w:r w:rsidR="006B1658">
        <w:rPr>
          <w:rStyle w:val="Strong"/>
          <w:color w:val="0E101A"/>
          <w:sz w:val="24"/>
          <w:szCs w:val="24"/>
        </w:rPr>
        <w:t>5</w:t>
      </w:r>
      <w:r w:rsidR="00990D18" w:rsidRPr="00DD5525">
        <w:rPr>
          <w:sz w:val="24"/>
          <w:szCs w:val="24"/>
        </w:rPr>
        <w:t xml:space="preserve">. Five GO terms </w:t>
      </w:r>
      <w:r w:rsidR="00FD54A8">
        <w:rPr>
          <w:sz w:val="24"/>
          <w:szCs w:val="24"/>
        </w:rPr>
        <w:t>within the</w:t>
      </w:r>
      <w:r w:rsidR="00FD54A8" w:rsidRPr="00DD5525">
        <w:rPr>
          <w:sz w:val="24"/>
          <w:szCs w:val="24"/>
        </w:rPr>
        <w:t xml:space="preserve"> metabolic process </w:t>
      </w:r>
      <w:r w:rsidR="00990D18" w:rsidRPr="00DD5525">
        <w:rPr>
          <w:sz w:val="24"/>
          <w:szCs w:val="24"/>
        </w:rPr>
        <w:t xml:space="preserve">sub-group and three </w:t>
      </w:r>
      <w:r w:rsidR="00FD54A8">
        <w:rPr>
          <w:sz w:val="24"/>
          <w:szCs w:val="24"/>
        </w:rPr>
        <w:t>within the</w:t>
      </w:r>
      <w:r w:rsidR="00FD54A8" w:rsidRPr="00DD5525">
        <w:rPr>
          <w:sz w:val="24"/>
          <w:szCs w:val="24"/>
        </w:rPr>
        <w:t xml:space="preserve"> </w:t>
      </w:r>
      <w:r w:rsidR="00990D18" w:rsidRPr="00DD5525">
        <w:rPr>
          <w:sz w:val="24"/>
          <w:szCs w:val="24"/>
        </w:rPr>
        <w:t xml:space="preserve">catalytic activity </w:t>
      </w:r>
      <w:r w:rsidR="00FD54A8" w:rsidRPr="00DD5525">
        <w:rPr>
          <w:sz w:val="24"/>
          <w:szCs w:val="24"/>
        </w:rPr>
        <w:t xml:space="preserve">sub-group </w:t>
      </w:r>
      <w:r w:rsidR="00990D18" w:rsidRPr="00DD5525">
        <w:rPr>
          <w:sz w:val="24"/>
          <w:szCs w:val="24"/>
        </w:rPr>
        <w:t>were common in all three hosts. In potato</w:t>
      </w:r>
      <w:r w:rsidR="00D05D31">
        <w:rPr>
          <w:sz w:val="24"/>
          <w:szCs w:val="24"/>
        </w:rPr>
        <w:t>, a</w:t>
      </w:r>
      <w:r w:rsidR="00990D18" w:rsidRPr="00DD5525">
        <w:rPr>
          <w:sz w:val="24"/>
          <w:szCs w:val="24"/>
        </w:rPr>
        <w:t xml:space="preserve"> higher number of significantly</w:t>
      </w:r>
      <w:r w:rsidR="00687BAC">
        <w:rPr>
          <w:sz w:val="24"/>
          <w:szCs w:val="24"/>
        </w:rPr>
        <w:t xml:space="preserve"> </w:t>
      </w:r>
      <w:ins w:id="31" w:author="G C Upadhaya, Sudha" w:date="2021-06-11T10:55:00Z">
        <w:r w:rsidR="00687BAC">
          <w:rPr>
            <w:sz w:val="24"/>
            <w:szCs w:val="24"/>
          </w:rPr>
          <w:t>(</w:t>
        </w:r>
      </w:ins>
      <w:ins w:id="32" w:author="G C Upadhaya, Sudha" w:date="2021-06-11T10:57:00Z">
        <w:r w:rsidR="00687BAC">
          <w:rPr>
            <w:sz w:val="24"/>
            <w:szCs w:val="24"/>
          </w:rPr>
          <w:t xml:space="preserve">adjusted </w:t>
        </w:r>
        <w:r w:rsidR="00687BAC">
          <w:rPr>
            <w:i/>
            <w:sz w:val="24"/>
            <w:szCs w:val="24"/>
          </w:rPr>
          <w:t>P</w:t>
        </w:r>
      </w:ins>
      <w:ins w:id="33" w:author="G C Upadhaya, Sudha" w:date="2021-06-11T10:55:00Z">
        <w:r w:rsidR="00687BAC">
          <w:rPr>
            <w:sz w:val="24"/>
            <w:szCs w:val="24"/>
          </w:rPr>
          <w:t xml:space="preserve"> &lt; 0.05)</w:t>
        </w:r>
      </w:ins>
      <w:r w:rsidR="00990D18" w:rsidRPr="00DD5525">
        <w:rPr>
          <w:sz w:val="24"/>
          <w:szCs w:val="24"/>
        </w:rPr>
        <w:t xml:space="preserve"> enriched GO terms </w:t>
      </w:r>
      <w:r w:rsidR="00D05D31">
        <w:rPr>
          <w:sz w:val="24"/>
          <w:szCs w:val="24"/>
        </w:rPr>
        <w:t xml:space="preserve">were </w:t>
      </w:r>
      <w:r w:rsidR="00990D18" w:rsidRPr="00DD5525">
        <w:rPr>
          <w:sz w:val="24"/>
          <w:szCs w:val="24"/>
        </w:rPr>
        <w:t xml:space="preserve">related to stimulus response </w:t>
      </w:r>
      <w:ins w:id="34" w:author="G C Upadhaya, Sudha" w:date="2021-06-11T11:28:00Z">
        <w:r w:rsidR="0087123C">
          <w:rPr>
            <w:sz w:val="24"/>
            <w:szCs w:val="24"/>
          </w:rPr>
          <w:t xml:space="preserve">(GO:0050896) </w:t>
        </w:r>
      </w:ins>
      <w:r w:rsidR="00990D18" w:rsidRPr="00DD5525">
        <w:rPr>
          <w:sz w:val="24"/>
          <w:szCs w:val="24"/>
        </w:rPr>
        <w:t>compared to brown mustard and</w:t>
      </w:r>
      <w:r w:rsidR="00990D18">
        <w:rPr>
          <w:sz w:val="24"/>
          <w:szCs w:val="24"/>
        </w:rPr>
        <w:t xml:space="preserve"> </w:t>
      </w:r>
      <w:r w:rsidR="00990D18" w:rsidRPr="00DD5525">
        <w:rPr>
          <w:sz w:val="24"/>
          <w:szCs w:val="24"/>
        </w:rPr>
        <w:t>peppermint </w:t>
      </w:r>
      <w:r w:rsidR="00990D18" w:rsidRPr="00DD5525">
        <w:rPr>
          <w:rStyle w:val="Strong"/>
          <w:color w:val="0E101A"/>
          <w:sz w:val="24"/>
          <w:szCs w:val="24"/>
        </w:rPr>
        <w:t>(Supplementary Table</w:t>
      </w:r>
      <w:r w:rsidR="00C735BC">
        <w:rPr>
          <w:rStyle w:val="Strong"/>
          <w:color w:val="0E101A"/>
          <w:sz w:val="24"/>
          <w:szCs w:val="24"/>
        </w:rPr>
        <w:t xml:space="preserve"> 6</w:t>
      </w:r>
      <w:r w:rsidR="00990D18" w:rsidRPr="00DD5525">
        <w:rPr>
          <w:rStyle w:val="Strong"/>
          <w:color w:val="0E101A"/>
          <w:sz w:val="24"/>
          <w:szCs w:val="24"/>
        </w:rPr>
        <w:t>).</w:t>
      </w:r>
      <w:r w:rsidR="00990D18" w:rsidRPr="00DD5525">
        <w:rPr>
          <w:sz w:val="24"/>
          <w:szCs w:val="24"/>
        </w:rPr>
        <w:t> The GO terms related to stimulus response in potato included response to stress</w:t>
      </w:r>
      <w:ins w:id="35" w:author="G C Upadhaya, Sudha" w:date="2021-06-11T11:29:00Z">
        <w:r w:rsidR="0087123C">
          <w:rPr>
            <w:sz w:val="24"/>
            <w:szCs w:val="24"/>
          </w:rPr>
          <w:t xml:space="preserve"> (GO:0006950)</w:t>
        </w:r>
      </w:ins>
      <w:r w:rsidR="00990D18" w:rsidRPr="00DD5525">
        <w:rPr>
          <w:sz w:val="24"/>
          <w:szCs w:val="24"/>
        </w:rPr>
        <w:t>, response to biotic stimulus</w:t>
      </w:r>
      <w:ins w:id="36" w:author="G C Upadhaya, Sudha" w:date="2021-06-11T11:34:00Z">
        <w:r w:rsidR="0087123C">
          <w:rPr>
            <w:sz w:val="24"/>
            <w:szCs w:val="24"/>
          </w:rPr>
          <w:t xml:space="preserve"> (</w:t>
        </w:r>
      </w:ins>
      <w:ins w:id="37" w:author="G C Upadhaya, Sudha" w:date="2021-06-11T11:35:00Z">
        <w:r w:rsidR="0087123C">
          <w:rPr>
            <w:sz w:val="24"/>
            <w:szCs w:val="24"/>
          </w:rPr>
          <w:t>GO:0009607)</w:t>
        </w:r>
      </w:ins>
      <w:r w:rsidR="00990D18" w:rsidRPr="00DD5525">
        <w:rPr>
          <w:sz w:val="24"/>
          <w:szCs w:val="24"/>
        </w:rPr>
        <w:t>, response to fungus</w:t>
      </w:r>
      <w:ins w:id="38" w:author="G C Upadhaya, Sudha" w:date="2021-06-11T11:31:00Z">
        <w:r w:rsidR="0087123C">
          <w:rPr>
            <w:sz w:val="24"/>
            <w:szCs w:val="24"/>
          </w:rPr>
          <w:t xml:space="preserve"> (GO:0009620)</w:t>
        </w:r>
      </w:ins>
      <w:r w:rsidR="00990D18" w:rsidRPr="00DD5525">
        <w:rPr>
          <w:sz w:val="24"/>
          <w:szCs w:val="24"/>
        </w:rPr>
        <w:t>, immune response</w:t>
      </w:r>
      <w:ins w:id="39" w:author="G C Upadhaya, Sudha" w:date="2021-06-11T11:31:00Z">
        <w:r w:rsidR="0087123C">
          <w:rPr>
            <w:sz w:val="24"/>
            <w:szCs w:val="24"/>
          </w:rPr>
          <w:t xml:space="preserve"> (GO:0006955</w:t>
        </w:r>
      </w:ins>
      <w:ins w:id="40" w:author="G C Upadhaya, Sudha" w:date="2021-06-11T11:32:00Z">
        <w:r w:rsidR="0087123C">
          <w:rPr>
            <w:sz w:val="24"/>
            <w:szCs w:val="24"/>
          </w:rPr>
          <w:t>)</w:t>
        </w:r>
      </w:ins>
      <w:r w:rsidR="00990D18" w:rsidRPr="00DD5525">
        <w:rPr>
          <w:sz w:val="24"/>
          <w:szCs w:val="24"/>
        </w:rPr>
        <w:t>, defense response</w:t>
      </w:r>
      <w:ins w:id="41" w:author="G C Upadhaya, Sudha" w:date="2021-06-11T11:30:00Z">
        <w:r w:rsidR="0087123C">
          <w:rPr>
            <w:sz w:val="24"/>
            <w:szCs w:val="24"/>
          </w:rPr>
          <w:t xml:space="preserve"> (GO:0006952)</w:t>
        </w:r>
      </w:ins>
      <w:r w:rsidR="00990D18" w:rsidRPr="00DD5525">
        <w:rPr>
          <w:sz w:val="24"/>
          <w:szCs w:val="24"/>
        </w:rPr>
        <w:t>, response to reactive oxygen species</w:t>
      </w:r>
      <w:ins w:id="42" w:author="G C Upadhaya, Sudha" w:date="2021-06-11T11:32:00Z">
        <w:r w:rsidR="0087123C">
          <w:rPr>
            <w:sz w:val="24"/>
            <w:szCs w:val="24"/>
          </w:rPr>
          <w:t xml:space="preserve"> (GO:0000302)</w:t>
        </w:r>
      </w:ins>
      <w:r w:rsidR="00990D18" w:rsidRPr="00DD5525">
        <w:rPr>
          <w:sz w:val="24"/>
          <w:szCs w:val="24"/>
        </w:rPr>
        <w:t>, chitin catabolic process</w:t>
      </w:r>
      <w:ins w:id="43" w:author="G C Upadhaya, Sudha" w:date="2021-06-11T11:33:00Z">
        <w:r w:rsidR="0087123C">
          <w:rPr>
            <w:sz w:val="24"/>
            <w:szCs w:val="24"/>
          </w:rPr>
          <w:t xml:space="preserve"> (GO:0006032)</w:t>
        </w:r>
      </w:ins>
      <w:r w:rsidR="00990D18" w:rsidRPr="00DD5525">
        <w:rPr>
          <w:sz w:val="24"/>
          <w:szCs w:val="24"/>
        </w:rPr>
        <w:t>, and chitin metabolic process</w:t>
      </w:r>
      <w:ins w:id="44" w:author="G C Upadhaya, Sudha" w:date="2021-06-11T11:33:00Z">
        <w:r w:rsidR="0087123C">
          <w:rPr>
            <w:sz w:val="24"/>
            <w:szCs w:val="24"/>
          </w:rPr>
          <w:t xml:space="preserve"> (GO:</w:t>
        </w:r>
      </w:ins>
      <w:ins w:id="45" w:author="G C Upadhaya, Sudha" w:date="2021-06-11T11:34:00Z">
        <w:r w:rsidR="0087123C">
          <w:rPr>
            <w:sz w:val="24"/>
            <w:szCs w:val="24"/>
          </w:rPr>
          <w:t>0006030)</w:t>
        </w:r>
      </w:ins>
      <w:r w:rsidR="00990D18" w:rsidRPr="00DD5525">
        <w:rPr>
          <w:sz w:val="24"/>
          <w:szCs w:val="24"/>
        </w:rPr>
        <w:t xml:space="preserve">. However, in brown mustard, </w:t>
      </w:r>
      <w:r w:rsidR="00E820D9">
        <w:rPr>
          <w:sz w:val="24"/>
          <w:szCs w:val="24"/>
        </w:rPr>
        <w:t xml:space="preserve">two </w:t>
      </w:r>
      <w:r w:rsidR="00990D18" w:rsidRPr="00DD5525">
        <w:rPr>
          <w:sz w:val="24"/>
          <w:szCs w:val="24"/>
        </w:rPr>
        <w:t xml:space="preserve">GO terms </w:t>
      </w:r>
      <w:r w:rsidR="00CD5329">
        <w:rPr>
          <w:sz w:val="24"/>
          <w:szCs w:val="24"/>
        </w:rPr>
        <w:t>belonging to</w:t>
      </w:r>
      <w:r w:rsidR="00DD5503">
        <w:rPr>
          <w:sz w:val="24"/>
          <w:szCs w:val="24"/>
        </w:rPr>
        <w:t xml:space="preserve"> </w:t>
      </w:r>
      <w:r w:rsidR="00E820D9">
        <w:rPr>
          <w:sz w:val="24"/>
          <w:szCs w:val="24"/>
        </w:rPr>
        <w:t xml:space="preserve">the </w:t>
      </w:r>
      <w:r w:rsidR="00DD5503">
        <w:rPr>
          <w:sz w:val="24"/>
          <w:szCs w:val="24"/>
        </w:rPr>
        <w:t>same category</w:t>
      </w:r>
      <w:r w:rsidR="00990D18" w:rsidRPr="00DD5525">
        <w:rPr>
          <w:sz w:val="24"/>
          <w:szCs w:val="24"/>
        </w:rPr>
        <w:t xml:space="preserve"> </w:t>
      </w:r>
      <w:r w:rsidR="00CD5329">
        <w:rPr>
          <w:sz w:val="24"/>
          <w:szCs w:val="24"/>
        </w:rPr>
        <w:t>were</w:t>
      </w:r>
      <w:r w:rsidR="00990D18" w:rsidRPr="00DD5525">
        <w:rPr>
          <w:sz w:val="24"/>
          <w:szCs w:val="24"/>
        </w:rPr>
        <w:t xml:space="preserve"> </w:t>
      </w:r>
      <w:r w:rsidR="00E820D9">
        <w:rPr>
          <w:sz w:val="24"/>
          <w:szCs w:val="24"/>
        </w:rPr>
        <w:t xml:space="preserve">detected namely, </w:t>
      </w:r>
      <w:r w:rsidR="00990D18" w:rsidRPr="00DD5525">
        <w:rPr>
          <w:sz w:val="24"/>
          <w:szCs w:val="24"/>
        </w:rPr>
        <w:t xml:space="preserve">response to stress </w:t>
      </w:r>
      <w:ins w:id="46" w:author="G C Upadhaya, Sudha" w:date="2021-06-11T11:36:00Z">
        <w:r w:rsidR="0087123C">
          <w:rPr>
            <w:sz w:val="24"/>
            <w:szCs w:val="24"/>
          </w:rPr>
          <w:t>(GO:0006950)</w:t>
        </w:r>
        <w:r w:rsidR="0087123C">
          <w:rPr>
            <w:sz w:val="24"/>
            <w:szCs w:val="24"/>
          </w:rPr>
          <w:t xml:space="preserve"> </w:t>
        </w:r>
      </w:ins>
      <w:r w:rsidR="00990D18" w:rsidRPr="00DD5525">
        <w:rPr>
          <w:sz w:val="24"/>
          <w:szCs w:val="24"/>
        </w:rPr>
        <w:t>and response to oxygen-containing compounds</w:t>
      </w:r>
      <w:ins w:id="47" w:author="G C Upadhaya, Sudha" w:date="2021-06-11T11:37:00Z">
        <w:r w:rsidR="0087123C">
          <w:rPr>
            <w:sz w:val="24"/>
            <w:szCs w:val="24"/>
          </w:rPr>
          <w:t xml:space="preserve"> (GO:1901700)</w:t>
        </w:r>
      </w:ins>
      <w:r w:rsidR="00CD5329">
        <w:rPr>
          <w:sz w:val="24"/>
          <w:szCs w:val="24"/>
        </w:rPr>
        <w:t>.</w:t>
      </w:r>
      <w:r w:rsidR="00DD5503">
        <w:rPr>
          <w:sz w:val="24"/>
          <w:szCs w:val="24"/>
        </w:rPr>
        <w:t xml:space="preserve"> I</w:t>
      </w:r>
      <w:r w:rsidR="00990D18" w:rsidRPr="00DD5525">
        <w:rPr>
          <w:sz w:val="24"/>
          <w:szCs w:val="24"/>
        </w:rPr>
        <w:t xml:space="preserve">n peppermint, only one GO term, </w:t>
      </w:r>
      <w:ins w:id="48" w:author="G C Upadhaya, Sudha" w:date="2021-06-11T11:38:00Z">
        <w:r w:rsidR="00F2384C">
          <w:rPr>
            <w:sz w:val="24"/>
            <w:szCs w:val="24"/>
          </w:rPr>
          <w:t xml:space="preserve">response to </w:t>
        </w:r>
      </w:ins>
      <w:r w:rsidR="00990D18" w:rsidRPr="00DD5525">
        <w:rPr>
          <w:sz w:val="24"/>
          <w:szCs w:val="24"/>
        </w:rPr>
        <w:t>stimulus</w:t>
      </w:r>
      <w:del w:id="49" w:author="G C Upadhaya, Sudha" w:date="2021-06-11T11:38:00Z">
        <w:r w:rsidR="00990D18" w:rsidRPr="00DD5525" w:rsidDel="00F2384C">
          <w:rPr>
            <w:sz w:val="24"/>
            <w:szCs w:val="24"/>
          </w:rPr>
          <w:delText xml:space="preserve"> response</w:delText>
        </w:r>
      </w:del>
      <w:ins w:id="50" w:author="G C Upadhaya, Sudha" w:date="2021-06-11T11:38:00Z">
        <w:r w:rsidR="00F2384C">
          <w:rPr>
            <w:sz w:val="24"/>
            <w:szCs w:val="24"/>
          </w:rPr>
          <w:t>(GO:005089</w:t>
        </w:r>
      </w:ins>
      <w:ins w:id="51" w:author="G C Upadhaya, Sudha" w:date="2021-06-11T11:39:00Z">
        <w:r w:rsidR="00F2384C">
          <w:rPr>
            <w:sz w:val="24"/>
            <w:szCs w:val="24"/>
          </w:rPr>
          <w:t>6)</w:t>
        </w:r>
      </w:ins>
      <w:r w:rsidR="00990D18" w:rsidRPr="00DD5525">
        <w:rPr>
          <w:sz w:val="24"/>
          <w:szCs w:val="24"/>
        </w:rPr>
        <w:t>, was significantly enriched.</w:t>
      </w:r>
    </w:p>
    <w:p w14:paraId="0D4BB2A7" w14:textId="400BCA8B" w:rsidR="00741205" w:rsidRDefault="00990D18" w:rsidP="00741205">
      <w:pPr>
        <w:spacing w:line="480" w:lineRule="auto"/>
        <w:ind w:firstLine="720"/>
        <w:rPr>
          <w:rFonts w:eastAsia="Times New Roman"/>
          <w:color w:val="0E101A"/>
          <w:sz w:val="24"/>
          <w:szCs w:val="24"/>
        </w:rPr>
      </w:pPr>
      <w:r w:rsidRPr="00830DD7">
        <w:rPr>
          <w:rFonts w:eastAsia="Times New Roman"/>
          <w:color w:val="0E101A"/>
          <w:sz w:val="24"/>
          <w:szCs w:val="24"/>
        </w:rPr>
        <w:lastRenderedPageBreak/>
        <w:t xml:space="preserve">A separate GO enrichment analysis was performed to elucidate biological differences in each host during infection with </w:t>
      </w:r>
      <w:r w:rsidR="00233E2C">
        <w:rPr>
          <w:rFonts w:eastAsia="Times New Roman"/>
          <w:color w:val="0E101A"/>
          <w:sz w:val="24"/>
          <w:szCs w:val="24"/>
        </w:rPr>
        <w:t xml:space="preserve">the </w:t>
      </w:r>
      <w:r w:rsidRPr="00830DD7">
        <w:rPr>
          <w:rFonts w:eastAsia="Times New Roman"/>
          <w:i/>
          <w:iCs/>
          <w:color w:val="0E101A"/>
          <w:sz w:val="24"/>
          <w:szCs w:val="24"/>
        </w:rPr>
        <w:t>V.</w:t>
      </w:r>
      <w:r w:rsidRPr="00DD5525">
        <w:rPr>
          <w:rFonts w:eastAsia="Times New Roman"/>
          <w:color w:val="0E101A"/>
          <w:sz w:val="24"/>
          <w:szCs w:val="24"/>
        </w:rPr>
        <w:t xml:space="preserve"> </w:t>
      </w:r>
      <w:proofErr w:type="spellStart"/>
      <w:r w:rsidRPr="00830DD7">
        <w:rPr>
          <w:rFonts w:eastAsia="Times New Roman"/>
          <w:i/>
          <w:iCs/>
          <w:color w:val="0E101A"/>
          <w:sz w:val="24"/>
          <w:szCs w:val="24"/>
        </w:rPr>
        <w:t>dahliae</w:t>
      </w:r>
      <w:proofErr w:type="spellEnd"/>
      <w:r w:rsidRPr="00830DD7">
        <w:rPr>
          <w:rFonts w:eastAsia="Times New Roman"/>
          <w:color w:val="0E101A"/>
          <w:sz w:val="24"/>
          <w:szCs w:val="24"/>
        </w:rPr>
        <w:t> isolates</w:t>
      </w:r>
      <w:r w:rsidRPr="00DD5525">
        <w:rPr>
          <w:rFonts w:eastAsia="Times New Roman"/>
          <w:color w:val="0E101A"/>
          <w:sz w:val="24"/>
          <w:szCs w:val="24"/>
        </w:rPr>
        <w:t xml:space="preserve"> </w:t>
      </w:r>
      <w:r w:rsidR="00233E2C">
        <w:rPr>
          <w:rFonts w:eastAsia="Times New Roman"/>
          <w:color w:val="0E101A"/>
          <w:sz w:val="24"/>
          <w:szCs w:val="24"/>
        </w:rPr>
        <w:t xml:space="preserve">that varied in </w:t>
      </w:r>
      <w:commentRangeStart w:id="52"/>
      <w:commentRangeStart w:id="53"/>
      <w:r w:rsidR="00233E2C">
        <w:rPr>
          <w:rFonts w:eastAsia="Times New Roman"/>
          <w:color w:val="0E101A"/>
          <w:sz w:val="24"/>
          <w:szCs w:val="24"/>
        </w:rPr>
        <w:t>aggressiveness</w:t>
      </w:r>
      <w:commentRangeEnd w:id="52"/>
      <w:r w:rsidR="00233E2C">
        <w:rPr>
          <w:rStyle w:val="CommentReference"/>
        </w:rPr>
        <w:commentReference w:id="52"/>
      </w:r>
      <w:commentRangeEnd w:id="53"/>
      <w:r w:rsidR="0003234B">
        <w:rPr>
          <w:rStyle w:val="CommentReference"/>
        </w:rPr>
        <w:commentReference w:id="53"/>
      </w:r>
      <w:r w:rsidRPr="00830DD7">
        <w:rPr>
          <w:rFonts w:eastAsia="Times New Roman"/>
          <w:color w:val="0E101A"/>
          <w:sz w:val="24"/>
          <w:szCs w:val="24"/>
        </w:rPr>
        <w:t xml:space="preserve">. </w:t>
      </w:r>
      <w:r w:rsidR="004B06D2">
        <w:rPr>
          <w:rFonts w:eastAsia="Times New Roman"/>
          <w:color w:val="0E101A"/>
          <w:sz w:val="24"/>
          <w:szCs w:val="24"/>
        </w:rPr>
        <w:t xml:space="preserve">Different </w:t>
      </w:r>
      <w:r w:rsidR="00D31A90">
        <w:rPr>
          <w:rFonts w:eastAsia="Times New Roman"/>
          <w:color w:val="0E101A"/>
          <w:sz w:val="24"/>
          <w:szCs w:val="24"/>
        </w:rPr>
        <w:t xml:space="preserve">types of significantly enriched GO terms were observed </w:t>
      </w:r>
      <w:r w:rsidR="004B06D2">
        <w:rPr>
          <w:rFonts w:eastAsia="Times New Roman"/>
          <w:color w:val="0E101A"/>
          <w:sz w:val="24"/>
          <w:szCs w:val="24"/>
        </w:rPr>
        <w:t xml:space="preserve">with different frequencies </w:t>
      </w:r>
      <w:r w:rsidR="00D31A90">
        <w:rPr>
          <w:rFonts w:eastAsia="Times New Roman"/>
          <w:color w:val="0E101A"/>
          <w:sz w:val="24"/>
          <w:szCs w:val="24"/>
        </w:rPr>
        <w:t xml:space="preserve">for </w:t>
      </w:r>
      <w:r w:rsidR="00B574E2">
        <w:rPr>
          <w:rFonts w:eastAsia="Times New Roman"/>
          <w:color w:val="0E101A"/>
          <w:sz w:val="24"/>
          <w:szCs w:val="24"/>
        </w:rPr>
        <w:t>each</w:t>
      </w:r>
      <w:r w:rsidR="00D31A90">
        <w:rPr>
          <w:rFonts w:eastAsia="Times New Roman"/>
          <w:color w:val="0E101A"/>
          <w:sz w:val="24"/>
          <w:szCs w:val="24"/>
        </w:rPr>
        <w:t xml:space="preserve"> host and comparison (</w:t>
      </w:r>
      <w:r w:rsidR="00D31A90" w:rsidRPr="004B06D2">
        <w:rPr>
          <w:rFonts w:eastAsia="Times New Roman"/>
          <w:b/>
          <w:color w:val="0E101A"/>
          <w:sz w:val="24"/>
          <w:szCs w:val="24"/>
        </w:rPr>
        <w:t>Supplementary Table 7</w:t>
      </w:r>
      <w:r w:rsidR="00D31A90">
        <w:rPr>
          <w:rFonts w:eastAsia="Times New Roman"/>
          <w:color w:val="0E101A"/>
          <w:sz w:val="24"/>
          <w:szCs w:val="24"/>
        </w:rPr>
        <w:t>).</w:t>
      </w:r>
      <w:r w:rsidR="00233E2C">
        <w:rPr>
          <w:rFonts w:eastAsia="Times New Roman"/>
          <w:color w:val="0E101A"/>
          <w:sz w:val="24"/>
          <w:szCs w:val="24"/>
        </w:rPr>
        <w:t xml:space="preserve"> </w:t>
      </w:r>
      <w:r w:rsidRPr="00830DD7">
        <w:rPr>
          <w:rFonts w:eastAsia="Times New Roman"/>
          <w:color w:val="0E101A"/>
          <w:sz w:val="24"/>
          <w:szCs w:val="24"/>
        </w:rPr>
        <w:t>The brown mustard, endophyte</w:t>
      </w:r>
      <w:r w:rsidRPr="00DD5525">
        <w:rPr>
          <w:rFonts w:eastAsia="Times New Roman"/>
          <w:color w:val="0E101A"/>
          <w:sz w:val="24"/>
          <w:szCs w:val="24"/>
        </w:rPr>
        <w:t xml:space="preserve"> </w:t>
      </w:r>
      <w:r w:rsidRPr="00830DD7">
        <w:rPr>
          <w:rFonts w:eastAsia="Times New Roman"/>
          <w:color w:val="0E101A"/>
          <w:sz w:val="24"/>
          <w:szCs w:val="24"/>
        </w:rPr>
        <w:t>of both isolates, had nearly equal</w:t>
      </w:r>
      <w:r w:rsidRPr="00DD5525">
        <w:rPr>
          <w:rFonts w:eastAsia="Times New Roman"/>
          <w:color w:val="0E101A"/>
          <w:sz w:val="24"/>
          <w:szCs w:val="24"/>
        </w:rPr>
        <w:t xml:space="preserve"> </w:t>
      </w:r>
      <w:r w:rsidRPr="00830DD7">
        <w:rPr>
          <w:rFonts w:eastAsia="Times New Roman"/>
          <w:color w:val="0E101A"/>
          <w:sz w:val="24"/>
          <w:szCs w:val="24"/>
        </w:rPr>
        <w:t>number of significantly enriched GO terms in</w:t>
      </w:r>
      <w:r w:rsidRPr="00DD5525">
        <w:rPr>
          <w:rFonts w:eastAsia="Times New Roman"/>
          <w:color w:val="0E101A"/>
          <w:sz w:val="24"/>
          <w:szCs w:val="24"/>
        </w:rPr>
        <w:t xml:space="preserve"> </w:t>
      </w:r>
      <w:r w:rsidRPr="00830DD7">
        <w:rPr>
          <w:rFonts w:eastAsia="Times New Roman"/>
          <w:color w:val="0E101A"/>
          <w:sz w:val="24"/>
          <w:szCs w:val="24"/>
        </w:rPr>
        <w:t>both comparisons (111 vs. control and 653 vs.</w:t>
      </w:r>
      <w:r w:rsidRPr="00DD5525">
        <w:rPr>
          <w:rFonts w:eastAsia="Times New Roman"/>
          <w:color w:val="0E101A"/>
          <w:sz w:val="24"/>
          <w:szCs w:val="24"/>
        </w:rPr>
        <w:t xml:space="preserve"> </w:t>
      </w:r>
      <w:r w:rsidRPr="00830DD7">
        <w:rPr>
          <w:rFonts w:eastAsia="Times New Roman"/>
          <w:color w:val="0E101A"/>
          <w:sz w:val="24"/>
          <w:szCs w:val="24"/>
        </w:rPr>
        <w:t>control)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 xml:space="preserve">. Interestingly, in potato, </w:t>
      </w:r>
      <w:r w:rsidR="00897BB3">
        <w:rPr>
          <w:rFonts w:eastAsia="Times New Roman"/>
          <w:color w:val="0E101A"/>
          <w:sz w:val="24"/>
          <w:szCs w:val="24"/>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Pr>
          <w:rFonts w:eastAsia="Times New Roman"/>
          <w:color w:val="0E101A"/>
          <w:sz w:val="24"/>
          <w:szCs w:val="24"/>
        </w:rPr>
        <w:t>.</w:t>
      </w:r>
      <w:r w:rsidR="00897BB3" w:rsidRPr="00897BB3">
        <w:rPr>
          <w:rFonts w:eastAsia="Times New Roman"/>
          <w:color w:val="0E101A"/>
          <w:sz w:val="24"/>
          <w:szCs w:val="24"/>
        </w:rPr>
        <w:t xml:space="preserve"> </w:t>
      </w:r>
      <w:r w:rsidR="00897BB3" w:rsidRPr="00830DD7">
        <w:rPr>
          <w:rFonts w:eastAsia="Times New Roman"/>
          <w:color w:val="0E101A"/>
          <w:sz w:val="24"/>
          <w:szCs w:val="24"/>
        </w:rPr>
        <w:t>A similar pattern was observed in peppermint as well.</w:t>
      </w:r>
      <w:r w:rsidR="00E820D9">
        <w:rPr>
          <w:rFonts w:eastAsia="Times New Roman"/>
          <w:color w:val="0E101A"/>
          <w:sz w:val="24"/>
          <w:szCs w:val="24"/>
        </w:rPr>
        <w:t xml:space="preserve"> </w:t>
      </w:r>
      <w:r w:rsidR="00897BB3">
        <w:rPr>
          <w:rFonts w:eastAsia="Times New Roman"/>
          <w:color w:val="0E101A"/>
          <w:sz w:val="24"/>
          <w:szCs w:val="24"/>
        </w:rPr>
        <w:t>DEGs observed in 111 (aggressive towards peppermint) vs. control had 98 significantly enriched GO terms</w:t>
      </w:r>
      <w:r w:rsidR="00E820D9">
        <w:rPr>
          <w:rFonts w:eastAsia="Times New Roman"/>
          <w:color w:val="0E101A"/>
          <w:sz w:val="24"/>
          <w:szCs w:val="24"/>
        </w:rPr>
        <w:t>,</w:t>
      </w:r>
      <w:r w:rsidR="00897BB3">
        <w:rPr>
          <w:rFonts w:eastAsia="Times New Roman"/>
          <w:color w:val="0E101A"/>
          <w:sz w:val="24"/>
          <w:szCs w:val="24"/>
        </w:rPr>
        <w:t xml:space="preserve"> whereas DEGs from 653 (less aggressive towards peppermint) vs. control had no significantly enriched GO terms </w:t>
      </w:r>
      <w:r w:rsidR="00897BB3" w:rsidRPr="006B1658">
        <w:rPr>
          <w:rFonts w:eastAsia="Times New Roman"/>
          <w:b/>
          <w:color w:val="0E101A"/>
          <w:sz w:val="24"/>
          <w:szCs w:val="24"/>
        </w:rPr>
        <w:t>(</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sidRPr="00741205">
        <w:rPr>
          <w:rFonts w:eastAsia="Times New Roman"/>
          <w:color w:val="0E101A"/>
          <w:sz w:val="24"/>
          <w:szCs w:val="24"/>
        </w:rPr>
        <w:t>.</w:t>
      </w:r>
      <w:r w:rsidR="00897BB3">
        <w:rPr>
          <w:rFonts w:eastAsia="Times New Roman"/>
          <w:color w:val="0E101A"/>
          <w:sz w:val="24"/>
          <w:szCs w:val="24"/>
        </w:rPr>
        <w:t xml:space="preserve"> </w:t>
      </w:r>
      <w:r w:rsidRPr="00830DD7">
        <w:rPr>
          <w:rFonts w:eastAsia="Times New Roman"/>
          <w:color w:val="0E101A"/>
          <w:sz w:val="24"/>
          <w:szCs w:val="24"/>
        </w:rPr>
        <w:t>In addition, GO</w:t>
      </w:r>
      <w:r w:rsidRPr="00DD5525">
        <w:rPr>
          <w:rFonts w:eastAsia="Times New Roman"/>
          <w:color w:val="0E101A"/>
          <w:sz w:val="24"/>
          <w:szCs w:val="24"/>
        </w:rPr>
        <w:t xml:space="preserve"> </w:t>
      </w:r>
      <w:r w:rsidRPr="00830DD7">
        <w:rPr>
          <w:rFonts w:eastAsia="Times New Roman"/>
          <w:color w:val="0E101A"/>
          <w:sz w:val="24"/>
          <w:szCs w:val="24"/>
        </w:rPr>
        <w:t xml:space="preserve">analysis for DEGs </w:t>
      </w:r>
      <w:r w:rsidR="00897BB3">
        <w:rPr>
          <w:rFonts w:eastAsia="Times New Roman"/>
          <w:color w:val="0E101A"/>
          <w:sz w:val="24"/>
          <w:szCs w:val="24"/>
        </w:rPr>
        <w:t xml:space="preserve">from </w:t>
      </w:r>
      <w:r w:rsidRPr="00830DD7">
        <w:rPr>
          <w:rFonts w:eastAsia="Times New Roman"/>
          <w:color w:val="0E101A"/>
          <w:sz w:val="24"/>
          <w:szCs w:val="24"/>
        </w:rPr>
        <w:t>653 vs. 111 in potato identified two GO terms; defense</w:t>
      </w:r>
      <w:r w:rsidRPr="00DD5525">
        <w:rPr>
          <w:rFonts w:eastAsia="Times New Roman"/>
          <w:color w:val="0E101A"/>
          <w:sz w:val="24"/>
          <w:szCs w:val="24"/>
        </w:rPr>
        <w:t xml:space="preserve"> </w:t>
      </w:r>
      <w:r w:rsidRPr="00830DD7">
        <w:rPr>
          <w:rFonts w:eastAsia="Times New Roman"/>
          <w:color w:val="0E101A"/>
          <w:sz w:val="24"/>
          <w:szCs w:val="24"/>
        </w:rPr>
        <w:t>response and</w:t>
      </w:r>
      <w:r w:rsidRPr="00DD5525">
        <w:rPr>
          <w:rFonts w:eastAsia="Times New Roman"/>
          <w:color w:val="0E101A"/>
          <w:sz w:val="24"/>
          <w:szCs w:val="24"/>
        </w:rPr>
        <w:t xml:space="preserve"> </w:t>
      </w:r>
      <w:r w:rsidRPr="00830DD7">
        <w:rPr>
          <w:rFonts w:eastAsia="Times New Roman"/>
          <w:color w:val="0E101A"/>
          <w:sz w:val="24"/>
          <w:szCs w:val="24"/>
        </w:rPr>
        <w:t>response to biotic stimulus, whereas no significant GO terms were</w:t>
      </w:r>
      <w:r w:rsidRPr="00DD5525">
        <w:rPr>
          <w:rFonts w:eastAsia="Times New Roman"/>
          <w:color w:val="0E101A"/>
          <w:sz w:val="24"/>
          <w:szCs w:val="24"/>
        </w:rPr>
        <w:t xml:space="preserve"> </w:t>
      </w:r>
      <w:r w:rsidR="00CD5329">
        <w:rPr>
          <w:rFonts w:eastAsia="Times New Roman"/>
          <w:color w:val="0E101A"/>
          <w:sz w:val="24"/>
          <w:szCs w:val="24"/>
        </w:rPr>
        <w:t>detected</w:t>
      </w:r>
      <w:r w:rsidRPr="00830DD7">
        <w:rPr>
          <w:rFonts w:eastAsia="Times New Roman"/>
          <w:color w:val="0E101A"/>
          <w:sz w:val="24"/>
          <w:szCs w:val="24"/>
        </w:rPr>
        <w:t xml:space="preserve"> </w:t>
      </w:r>
      <w:r>
        <w:rPr>
          <w:rFonts w:eastAsia="Times New Roman"/>
          <w:color w:val="0E101A"/>
          <w:sz w:val="24"/>
          <w:szCs w:val="24"/>
        </w:rPr>
        <w:t>in</w:t>
      </w:r>
      <w:r w:rsidRPr="00830DD7">
        <w:rPr>
          <w:rFonts w:eastAsia="Times New Roman"/>
          <w:color w:val="0E101A"/>
          <w:sz w:val="24"/>
          <w:szCs w:val="24"/>
        </w:rPr>
        <w:t xml:space="preserve"> brown mustard and peppermint</w:t>
      </w:r>
      <w:r w:rsidR="00897BB3">
        <w:rPr>
          <w:rFonts w:eastAsia="Times New Roman"/>
          <w:color w:val="0E101A"/>
          <w:sz w:val="24"/>
          <w:szCs w:val="24"/>
        </w:rPr>
        <w:t xml:space="preserve"> for </w:t>
      </w:r>
      <w:r w:rsidR="00E820D9">
        <w:rPr>
          <w:rFonts w:eastAsia="Times New Roman"/>
          <w:color w:val="0E101A"/>
          <w:sz w:val="24"/>
          <w:szCs w:val="24"/>
        </w:rPr>
        <w:t xml:space="preserve">the </w:t>
      </w:r>
      <w:r w:rsidR="00897BB3">
        <w:rPr>
          <w:rFonts w:eastAsia="Times New Roman"/>
          <w:color w:val="0E101A"/>
          <w:sz w:val="24"/>
          <w:szCs w:val="24"/>
        </w:rPr>
        <w:t>same comparison</w:t>
      </w:r>
      <w:r w:rsidRPr="00830DD7">
        <w:rPr>
          <w:rFonts w:eastAsia="Times New Roman"/>
          <w:color w:val="0E101A"/>
          <w:sz w:val="24"/>
          <w:szCs w:val="24"/>
        </w:rPr>
        <w:t>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w:t>
      </w:r>
    </w:p>
    <w:p w14:paraId="6EE91BD8" w14:textId="77777777" w:rsidR="00D245B1" w:rsidRDefault="00D245B1" w:rsidP="00741205">
      <w:pPr>
        <w:spacing w:line="480" w:lineRule="auto"/>
        <w:ind w:firstLine="720"/>
        <w:rPr>
          <w:rFonts w:eastAsia="Times New Roman"/>
          <w:color w:val="0E101A"/>
          <w:sz w:val="24"/>
          <w:szCs w:val="24"/>
        </w:rPr>
      </w:pPr>
    </w:p>
    <w:p w14:paraId="277CD14F" w14:textId="250D60EA" w:rsidR="00567591" w:rsidRDefault="00567591" w:rsidP="00741205">
      <w:pPr>
        <w:spacing w:line="480" w:lineRule="auto"/>
        <w:rPr>
          <w:b/>
          <w:sz w:val="24"/>
          <w:szCs w:val="24"/>
        </w:rPr>
      </w:pPr>
      <w:r>
        <w:rPr>
          <w:b/>
          <w:sz w:val="24"/>
          <w:szCs w:val="24"/>
        </w:rPr>
        <w:t>Validation trial</w:t>
      </w:r>
    </w:p>
    <w:p w14:paraId="7A768209" w14:textId="21A30E42" w:rsidR="00567591" w:rsidRPr="009C4E95" w:rsidRDefault="00567591" w:rsidP="00567591">
      <w:pPr>
        <w:spacing w:line="480" w:lineRule="auto"/>
        <w:ind w:firstLine="720"/>
        <w:rPr>
          <w:b/>
          <w:color w:val="0E101A"/>
          <w:sz w:val="24"/>
          <w:szCs w:val="24"/>
        </w:rPr>
      </w:pPr>
      <w:r>
        <w:rPr>
          <w:color w:val="0E101A"/>
          <w:sz w:val="24"/>
          <w:szCs w:val="24"/>
        </w:rPr>
        <w:t>A subset of the DEGs identified with RNA-seq data above were validated with</w:t>
      </w:r>
      <w:r w:rsidRPr="009C4E95">
        <w:rPr>
          <w:color w:val="0E101A"/>
          <w:sz w:val="24"/>
          <w:szCs w:val="24"/>
        </w:rPr>
        <w:t xml:space="preserve"> RT-</w:t>
      </w:r>
      <w:r>
        <w:rPr>
          <w:color w:val="0E101A"/>
          <w:sz w:val="24"/>
          <w:szCs w:val="24"/>
        </w:rPr>
        <w:t>q</w:t>
      </w:r>
      <w:r w:rsidRPr="009C4E95">
        <w:rPr>
          <w:color w:val="0E101A"/>
          <w:sz w:val="24"/>
          <w:szCs w:val="24"/>
        </w:rPr>
        <w:t xml:space="preserve">PCR. A total of 30 of 43 </w:t>
      </w:r>
      <w:r>
        <w:rPr>
          <w:color w:val="0E101A"/>
          <w:sz w:val="24"/>
          <w:szCs w:val="24"/>
        </w:rPr>
        <w:t xml:space="preserve">DEG </w:t>
      </w:r>
      <w:r w:rsidRPr="009C4E95">
        <w:rPr>
          <w:color w:val="0E101A"/>
          <w:sz w:val="24"/>
          <w:szCs w:val="24"/>
        </w:rPr>
        <w:t xml:space="preserve">comparisons, including 10 for brown mustard, 12 for potato, </w:t>
      </w:r>
      <w:r>
        <w:rPr>
          <w:color w:val="0E101A"/>
          <w:sz w:val="24"/>
          <w:szCs w:val="24"/>
        </w:rPr>
        <w:t>4</w:t>
      </w:r>
      <w:r w:rsidRPr="009C4E95">
        <w:rPr>
          <w:color w:val="0E101A"/>
          <w:sz w:val="24"/>
          <w:szCs w:val="24"/>
        </w:rPr>
        <w:t xml:space="preserve"> for </w:t>
      </w:r>
      <w:r>
        <w:rPr>
          <w:color w:val="0E101A"/>
          <w:sz w:val="24"/>
          <w:szCs w:val="24"/>
        </w:rPr>
        <w:t>pepper</w:t>
      </w:r>
      <w:r w:rsidRPr="009C4E95">
        <w:rPr>
          <w:color w:val="0E101A"/>
          <w:sz w:val="24"/>
          <w:szCs w:val="24"/>
        </w:rPr>
        <w:t xml:space="preserve">mint, and </w:t>
      </w:r>
      <w:r>
        <w:rPr>
          <w:color w:val="0E101A"/>
          <w:sz w:val="24"/>
          <w:szCs w:val="24"/>
        </w:rPr>
        <w:t>4</w:t>
      </w:r>
      <w:r w:rsidRPr="009C4E95">
        <w:rPr>
          <w:color w:val="0E101A"/>
          <w:sz w:val="24"/>
          <w:szCs w:val="24"/>
        </w:rPr>
        <w:t xml:space="preserve"> </w:t>
      </w:r>
      <w:r>
        <w:rPr>
          <w:color w:val="0E101A"/>
          <w:sz w:val="24"/>
          <w:szCs w:val="24"/>
        </w:rPr>
        <w:t xml:space="preserve">for </w:t>
      </w:r>
      <w:r w:rsidRPr="009C4E95">
        <w:rPr>
          <w:i/>
          <w:color w:val="0E101A"/>
          <w:sz w:val="24"/>
          <w:szCs w:val="24"/>
        </w:rPr>
        <w:t xml:space="preserve">V. </w:t>
      </w:r>
      <w:proofErr w:type="spellStart"/>
      <w:r w:rsidRPr="009C4E95">
        <w:rPr>
          <w:i/>
          <w:color w:val="0E101A"/>
          <w:sz w:val="24"/>
          <w:szCs w:val="24"/>
        </w:rPr>
        <w:t>dahliae</w:t>
      </w:r>
      <w:proofErr w:type="spellEnd"/>
      <w:r>
        <w:rPr>
          <w:iCs/>
          <w:color w:val="0E101A"/>
          <w:sz w:val="24"/>
          <w:szCs w:val="24"/>
        </w:rPr>
        <w:t>,</w:t>
      </w:r>
      <w:r w:rsidRPr="009C4E95">
        <w:rPr>
          <w:color w:val="0E101A"/>
          <w:sz w:val="24"/>
          <w:szCs w:val="24"/>
        </w:rPr>
        <w:t xml:space="preserve"> were validated</w:t>
      </w:r>
      <w:r>
        <w:rPr>
          <w:color w:val="0E101A"/>
          <w:sz w:val="24"/>
          <w:szCs w:val="24"/>
        </w:rPr>
        <w:t>.</w:t>
      </w:r>
      <w:r w:rsidRPr="009C4E95">
        <w:rPr>
          <w:color w:val="0E101A"/>
          <w:sz w:val="24"/>
          <w:szCs w:val="24"/>
        </w:rPr>
        <w:t xml:space="preserve"> These comparisons include expression changes of </w:t>
      </w:r>
      <w:r>
        <w:rPr>
          <w:color w:val="0E101A"/>
          <w:sz w:val="24"/>
          <w:szCs w:val="24"/>
        </w:rPr>
        <w:t>5</w:t>
      </w:r>
      <w:r w:rsidRPr="009C4E95">
        <w:rPr>
          <w:color w:val="0E101A"/>
          <w:sz w:val="24"/>
          <w:szCs w:val="24"/>
        </w:rPr>
        <w:t xml:space="preserve">, </w:t>
      </w:r>
      <w:r>
        <w:rPr>
          <w:color w:val="0E101A"/>
          <w:sz w:val="24"/>
          <w:szCs w:val="24"/>
        </w:rPr>
        <w:t>9</w:t>
      </w:r>
      <w:r w:rsidRPr="009C4E95">
        <w:rPr>
          <w:color w:val="0E101A"/>
          <w:sz w:val="24"/>
          <w:szCs w:val="24"/>
        </w:rPr>
        <w:t xml:space="preserve">, </w:t>
      </w:r>
      <w:r>
        <w:rPr>
          <w:color w:val="0E101A"/>
          <w:sz w:val="24"/>
          <w:szCs w:val="24"/>
        </w:rPr>
        <w:t>3</w:t>
      </w:r>
      <w:r w:rsidRPr="009C4E95">
        <w:rPr>
          <w:color w:val="0E101A"/>
          <w:sz w:val="24"/>
          <w:szCs w:val="24"/>
        </w:rPr>
        <w:t xml:space="preserve"> and </w:t>
      </w:r>
      <w:r>
        <w:rPr>
          <w:color w:val="0E101A"/>
          <w:sz w:val="24"/>
          <w:szCs w:val="24"/>
        </w:rPr>
        <w:t>4</w:t>
      </w:r>
      <w:r w:rsidRPr="009C4E95">
        <w:rPr>
          <w:color w:val="0E101A"/>
          <w:sz w:val="24"/>
          <w:szCs w:val="24"/>
        </w:rPr>
        <w:t xml:space="preserve"> genes for brown mustard, potato, </w:t>
      </w:r>
      <w:r>
        <w:rPr>
          <w:color w:val="0E101A"/>
          <w:sz w:val="24"/>
          <w:szCs w:val="24"/>
        </w:rPr>
        <w:t>pepper</w:t>
      </w:r>
      <w:r w:rsidRPr="009C4E95">
        <w:rPr>
          <w:color w:val="0E101A"/>
          <w:sz w:val="24"/>
          <w:szCs w:val="24"/>
        </w:rPr>
        <w:t>mint</w:t>
      </w:r>
      <w:r>
        <w:rPr>
          <w:color w:val="0E101A"/>
          <w:sz w:val="24"/>
          <w:szCs w:val="24"/>
        </w:rPr>
        <w:t>,</w:t>
      </w:r>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w:t>
      </w:r>
      <w:r w:rsidRPr="009C4E95">
        <w:rPr>
          <w:color w:val="0E101A"/>
          <w:sz w:val="24"/>
          <w:szCs w:val="24"/>
        </w:rPr>
        <w:lastRenderedPageBreak/>
        <w:t>regulation) of fold changes in both RT-</w:t>
      </w:r>
      <w:r>
        <w:rPr>
          <w:color w:val="0E101A"/>
          <w:sz w:val="24"/>
          <w:szCs w:val="24"/>
        </w:rPr>
        <w:t>q</w:t>
      </w:r>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w:t>
      </w:r>
      <w:r>
        <w:rPr>
          <w:color w:val="0E101A"/>
          <w:sz w:val="24"/>
          <w:szCs w:val="24"/>
        </w:rPr>
        <w:t xml:space="preserve"> (</w:t>
      </w:r>
      <w:r>
        <w:rPr>
          <w:rFonts w:ascii="Rho" w:hAnsi="Rho"/>
          <w:i/>
          <w:iCs/>
          <w:color w:val="0E101A"/>
          <w:sz w:val="24"/>
          <w:szCs w:val="24"/>
        </w:rPr>
        <w:t>r</w:t>
      </w:r>
      <w:r w:rsidRPr="00B7187E">
        <w:rPr>
          <w:color w:val="0E101A"/>
          <w:sz w:val="24"/>
          <w:szCs w:val="24"/>
        </w:rPr>
        <w:t>)</w:t>
      </w:r>
      <w:r w:rsidRPr="009C4E95">
        <w:rPr>
          <w:color w:val="0E101A"/>
          <w:sz w:val="24"/>
          <w:szCs w:val="24"/>
        </w:rPr>
        <w:t xml:space="preserve"> of gene expression changes (log</w:t>
      </w:r>
      <w:r w:rsidRPr="009C4E95">
        <w:rPr>
          <w:color w:val="0E101A"/>
          <w:sz w:val="24"/>
          <w:szCs w:val="24"/>
          <w:vertAlign w:val="subscript"/>
        </w:rPr>
        <w:t>2</w:t>
      </w:r>
      <w:r w:rsidRPr="009C4E95">
        <w:rPr>
          <w:color w:val="0E101A"/>
          <w:sz w:val="24"/>
          <w:szCs w:val="24"/>
        </w:rPr>
        <w:t>fold change) between RT-</w:t>
      </w:r>
      <w:r>
        <w:rPr>
          <w:color w:val="0E101A"/>
          <w:sz w:val="24"/>
          <w:szCs w:val="24"/>
        </w:rPr>
        <w:t>q</w:t>
      </w:r>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r>
        <w:rPr>
          <w:color w:val="0E101A"/>
          <w:sz w:val="24"/>
          <w:szCs w:val="24"/>
        </w:rPr>
        <w:t>pepper</w:t>
      </w:r>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 xml:space="preserve">(Supplementary Figure </w:t>
      </w:r>
      <w:r w:rsidR="006B1658">
        <w:rPr>
          <w:b/>
          <w:color w:val="0E101A"/>
          <w:sz w:val="24"/>
          <w:szCs w:val="24"/>
        </w:rPr>
        <w:t>2</w:t>
      </w:r>
      <w:r w:rsidRPr="009C4E95">
        <w:rPr>
          <w:b/>
          <w:color w:val="0E101A"/>
          <w:sz w:val="24"/>
          <w:szCs w:val="24"/>
        </w:rPr>
        <w:t>).</w:t>
      </w:r>
    </w:p>
    <w:p w14:paraId="06ADA37B" w14:textId="290DBCC0" w:rsidR="00414BAE" w:rsidRPr="00790E04" w:rsidRDefault="00567591" w:rsidP="00414BAE">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RT-qPCR compared to RNA-seq (</w:t>
      </w:r>
      <w:r w:rsidRPr="00816986">
        <w:rPr>
          <w:b/>
          <w:color w:val="0E101A"/>
          <w:sz w:val="24"/>
          <w:szCs w:val="24"/>
        </w:rPr>
        <w:t>Figure 6</w:t>
      </w:r>
      <w:r>
        <w:rPr>
          <w:color w:val="0E101A"/>
          <w:sz w:val="24"/>
          <w:szCs w:val="24"/>
        </w:rPr>
        <w:t xml:space="preserve">). Differences if the magnitude of fold changes likely arose from the different normalization methods used for RNA-seq and RT-qPCR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Pr="00741205">
        <w:rPr>
          <w:sz w:val="24"/>
          <w:szCs w:val="24"/>
        </w:rPr>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sz w:val="24"/>
          <w:szCs w:val="24"/>
        </w:rPr>
        <w:t xml:space="preserve">V. </w:t>
      </w:r>
      <w:proofErr w:type="spellStart"/>
      <w:r w:rsidRPr="00741205">
        <w:rPr>
          <w:i/>
          <w:iCs/>
          <w:sz w:val="24"/>
          <w:szCs w:val="24"/>
        </w:rPr>
        <w:t>dahliae</w:t>
      </w:r>
      <w:proofErr w:type="spellEnd"/>
      <w:r w:rsidRPr="00741205">
        <w:rPr>
          <w:sz w:val="24"/>
          <w:szCs w:val="24"/>
        </w:rPr>
        <w:t>, respectively</w:t>
      </w:r>
      <w:r w:rsidRPr="00990D18">
        <w:rPr>
          <w:rFonts w:eastAsia="Times New Roman"/>
          <w:color w:val="0E101A"/>
          <w:sz w:val="24"/>
          <w:szCs w:val="24"/>
          <w:lang w:val="en-US"/>
        </w:rPr>
        <w:t xml:space="preserve">. </w:t>
      </w:r>
    </w:p>
    <w:p w14:paraId="4E656AC4" w14:textId="053C05A4" w:rsidR="00414BAE" w:rsidRDefault="00414BAE" w:rsidP="00414BAE">
      <w:pPr>
        <w:spacing w:line="480" w:lineRule="auto"/>
        <w:ind w:firstLine="720"/>
        <w:rPr>
          <w:color w:val="0E101A"/>
          <w:sz w:val="24"/>
          <w:szCs w:val="24"/>
        </w:rPr>
      </w:pPr>
      <w:r>
        <w:rPr>
          <w:sz w:val="24"/>
          <w:szCs w:val="24"/>
          <w:highlight w:val="white"/>
        </w:rPr>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r w:rsidR="00970806">
        <w:rPr>
          <w:color w:val="0E101A"/>
          <w:sz w:val="24"/>
          <w:szCs w:val="24"/>
        </w:rPr>
        <w:t xml:space="preserve">aggressive </w:t>
      </w:r>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r w:rsidR="00970806">
        <w:rPr>
          <w:color w:val="0E101A"/>
          <w:sz w:val="24"/>
          <w:szCs w:val="24"/>
        </w:rPr>
        <w:t xml:space="preserve">less aggressive </w:t>
      </w:r>
      <w:r w:rsidRPr="009F3269">
        <w:rPr>
          <w:color w:val="0E101A"/>
          <w:sz w:val="24"/>
          <w:szCs w:val="24"/>
        </w:rPr>
        <w:t>111</w:t>
      </w:r>
      <w:r w:rsidR="00970806">
        <w:rPr>
          <w:color w:val="0E101A"/>
          <w:sz w:val="24"/>
          <w:szCs w:val="24"/>
        </w:rPr>
        <w:t xml:space="preserve"> isolate</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sidR="00970806">
        <w:rPr>
          <w:color w:val="0E101A"/>
          <w:sz w:val="24"/>
          <w:szCs w:val="24"/>
        </w:rPr>
        <w:t xml:space="preserve">the less aggressive </w:t>
      </w:r>
      <w:r>
        <w:rPr>
          <w:color w:val="0E101A"/>
          <w:sz w:val="24"/>
          <w:szCs w:val="24"/>
        </w:rPr>
        <w:t>isolate</w:t>
      </w:r>
      <w:r w:rsidRPr="00A20501">
        <w:rPr>
          <w:color w:val="0E101A"/>
          <w:sz w:val="24"/>
          <w:szCs w:val="24"/>
        </w:rPr>
        <w:t xml:space="preserve"> 111 compared to </w:t>
      </w:r>
      <w:r w:rsidR="00970806">
        <w:rPr>
          <w:color w:val="0E101A"/>
          <w:sz w:val="24"/>
          <w:szCs w:val="24"/>
        </w:rPr>
        <w:t xml:space="preserve">the more aggressive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lastRenderedPageBreak/>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r w:rsidR="00970806">
        <w:rPr>
          <w:color w:val="0E101A"/>
          <w:sz w:val="24"/>
          <w:szCs w:val="24"/>
        </w:rPr>
        <w:t xml:space="preserve">isolate </w:t>
      </w:r>
      <w:r>
        <w:rPr>
          <w:color w:val="0E101A"/>
          <w:sz w:val="24"/>
          <w:szCs w:val="24"/>
        </w:rPr>
        <w:t xml:space="preserve">653. </w:t>
      </w:r>
      <w:commentRangeStart w:id="54"/>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54"/>
      <w:r w:rsidR="00970806">
        <w:rPr>
          <w:rStyle w:val="CommentReference"/>
        </w:rPr>
        <w:commentReference w:id="54"/>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in 111 inoculated plants compared to </w:t>
      </w:r>
      <w:r w:rsidR="00970806">
        <w:rPr>
          <w:color w:val="0E101A"/>
          <w:sz w:val="24"/>
          <w:szCs w:val="24"/>
        </w:rPr>
        <w:t xml:space="preserve">plants inoculated with </w:t>
      </w:r>
      <w:r w:rsidR="00C62F64">
        <w:rPr>
          <w:color w:val="0E101A"/>
          <w:sz w:val="24"/>
          <w:szCs w:val="24"/>
        </w:rPr>
        <w:t xml:space="preserve">653 and </w:t>
      </w:r>
      <w:r w:rsidR="00970806">
        <w:rPr>
          <w:color w:val="0E101A"/>
          <w:sz w:val="24"/>
          <w:szCs w:val="24"/>
        </w:rPr>
        <w:t xml:space="preserve">non-inoculated </w:t>
      </w:r>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55"/>
      <w:r>
        <w:rPr>
          <w:color w:val="0E101A"/>
          <w:sz w:val="24"/>
          <w:szCs w:val="24"/>
        </w:rPr>
        <w:t>For peppermint…</w:t>
      </w:r>
      <w:commentRangeEnd w:id="55"/>
      <w:r>
        <w:rPr>
          <w:rStyle w:val="CommentReference"/>
        </w:rPr>
        <w:commentReference w:id="55"/>
      </w:r>
    </w:p>
    <w:p w14:paraId="0EBCA55F" w14:textId="206CE936" w:rsidR="00A601EE" w:rsidRDefault="00414BAE" w:rsidP="00567591">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w:t>
      </w:r>
      <w:r w:rsidR="00F32819">
        <w:rPr>
          <w:color w:val="0E101A"/>
          <w:sz w:val="24"/>
          <w:szCs w:val="24"/>
        </w:rPr>
        <w:t>differentially expressed</w:t>
      </w:r>
      <w:r w:rsidRPr="009F403F">
        <w:rPr>
          <w:color w:val="0E101A"/>
          <w:sz w:val="24"/>
          <w:szCs w:val="24"/>
        </w:rPr>
        <w:t xml:space="preserve">. </w:t>
      </w:r>
      <w:r w:rsidR="00F32819">
        <w:rPr>
          <w:color w:val="0E101A"/>
          <w:sz w:val="24"/>
          <w:szCs w:val="24"/>
        </w:rPr>
        <w:t xml:space="preserve">AOX </w:t>
      </w:r>
      <w:r w:rsidR="00741205">
        <w:rPr>
          <w:color w:val="0E101A"/>
          <w:sz w:val="24"/>
          <w:szCs w:val="24"/>
        </w:rPr>
        <w:t xml:space="preserve">is </w:t>
      </w:r>
      <w:r w:rsidR="00F32819">
        <w:rPr>
          <w:color w:val="0E101A"/>
          <w:sz w:val="24"/>
          <w:szCs w:val="24"/>
        </w:rPr>
        <w:t>involved in oxidoreductase activity was differentially upregulated in isolate 11</w:t>
      </w:r>
      <w:r w:rsidR="00FD39A7">
        <w:rPr>
          <w:color w:val="0E101A"/>
          <w:sz w:val="24"/>
          <w:szCs w:val="24"/>
        </w:rPr>
        <w:t>1</w:t>
      </w:r>
      <w:r w:rsidR="00F32819">
        <w:rPr>
          <w:color w:val="0E101A"/>
          <w:sz w:val="24"/>
          <w:szCs w:val="24"/>
        </w:rPr>
        <w:t xml:space="preserve"> compared to isolate 653 upon infection in potato. </w:t>
      </w:r>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sidR="00A704F9">
        <w:rPr>
          <w:color w:val="0E101A"/>
          <w:sz w:val="24"/>
          <w:szCs w:val="24"/>
        </w:rPr>
        <w:t xml:space="preserve">isolate 111 during infection of </w:t>
      </w:r>
      <w:r>
        <w:rPr>
          <w:color w:val="0E101A"/>
          <w:sz w:val="24"/>
          <w:szCs w:val="24"/>
        </w:rPr>
        <w:t xml:space="preserve">brown mustard compared to potato.  In addition, differential expression of </w:t>
      </w:r>
      <w:r w:rsidRPr="00FA711E">
        <w:rPr>
          <w:i/>
          <w:iCs/>
          <w:color w:val="0E101A"/>
          <w:sz w:val="24"/>
          <w:szCs w:val="24"/>
        </w:rPr>
        <w:t>AYG1</w:t>
      </w:r>
      <w:r>
        <w:rPr>
          <w:color w:val="0E101A"/>
          <w:sz w:val="24"/>
          <w:szCs w:val="24"/>
        </w:rPr>
        <w:t xml:space="preserve"> was also observed in</w:t>
      </w:r>
      <w:r w:rsidR="00A704F9">
        <w:rPr>
          <w:color w:val="0E101A"/>
          <w:sz w:val="24"/>
          <w:szCs w:val="24"/>
        </w:rPr>
        <w:t xml:space="preserve"> both isolates</w:t>
      </w:r>
      <w:r>
        <w:rPr>
          <w:color w:val="0E101A"/>
          <w:sz w:val="24"/>
          <w:szCs w:val="24"/>
        </w:rPr>
        <w:t xml:space="preserve"> </w:t>
      </w:r>
      <w:r w:rsidR="00A704F9">
        <w:rPr>
          <w:color w:val="0E101A"/>
          <w:sz w:val="24"/>
          <w:szCs w:val="24"/>
        </w:rPr>
        <w:t xml:space="preserve">during infection of both </w:t>
      </w:r>
      <w:r>
        <w:rPr>
          <w:color w:val="0E101A"/>
          <w:sz w:val="24"/>
          <w:szCs w:val="24"/>
        </w:rPr>
        <w:t xml:space="preserve">potato and peppermint.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r w:rsidR="00A704F9">
        <w:rPr>
          <w:iCs/>
          <w:color w:val="0E101A"/>
          <w:sz w:val="24"/>
          <w:szCs w:val="24"/>
        </w:rPr>
        <w:t xml:space="preserve">isolate 111 during infection of </w:t>
      </w:r>
      <w:r>
        <w:rPr>
          <w:iCs/>
          <w:color w:val="0E101A"/>
          <w:sz w:val="24"/>
          <w:szCs w:val="24"/>
        </w:rPr>
        <w:t xml:space="preserve">potato compared to peppermint. In addition, putative virulence </w:t>
      </w:r>
      <w:r>
        <w:rPr>
          <w:iCs/>
          <w:color w:val="0E101A"/>
          <w:sz w:val="24"/>
          <w:szCs w:val="24"/>
        </w:rPr>
        <w:lastRenderedPageBreak/>
        <w:t xml:space="preserve">factor, pectate lyase, </w:t>
      </w:r>
      <w:r w:rsidRPr="00FA711E">
        <w:rPr>
          <w:i/>
          <w:color w:val="0E101A"/>
          <w:sz w:val="24"/>
          <w:szCs w:val="24"/>
        </w:rPr>
        <w:t>PLYF</w:t>
      </w:r>
      <w:r>
        <w:rPr>
          <w:iCs/>
          <w:color w:val="0E101A"/>
          <w:sz w:val="24"/>
          <w:szCs w:val="24"/>
        </w:rPr>
        <w:t xml:space="preserve"> was downregulated in </w:t>
      </w:r>
      <w:r w:rsidR="00A704F9">
        <w:rPr>
          <w:iCs/>
          <w:color w:val="0E101A"/>
          <w:sz w:val="24"/>
          <w:szCs w:val="24"/>
        </w:rPr>
        <w:t>isolate</w:t>
      </w:r>
      <w:r>
        <w:rPr>
          <w:iCs/>
          <w:color w:val="0E101A"/>
          <w:sz w:val="24"/>
          <w:szCs w:val="24"/>
        </w:rPr>
        <w:t xml:space="preserve">111 </w:t>
      </w:r>
      <w:r w:rsidR="00A704F9">
        <w:rPr>
          <w:iCs/>
          <w:color w:val="0E101A"/>
          <w:sz w:val="24"/>
          <w:szCs w:val="24"/>
        </w:rPr>
        <w:t xml:space="preserve">during infection of </w:t>
      </w:r>
      <w:r>
        <w:rPr>
          <w:iCs/>
          <w:color w:val="0E101A"/>
          <w:sz w:val="24"/>
          <w:szCs w:val="24"/>
        </w:rPr>
        <w:t xml:space="preserve">brown mustard compared to </w:t>
      </w:r>
      <w:commentRangeStart w:id="56"/>
      <w:r>
        <w:rPr>
          <w:iCs/>
          <w:color w:val="0E101A"/>
          <w:sz w:val="24"/>
          <w:szCs w:val="24"/>
        </w:rPr>
        <w:t>peppermint</w:t>
      </w:r>
      <w:commentRangeEnd w:id="56"/>
      <w:r w:rsidR="00291F99">
        <w:rPr>
          <w:rStyle w:val="CommentReference"/>
        </w:rPr>
        <w:commentReference w:id="56"/>
      </w:r>
      <w:r>
        <w:rPr>
          <w:iCs/>
          <w:color w:val="0E101A"/>
          <w:sz w:val="24"/>
          <w:szCs w:val="24"/>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b/>
          <w:sz w:val="28"/>
          <w:szCs w:val="28"/>
        </w:rPr>
      </w:pPr>
      <w:r>
        <w:rPr>
          <w:b/>
          <w:sz w:val="28"/>
          <w:szCs w:val="28"/>
        </w:rPr>
        <w:t>Discussion</w:t>
      </w:r>
    </w:p>
    <w:p w14:paraId="79E0D2BA" w14:textId="5AFDFE91" w:rsidR="00B903B1" w:rsidRPr="00126737" w:rsidRDefault="00B903B1">
      <w:pPr>
        <w:spacing w:line="480" w:lineRule="auto"/>
        <w:rPr>
          <w:ins w:id="57" w:author="Wheeler, David Linnard" w:date="2021-06-09T12:01:00Z"/>
          <w:rPrChange w:id="58" w:author="Wheeler, David Linnard" w:date="2021-06-09T12:29:00Z">
            <w:rPr>
              <w:ins w:id="59" w:author="Wheeler, David Linnard" w:date="2021-06-09T12:01:00Z"/>
              <w:b/>
              <w:sz w:val="28"/>
              <w:szCs w:val="28"/>
            </w:rPr>
          </w:rPrChange>
        </w:rPr>
      </w:pPr>
      <w:ins w:id="60" w:author="Wheeler, David Linnard" w:date="2021-06-09T12:01:00Z">
        <w:r>
          <w:rPr>
            <w:bCs/>
            <w:sz w:val="24"/>
            <w:szCs w:val="24"/>
          </w:rPr>
          <w:tab/>
          <w:t>Verticillium wilts are problematic diseases for many plant species in temperature regions around the world (</w:t>
        </w:r>
      </w:ins>
      <w:proofErr w:type="spellStart"/>
      <w:ins w:id="61" w:author="Wheeler, David Linnard" w:date="2021-06-09T12:32:00Z">
        <w:r w:rsidR="004A4D15">
          <w:rPr>
            <w:sz w:val="24"/>
            <w:szCs w:val="24"/>
          </w:rPr>
          <w:t>Pegg</w:t>
        </w:r>
        <w:proofErr w:type="spellEnd"/>
        <w:r w:rsidR="004A4D15">
          <w:rPr>
            <w:sz w:val="24"/>
            <w:szCs w:val="24"/>
          </w:rPr>
          <w:t xml:space="preserve"> and Brady, 2002</w:t>
        </w:r>
      </w:ins>
      <w:ins w:id="62" w:author="Wheeler, David Linnard" w:date="2021-06-09T12:02:00Z">
        <w:r w:rsidRPr="00F81FCB">
          <w:rPr>
            <w:sz w:val="24"/>
            <w:szCs w:val="24"/>
          </w:rPr>
          <w:t>).</w:t>
        </w:r>
        <w:r>
          <w:rPr>
            <w:bCs/>
            <w:sz w:val="24"/>
            <w:szCs w:val="24"/>
          </w:rPr>
          <w:t xml:space="preserve"> The presence of </w:t>
        </w:r>
      </w:ins>
      <w:ins w:id="63" w:author="Wheeler, David Linnard" w:date="2021-06-09T12:03:00Z">
        <w:r>
          <w:rPr>
            <w:bCs/>
            <w:i/>
            <w:iCs/>
            <w:sz w:val="24"/>
            <w:szCs w:val="24"/>
          </w:rPr>
          <w:t xml:space="preserve">V. </w:t>
        </w:r>
        <w:proofErr w:type="spellStart"/>
        <w:r>
          <w:rPr>
            <w:bCs/>
            <w:i/>
            <w:iCs/>
            <w:sz w:val="24"/>
            <w:szCs w:val="24"/>
          </w:rPr>
          <w:t>dahliae</w:t>
        </w:r>
      </w:ins>
      <w:proofErr w:type="spellEnd"/>
      <w:ins w:id="64" w:author="Wheeler, David Linnard" w:date="2021-06-09T12:02:00Z">
        <w:r>
          <w:rPr>
            <w:bCs/>
            <w:sz w:val="24"/>
            <w:szCs w:val="24"/>
          </w:rPr>
          <w:t xml:space="preserve"> </w:t>
        </w:r>
      </w:ins>
      <w:ins w:id="65" w:author="Wheeler, David Linnard" w:date="2021-06-09T12:04:00Z">
        <w:r>
          <w:rPr>
            <w:bCs/>
            <w:sz w:val="24"/>
            <w:szCs w:val="24"/>
          </w:rPr>
          <w:t>isolate</w:t>
        </w:r>
      </w:ins>
      <w:ins w:id="66" w:author="Wheeler, David Linnard" w:date="2021-06-09T12:02:00Z">
        <w:r>
          <w:rPr>
            <w:bCs/>
            <w:sz w:val="24"/>
            <w:szCs w:val="24"/>
          </w:rPr>
          <w:t>s th</w:t>
        </w:r>
      </w:ins>
      <w:ins w:id="67" w:author="Wheeler, David Linnard" w:date="2021-06-09T12:03:00Z">
        <w:r>
          <w:rPr>
            <w:bCs/>
            <w:sz w:val="24"/>
            <w:szCs w:val="24"/>
          </w:rPr>
          <w:t xml:space="preserve">at vary in aggressiveness across hosts and </w:t>
        </w:r>
      </w:ins>
      <w:ins w:id="68" w:author="Wheeler, David Linnard" w:date="2021-06-09T12:04:00Z">
        <w:r>
          <w:rPr>
            <w:bCs/>
            <w:sz w:val="24"/>
            <w:szCs w:val="24"/>
          </w:rPr>
          <w:t>hosts that vary in symp</w:t>
        </w:r>
      </w:ins>
      <w:ins w:id="69" w:author="Wheeler, David Linnard" w:date="2021-06-09T12:05:00Z">
        <w:r>
          <w:rPr>
            <w:bCs/>
            <w:sz w:val="24"/>
            <w:szCs w:val="24"/>
          </w:rPr>
          <w:t xml:space="preserve">tom expression </w:t>
        </w:r>
      </w:ins>
      <w:ins w:id="70" w:author="Wheeler, David Linnard" w:date="2021-06-09T12:06:00Z">
        <w:r>
          <w:rPr>
            <w:bCs/>
            <w:sz w:val="24"/>
            <w:szCs w:val="24"/>
          </w:rPr>
          <w:t xml:space="preserve">stifles </w:t>
        </w:r>
      </w:ins>
      <w:ins w:id="71" w:author="Wheeler, David Linnard" w:date="2021-06-09T12:07:00Z">
        <w:r>
          <w:rPr>
            <w:bCs/>
            <w:sz w:val="24"/>
            <w:szCs w:val="24"/>
          </w:rPr>
          <w:t xml:space="preserve">the efficacy of </w:t>
        </w:r>
      </w:ins>
      <w:ins w:id="72" w:author="Wheeler, David Linnard" w:date="2021-06-09T12:06:00Z">
        <w:r>
          <w:rPr>
            <w:bCs/>
            <w:sz w:val="24"/>
            <w:szCs w:val="24"/>
          </w:rPr>
          <w:t>management</w:t>
        </w:r>
      </w:ins>
      <w:ins w:id="73" w:author="Wheeler, David Linnard" w:date="2021-06-09T12:07:00Z">
        <w:r>
          <w:rPr>
            <w:bCs/>
            <w:sz w:val="24"/>
            <w:szCs w:val="24"/>
          </w:rPr>
          <w:t xml:space="preserve"> tactics. </w:t>
        </w:r>
      </w:ins>
      <w:ins w:id="74" w:author="Wheeler, David Linnard" w:date="2021-06-09T12:21:00Z">
        <w:r w:rsidR="00126737">
          <w:rPr>
            <w:bCs/>
            <w:sz w:val="24"/>
            <w:szCs w:val="24"/>
          </w:rPr>
          <w:t xml:space="preserve">The </w:t>
        </w:r>
      </w:ins>
      <w:ins w:id="75" w:author="Wheeler, David Linnard" w:date="2021-06-09T12:32:00Z">
        <w:r w:rsidR="004A4D15">
          <w:rPr>
            <w:bCs/>
            <w:sz w:val="24"/>
            <w:szCs w:val="24"/>
          </w:rPr>
          <w:t xml:space="preserve">short-term </w:t>
        </w:r>
      </w:ins>
      <w:ins w:id="76" w:author="Wheeler, David Linnard" w:date="2021-06-09T12:21:00Z">
        <w:r w:rsidR="00126737">
          <w:rPr>
            <w:bCs/>
            <w:sz w:val="24"/>
            <w:szCs w:val="24"/>
          </w:rPr>
          <w:t xml:space="preserve">goal of this research was to </w:t>
        </w:r>
      </w:ins>
      <w:ins w:id="77" w:author="Wheeler, David Linnard" w:date="2021-06-09T12:22:00Z">
        <w:r w:rsidR="00126737">
          <w:rPr>
            <w:bCs/>
            <w:sz w:val="24"/>
            <w:szCs w:val="24"/>
          </w:rPr>
          <w:t xml:space="preserve">document the transcriptomes of symptomatic and asymptomatic hosts during infection with isolates of </w:t>
        </w:r>
        <w:r w:rsidR="00126737">
          <w:rPr>
            <w:bCs/>
            <w:i/>
            <w:iCs/>
            <w:sz w:val="24"/>
            <w:szCs w:val="24"/>
          </w:rPr>
          <w:t xml:space="preserve">V. </w:t>
        </w:r>
        <w:proofErr w:type="spellStart"/>
        <w:r w:rsidR="00126737">
          <w:rPr>
            <w:bCs/>
            <w:i/>
            <w:iCs/>
            <w:sz w:val="24"/>
            <w:szCs w:val="24"/>
          </w:rPr>
          <w:t>dahliae</w:t>
        </w:r>
        <w:proofErr w:type="spellEnd"/>
        <w:r w:rsidR="00126737">
          <w:rPr>
            <w:bCs/>
            <w:i/>
            <w:iCs/>
            <w:sz w:val="24"/>
            <w:szCs w:val="24"/>
          </w:rPr>
          <w:t xml:space="preserve"> </w:t>
        </w:r>
        <w:r w:rsidR="00126737">
          <w:rPr>
            <w:bCs/>
            <w:sz w:val="24"/>
            <w:szCs w:val="24"/>
          </w:rPr>
          <w:t>that vary in aggressiveness.</w:t>
        </w:r>
      </w:ins>
      <w:ins w:id="78" w:author="Wheeler, David Linnard" w:date="2021-06-09T12:32:00Z">
        <w:r w:rsidR="004A4D15">
          <w:rPr>
            <w:bCs/>
            <w:sz w:val="24"/>
            <w:szCs w:val="24"/>
          </w:rPr>
          <w:t xml:space="preserve"> Long-term, th</w:t>
        </w:r>
      </w:ins>
      <w:ins w:id="79" w:author="Wheeler, David Linnard" w:date="2021-06-09T12:34:00Z">
        <w:r w:rsidR="004A4D15">
          <w:rPr>
            <w:bCs/>
            <w:sz w:val="24"/>
            <w:szCs w:val="24"/>
          </w:rPr>
          <w:t>is research should provide resources for other scientists to develop effective management strategies</w:t>
        </w:r>
      </w:ins>
      <w:ins w:id="80" w:author="Wheeler, David Linnard" w:date="2021-06-10T10:03:00Z">
        <w:r w:rsidR="001A4804">
          <w:rPr>
            <w:bCs/>
            <w:sz w:val="24"/>
            <w:szCs w:val="24"/>
          </w:rPr>
          <w:t xml:space="preserve"> for Verticillium wilts</w:t>
        </w:r>
      </w:ins>
      <w:ins w:id="81" w:author="Wheeler, David Linnard" w:date="2021-06-09T12:34:00Z">
        <w:r w:rsidR="004A4D15">
          <w:rPr>
            <w:bCs/>
            <w:sz w:val="24"/>
            <w:szCs w:val="24"/>
          </w:rPr>
          <w:t>.</w:t>
        </w:r>
      </w:ins>
      <w:del w:id="82" w:author="Wheeler, David Linnard" w:date="2021-06-09T12:01:00Z">
        <w:r w:rsidR="00291F99" w:rsidDel="00B903B1">
          <w:rPr>
            <w:b/>
            <w:sz w:val="28"/>
            <w:szCs w:val="28"/>
          </w:rPr>
          <w:tab/>
        </w:r>
      </w:del>
    </w:p>
    <w:p w14:paraId="5676DA14" w14:textId="5190BB38" w:rsidR="001A4804" w:rsidRDefault="001A4804" w:rsidP="001A4804">
      <w:pPr>
        <w:spacing w:line="480" w:lineRule="auto"/>
        <w:ind w:firstLine="720"/>
        <w:rPr>
          <w:ins w:id="83" w:author="Wheeler, David Linnard" w:date="2021-06-10T10:07:00Z"/>
          <w:bCs/>
          <w:sz w:val="24"/>
          <w:szCs w:val="24"/>
        </w:rPr>
      </w:pPr>
      <w:ins w:id="84" w:author="Wheeler, David Linnard" w:date="2021-06-10T10:07:00Z">
        <w:r>
          <w:rPr>
            <w:bCs/>
            <w:sz w:val="24"/>
            <w:szCs w:val="24"/>
          </w:rPr>
          <w:t>To accomplish these goals, transcriptomes</w:t>
        </w:r>
      </w:ins>
      <w:ins w:id="85" w:author="Wheeler, David Linnard" w:date="2021-06-03T09:34:00Z">
        <w:r w:rsidR="00B85E07">
          <w:rPr>
            <w:bCs/>
            <w:sz w:val="24"/>
            <w:szCs w:val="24"/>
          </w:rPr>
          <w:t xml:space="preserve"> were characterized (</w:t>
        </w:r>
        <w:proofErr w:type="spellStart"/>
        <w:r w:rsidR="00B85E07">
          <w:rPr>
            <w:bCs/>
            <w:sz w:val="24"/>
            <w:szCs w:val="24"/>
          </w:rPr>
          <w:t>i</w:t>
        </w:r>
        <w:proofErr w:type="spellEnd"/>
        <w:r w:rsidR="00B85E07">
          <w:rPr>
            <w:bCs/>
            <w:sz w:val="24"/>
            <w:szCs w:val="24"/>
          </w:rPr>
          <w:t xml:space="preserve">) </w:t>
        </w:r>
      </w:ins>
      <w:ins w:id="86" w:author="Wheeler, David Linnard" w:date="2021-06-03T09:40:00Z">
        <w:r w:rsidR="00846978">
          <w:rPr>
            <w:bCs/>
            <w:sz w:val="24"/>
            <w:szCs w:val="24"/>
          </w:rPr>
          <w:t xml:space="preserve">within </w:t>
        </w:r>
      </w:ins>
      <w:ins w:id="87" w:author="Wheeler, David Linnard" w:date="2021-06-03T09:34:00Z">
        <w:r w:rsidR="00846978">
          <w:rPr>
            <w:bCs/>
            <w:sz w:val="24"/>
            <w:szCs w:val="24"/>
          </w:rPr>
          <w:t>pot</w:t>
        </w:r>
      </w:ins>
      <w:ins w:id="88" w:author="Wheeler, David Linnard" w:date="2021-06-03T09:35:00Z">
        <w:r w:rsidR="00846978">
          <w:rPr>
            <w:bCs/>
            <w:sz w:val="24"/>
            <w:szCs w:val="24"/>
          </w:rPr>
          <w:t xml:space="preserve">ato, brown mustard, and peppermint plants in response to infection by </w:t>
        </w:r>
      </w:ins>
      <w:ins w:id="89" w:author="Wheeler, David Linnard" w:date="2021-06-03T09:38:00Z">
        <w:r w:rsidR="00846978">
          <w:rPr>
            <w:bCs/>
            <w:sz w:val="24"/>
            <w:szCs w:val="24"/>
          </w:rPr>
          <w:t xml:space="preserve">different </w:t>
        </w:r>
      </w:ins>
      <w:ins w:id="90" w:author="Wheeler, David Linnard" w:date="2021-06-03T09:35:00Z">
        <w:r w:rsidR="00846978">
          <w:rPr>
            <w:bCs/>
            <w:i/>
            <w:iCs/>
            <w:sz w:val="24"/>
            <w:szCs w:val="24"/>
          </w:rPr>
          <w:t xml:space="preserve">V. </w:t>
        </w:r>
        <w:proofErr w:type="spellStart"/>
        <w:r w:rsidR="00846978">
          <w:rPr>
            <w:bCs/>
            <w:i/>
            <w:iCs/>
            <w:sz w:val="24"/>
            <w:szCs w:val="24"/>
          </w:rPr>
          <w:t>dahliae</w:t>
        </w:r>
      </w:ins>
      <w:proofErr w:type="spellEnd"/>
      <w:ins w:id="91" w:author="Wheeler, David Linnard" w:date="2021-06-03T09:38:00Z">
        <w:r w:rsidR="00846978">
          <w:rPr>
            <w:bCs/>
            <w:i/>
            <w:iCs/>
            <w:sz w:val="24"/>
            <w:szCs w:val="24"/>
          </w:rPr>
          <w:t xml:space="preserve"> </w:t>
        </w:r>
        <w:r w:rsidR="00846978">
          <w:rPr>
            <w:bCs/>
            <w:sz w:val="24"/>
            <w:szCs w:val="24"/>
          </w:rPr>
          <w:t>isolates</w:t>
        </w:r>
      </w:ins>
      <w:ins w:id="92" w:author="Wheeler, David Linnard" w:date="2021-06-03T09:37:00Z">
        <w:r w:rsidR="00846978">
          <w:rPr>
            <w:bCs/>
            <w:sz w:val="24"/>
            <w:szCs w:val="24"/>
          </w:rPr>
          <w:t xml:space="preserve">, (ii) </w:t>
        </w:r>
      </w:ins>
      <w:ins w:id="93" w:author="Wheeler, David Linnard" w:date="2021-06-03T09:40:00Z">
        <w:r w:rsidR="00846978">
          <w:rPr>
            <w:bCs/>
            <w:sz w:val="24"/>
            <w:szCs w:val="24"/>
          </w:rPr>
          <w:t xml:space="preserve">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 xml:space="preserve">isolates </w:t>
        </w:r>
      </w:ins>
      <w:ins w:id="94" w:author="Wheeler, David Linnard" w:date="2021-06-03T09:42:00Z">
        <w:r w:rsidR="00846978">
          <w:rPr>
            <w:bCs/>
            <w:sz w:val="24"/>
            <w:szCs w:val="24"/>
          </w:rPr>
          <w:t xml:space="preserve">within each host, and (iii) 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isolates across symptomatic and asymptomatic hosts.</w:t>
        </w:r>
      </w:ins>
      <w:ins w:id="95" w:author="Wheeler, David Linnard" w:date="2021-06-03T09:43:00Z">
        <w:r w:rsidR="00846978">
          <w:rPr>
            <w:bCs/>
            <w:sz w:val="24"/>
            <w:szCs w:val="24"/>
          </w:rPr>
          <w:t xml:space="preserve"> </w:t>
        </w:r>
      </w:ins>
      <w:ins w:id="96" w:author="Wheeler, David Linnard" w:date="2021-06-10T10:07:00Z">
        <w:r>
          <w:rPr>
            <w:bCs/>
            <w:sz w:val="24"/>
            <w:szCs w:val="24"/>
          </w:rPr>
          <w:t xml:space="preserve">To the best of the authors’ knowledge, this is the first study to describe the transcriptional responses of both symptomatic and asymptomatic hosts to </w:t>
        </w:r>
        <w:r>
          <w:rPr>
            <w:bCs/>
            <w:i/>
            <w:iCs/>
            <w:sz w:val="24"/>
            <w:szCs w:val="24"/>
          </w:rPr>
          <w:t xml:space="preserve">V. </w:t>
        </w:r>
        <w:proofErr w:type="spellStart"/>
        <w:r>
          <w:rPr>
            <w:bCs/>
            <w:i/>
            <w:iCs/>
            <w:sz w:val="24"/>
            <w:szCs w:val="24"/>
          </w:rPr>
          <w:t>dahliae</w:t>
        </w:r>
        <w:proofErr w:type="spellEnd"/>
        <w:r>
          <w:rPr>
            <w:bCs/>
            <w:sz w:val="24"/>
            <w:szCs w:val="24"/>
          </w:rPr>
          <w:t xml:space="preserve">. Similarly, this is the first such study to describe transcriptional profiles of </w:t>
        </w:r>
        <w:r>
          <w:rPr>
            <w:bCs/>
            <w:i/>
            <w:iCs/>
            <w:sz w:val="24"/>
            <w:szCs w:val="24"/>
          </w:rPr>
          <w:t xml:space="preserve">V. </w:t>
        </w:r>
        <w:proofErr w:type="spellStart"/>
        <w:r>
          <w:rPr>
            <w:bCs/>
            <w:i/>
            <w:iCs/>
            <w:sz w:val="24"/>
            <w:szCs w:val="24"/>
          </w:rPr>
          <w:t>dahliae</w:t>
        </w:r>
        <w:proofErr w:type="spellEnd"/>
        <w:r>
          <w:rPr>
            <w:bCs/>
            <w:i/>
            <w:iCs/>
            <w:sz w:val="24"/>
            <w:szCs w:val="24"/>
          </w:rPr>
          <w:t xml:space="preserve"> </w:t>
        </w:r>
        <w:r>
          <w:rPr>
            <w:bCs/>
            <w:sz w:val="24"/>
            <w:szCs w:val="24"/>
          </w:rPr>
          <w:t xml:space="preserve">isolates that are both pathogenic and endophytic towards different hosts. </w:t>
        </w:r>
      </w:ins>
    </w:p>
    <w:p w14:paraId="15C77979" w14:textId="059A1B9D" w:rsidR="00D05D31" w:rsidRPr="00233E2C" w:rsidRDefault="00D05D31" w:rsidP="00B85E07">
      <w:pPr>
        <w:spacing w:line="480" w:lineRule="auto"/>
        <w:rPr>
          <w:ins w:id="97" w:author="Wheeler, David Linnard" w:date="2021-06-03T09:45:00Z"/>
          <w:bCs/>
          <w:sz w:val="24"/>
          <w:szCs w:val="24"/>
        </w:rPr>
      </w:pPr>
      <w:ins w:id="98" w:author="Wheeler, David Linnard" w:date="2021-06-03T09:57:00Z">
        <w:r>
          <w:rPr>
            <w:bCs/>
            <w:sz w:val="24"/>
            <w:szCs w:val="24"/>
          </w:rPr>
          <w:tab/>
        </w:r>
      </w:ins>
      <w:ins w:id="99" w:author="Wheeler, David Linnard" w:date="2021-06-03T09:58:00Z">
        <w:r>
          <w:rPr>
            <w:bCs/>
            <w:sz w:val="24"/>
            <w:szCs w:val="24"/>
          </w:rPr>
          <w:t>When brown mustard</w:t>
        </w:r>
      </w:ins>
      <w:ins w:id="100" w:author="Wheeler, David Linnard" w:date="2021-06-03T10:22:00Z">
        <w:r w:rsidR="00233E2C">
          <w:rPr>
            <w:bCs/>
            <w:sz w:val="24"/>
            <w:szCs w:val="24"/>
          </w:rPr>
          <w:t xml:space="preserve">, </w:t>
        </w:r>
      </w:ins>
      <w:ins w:id="101" w:author="Wheeler, David Linnard" w:date="2021-06-03T09:58:00Z">
        <w:r>
          <w:rPr>
            <w:bCs/>
            <w:sz w:val="24"/>
            <w:szCs w:val="24"/>
          </w:rPr>
          <w:t>potato</w:t>
        </w:r>
      </w:ins>
      <w:ins w:id="102" w:author="Wheeler, David Linnard" w:date="2021-06-03T10:22:00Z">
        <w:r w:rsidR="00233E2C">
          <w:rPr>
            <w:bCs/>
            <w:sz w:val="24"/>
            <w:szCs w:val="24"/>
          </w:rPr>
          <w:t>, and peppermint were challenged</w:t>
        </w:r>
      </w:ins>
      <w:ins w:id="103" w:author="Wheeler, David Linnard" w:date="2021-06-03T09:58:00Z">
        <w:r>
          <w:rPr>
            <w:bCs/>
            <w:sz w:val="24"/>
            <w:szCs w:val="24"/>
          </w:rPr>
          <w:t xml:space="preserve"> were challenged with </w:t>
        </w:r>
      </w:ins>
      <w:ins w:id="104" w:author="Wheeler, David Linnard" w:date="2021-06-03T09:59:00Z">
        <w:r>
          <w:rPr>
            <w:bCs/>
            <w:i/>
            <w:iCs/>
            <w:sz w:val="24"/>
            <w:szCs w:val="24"/>
          </w:rPr>
          <w:t xml:space="preserve">V. </w:t>
        </w:r>
        <w:proofErr w:type="spellStart"/>
        <w:r>
          <w:rPr>
            <w:bCs/>
            <w:i/>
            <w:iCs/>
            <w:sz w:val="24"/>
            <w:szCs w:val="24"/>
          </w:rPr>
          <w:t>dahliae</w:t>
        </w:r>
        <w:proofErr w:type="spellEnd"/>
        <w:r>
          <w:rPr>
            <w:bCs/>
            <w:i/>
            <w:iCs/>
            <w:sz w:val="24"/>
            <w:szCs w:val="24"/>
          </w:rPr>
          <w:t xml:space="preserve"> </w:t>
        </w:r>
      </w:ins>
      <w:ins w:id="105" w:author="Wheeler, David Linnard" w:date="2021-06-03T10:23:00Z">
        <w:r w:rsidR="00233E2C">
          <w:rPr>
            <w:bCs/>
            <w:sz w:val="24"/>
            <w:szCs w:val="24"/>
          </w:rPr>
          <w:t>isolates</w:t>
        </w:r>
      </w:ins>
      <w:ins w:id="106" w:author="Wheeler, David Linnard" w:date="2021-06-07T14:07:00Z">
        <w:r w:rsidR="002D5873">
          <w:rPr>
            <w:bCs/>
            <w:sz w:val="24"/>
            <w:szCs w:val="24"/>
          </w:rPr>
          <w:t xml:space="preserve"> transcriptional responses to the fungus </w:t>
        </w:r>
      </w:ins>
      <w:ins w:id="107" w:author="Wheeler, David Linnard" w:date="2021-06-09T10:06:00Z">
        <w:r w:rsidR="00A31330">
          <w:rPr>
            <w:bCs/>
            <w:sz w:val="24"/>
            <w:szCs w:val="24"/>
          </w:rPr>
          <w:t>were similar for some</w:t>
        </w:r>
      </w:ins>
      <w:ins w:id="108" w:author="Wheeler, David Linnard" w:date="2021-06-07T15:38:00Z">
        <w:r w:rsidR="009D25B5">
          <w:rPr>
            <w:bCs/>
            <w:sz w:val="24"/>
            <w:szCs w:val="24"/>
          </w:rPr>
          <w:t xml:space="preserve"> </w:t>
        </w:r>
      </w:ins>
      <w:ins w:id="109" w:author="Wheeler, David Linnard" w:date="2021-06-07T14:08:00Z">
        <w:r w:rsidR="002D5873">
          <w:rPr>
            <w:bCs/>
            <w:sz w:val="24"/>
            <w:szCs w:val="24"/>
          </w:rPr>
          <w:t>hosts</w:t>
        </w:r>
      </w:ins>
      <w:ins w:id="110" w:author="Wheeler, David Linnard" w:date="2021-06-09T10:06:00Z">
        <w:r w:rsidR="00A31330">
          <w:rPr>
            <w:bCs/>
            <w:sz w:val="24"/>
            <w:szCs w:val="24"/>
          </w:rPr>
          <w:t xml:space="preserve"> and different for others</w:t>
        </w:r>
      </w:ins>
      <w:ins w:id="111" w:author="Wheeler, David Linnard" w:date="2021-06-07T14:08:00Z">
        <w:r w:rsidR="002D5873">
          <w:rPr>
            <w:bCs/>
            <w:sz w:val="24"/>
            <w:szCs w:val="24"/>
          </w:rPr>
          <w:t>.</w:t>
        </w:r>
      </w:ins>
      <w:ins w:id="112" w:author="Wheeler, David Linnard" w:date="2021-06-07T15:38:00Z">
        <w:r w:rsidR="00256DBC">
          <w:rPr>
            <w:bCs/>
            <w:sz w:val="24"/>
            <w:szCs w:val="24"/>
          </w:rPr>
          <w:t xml:space="preserve"> </w:t>
        </w:r>
      </w:ins>
      <w:ins w:id="113" w:author="Wheeler, David Linnard" w:date="2021-06-09T10:06:00Z">
        <w:r w:rsidR="00A31330">
          <w:rPr>
            <w:bCs/>
            <w:sz w:val="24"/>
            <w:szCs w:val="24"/>
          </w:rPr>
          <w:t>For example, d</w:t>
        </w:r>
      </w:ins>
      <w:ins w:id="114" w:author="Wheeler, David Linnard" w:date="2021-06-07T15:38:00Z">
        <w:r w:rsidR="00256DBC">
          <w:rPr>
            <w:bCs/>
            <w:sz w:val="24"/>
            <w:szCs w:val="24"/>
          </w:rPr>
          <w:t>espite differences in symptom</w:t>
        </w:r>
      </w:ins>
      <w:ins w:id="115" w:author="Wheeler, David Linnard" w:date="2021-06-07T15:39:00Z">
        <w:r w:rsidR="00256DBC">
          <w:rPr>
            <w:bCs/>
            <w:sz w:val="24"/>
            <w:szCs w:val="24"/>
          </w:rPr>
          <w:t xml:space="preserve"> expression </w:t>
        </w:r>
        <w:r w:rsidR="00256DBC">
          <w:rPr>
            <w:bCs/>
            <w:sz w:val="24"/>
            <w:szCs w:val="24"/>
          </w:rPr>
          <w:lastRenderedPageBreak/>
          <w:t xml:space="preserve">between the symptomatic hosts, potato and peppermint, and the asymptomatic hosts, brown mustard, all </w:t>
        </w:r>
      </w:ins>
      <w:ins w:id="116" w:author="Wheeler, David Linnard" w:date="2021-06-09T11:45:00Z">
        <w:r w:rsidR="00FD54A8">
          <w:rPr>
            <w:bCs/>
            <w:sz w:val="24"/>
            <w:szCs w:val="24"/>
          </w:rPr>
          <w:t>were enriched for metabolic processes and catalytic activity</w:t>
        </w:r>
      </w:ins>
      <w:ins w:id="117" w:author="Wheeler, David Linnard" w:date="2021-06-07T15:39:00Z">
        <w:r w:rsidR="00256DBC">
          <w:rPr>
            <w:bCs/>
            <w:sz w:val="24"/>
            <w:szCs w:val="24"/>
          </w:rPr>
          <w:t>.</w:t>
        </w:r>
      </w:ins>
      <w:ins w:id="118" w:author="Wheeler, David Linnard" w:date="2021-06-09T11:45:00Z">
        <w:r w:rsidR="00FD54A8">
          <w:rPr>
            <w:bCs/>
            <w:sz w:val="24"/>
            <w:szCs w:val="24"/>
          </w:rPr>
          <w:t xml:space="preserve"> </w:t>
        </w:r>
      </w:ins>
    </w:p>
    <w:p w14:paraId="6645377A" w14:textId="77777777" w:rsidR="008157D3" w:rsidRPr="008157D3" w:rsidRDefault="008157D3" w:rsidP="008157D3">
      <w:pPr>
        <w:pStyle w:val="ListParagraph"/>
        <w:numPr>
          <w:ilvl w:val="0"/>
          <w:numId w:val="7"/>
        </w:numPr>
        <w:spacing w:line="480" w:lineRule="auto"/>
        <w:rPr>
          <w:ins w:id="119" w:author="Wheeler, David Linnard" w:date="2021-06-03T09:46:00Z"/>
          <w:rFonts w:ascii="Arial" w:hAnsi="Arial" w:cs="Arial"/>
          <w:iCs/>
          <w:sz w:val="24"/>
          <w:szCs w:val="24"/>
          <w:rPrChange w:id="120" w:author="Wheeler, David Linnard" w:date="2021-06-03T09:46:00Z">
            <w:rPr>
              <w:ins w:id="121" w:author="Wheeler, David Linnard" w:date="2021-06-03T09:46:00Z"/>
              <w:iCs/>
              <w:sz w:val="24"/>
              <w:szCs w:val="24"/>
            </w:rPr>
          </w:rPrChange>
        </w:rPr>
      </w:pPr>
      <w:ins w:id="122" w:author="Wheeler, David Linnard" w:date="2021-06-03T09:46:00Z">
        <w:r w:rsidRPr="008157D3">
          <w:rPr>
            <w:rFonts w:ascii="Arial" w:hAnsi="Arial" w:cs="Arial"/>
            <w:iCs/>
            <w:sz w:val="24"/>
            <w:szCs w:val="24"/>
            <w:rPrChange w:id="123"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124" w:author="Wheeler, David Linnard" w:date="2021-06-03T09:46:00Z"/>
          <w:rFonts w:ascii="Arial" w:hAnsi="Arial" w:cs="Arial"/>
          <w:iCs/>
          <w:sz w:val="24"/>
          <w:szCs w:val="24"/>
          <w:rPrChange w:id="125" w:author="Wheeler, David Linnard" w:date="2021-06-03T09:46:00Z">
            <w:rPr>
              <w:ins w:id="126" w:author="Wheeler, David Linnard" w:date="2021-06-03T09:46:00Z"/>
              <w:iCs/>
              <w:sz w:val="24"/>
              <w:szCs w:val="24"/>
            </w:rPr>
          </w:rPrChange>
        </w:rPr>
      </w:pPr>
      <w:ins w:id="127" w:author="Wheeler, David Linnard" w:date="2021-06-03T09:46:00Z">
        <w:r w:rsidRPr="008157D3">
          <w:rPr>
            <w:rFonts w:ascii="Arial" w:hAnsi="Arial" w:cs="Arial"/>
            <w:iCs/>
            <w:sz w:val="24"/>
            <w:szCs w:val="24"/>
            <w:rPrChange w:id="128"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129" w:author="Wheeler, David Linnard" w:date="2021-06-03T09:46:00Z"/>
          <w:rFonts w:ascii="Arial" w:hAnsi="Arial" w:cs="Arial"/>
          <w:iCs/>
          <w:sz w:val="24"/>
          <w:szCs w:val="24"/>
          <w:rPrChange w:id="130" w:author="Wheeler, David Linnard" w:date="2021-06-03T09:46:00Z">
            <w:rPr>
              <w:ins w:id="131" w:author="Wheeler, David Linnard" w:date="2021-06-03T09:46:00Z"/>
              <w:iCs/>
              <w:sz w:val="24"/>
              <w:szCs w:val="24"/>
            </w:rPr>
          </w:rPrChange>
        </w:rPr>
      </w:pPr>
      <w:ins w:id="132" w:author="Wheeler, David Linnard" w:date="2021-06-03T09:46:00Z">
        <w:r w:rsidRPr="008157D3">
          <w:rPr>
            <w:rFonts w:ascii="Arial" w:hAnsi="Arial" w:cs="Arial"/>
            <w:iCs/>
            <w:sz w:val="24"/>
            <w:szCs w:val="24"/>
            <w:rPrChange w:id="133" w:author="Wheeler, David Linnard" w:date="2021-06-03T09:46:00Z">
              <w:rPr/>
            </w:rPrChange>
          </w:rPr>
          <w:t xml:space="preserve"> Context</w:t>
        </w:r>
      </w:ins>
    </w:p>
    <w:p w14:paraId="71B9D4AA" w14:textId="1465BB3D" w:rsidR="00846978" w:rsidRPr="00F81FCB" w:rsidRDefault="008157D3">
      <w:pPr>
        <w:pStyle w:val="ListParagraph"/>
        <w:numPr>
          <w:ilvl w:val="1"/>
          <w:numId w:val="7"/>
        </w:numPr>
        <w:spacing w:line="480" w:lineRule="auto"/>
        <w:rPr>
          <w:ins w:id="134" w:author="Wheeler, David Linnard" w:date="2021-06-03T09:44:00Z"/>
          <w:iCs/>
          <w:sz w:val="24"/>
          <w:szCs w:val="24"/>
        </w:rPr>
        <w:pPrChange w:id="135" w:author="Wheeler, David Linnard" w:date="2021-06-03T09:46:00Z">
          <w:pPr>
            <w:spacing w:line="480" w:lineRule="auto"/>
          </w:pPr>
        </w:pPrChange>
      </w:pPr>
      <w:ins w:id="136" w:author="Wheeler, David Linnard" w:date="2021-06-03T09:46:00Z">
        <w:r w:rsidRPr="008157D3">
          <w:rPr>
            <w:rFonts w:ascii="Arial" w:hAnsi="Arial" w:cs="Arial"/>
            <w:iCs/>
            <w:sz w:val="24"/>
            <w:szCs w:val="24"/>
            <w:rPrChange w:id="137" w:author="Wheeler, David Linnard" w:date="2021-06-03T09:46:00Z">
              <w:rPr/>
            </w:rPrChange>
          </w:rPr>
          <w:t xml:space="preserve"> Implications</w:t>
        </w:r>
      </w:ins>
      <w:ins w:id="138" w:author="Wheeler, David Linnard" w:date="2021-06-03T09:45:00Z">
        <w:r w:rsidRPr="008157D3">
          <w:rPr>
            <w:rFonts w:ascii="Arial" w:hAnsi="Arial" w:cs="Arial"/>
            <w:bCs/>
            <w:sz w:val="24"/>
            <w:szCs w:val="24"/>
            <w:rPrChange w:id="139" w:author="Wheeler, David Linnard" w:date="2021-06-03T09:46:00Z">
              <w:rPr>
                <w:bCs/>
              </w:rPr>
            </w:rPrChange>
          </w:rPr>
          <w:tab/>
        </w:r>
      </w:ins>
    </w:p>
    <w:p w14:paraId="4C9EE952" w14:textId="0769C9AE" w:rsidR="00846978" w:rsidRPr="00846978" w:rsidRDefault="00846978" w:rsidP="00B85E07">
      <w:pPr>
        <w:spacing w:line="480" w:lineRule="auto"/>
        <w:rPr>
          <w:ins w:id="140" w:author="Wheeler, David Linnard" w:date="2021-06-03T09:39:00Z"/>
          <w:bCs/>
          <w:sz w:val="24"/>
          <w:szCs w:val="24"/>
        </w:rPr>
      </w:pPr>
      <w:ins w:id="141" w:author="Wheeler, David Linnard" w:date="2021-06-03T09:44:00Z">
        <w:r>
          <w:rPr>
            <w:bCs/>
            <w:sz w:val="24"/>
            <w:szCs w:val="24"/>
          </w:rPr>
          <w:tab/>
        </w:r>
      </w:ins>
    </w:p>
    <w:p w14:paraId="79A706E7" w14:textId="17C0BB30" w:rsidR="00846978" w:rsidRDefault="00846978" w:rsidP="00B85E07">
      <w:pPr>
        <w:spacing w:line="480" w:lineRule="auto"/>
        <w:rPr>
          <w:ins w:id="142" w:author="Wheeler, David Linnard" w:date="2021-06-03T09:39:00Z"/>
          <w:bCs/>
          <w:sz w:val="24"/>
          <w:szCs w:val="24"/>
        </w:rPr>
      </w:pPr>
    </w:p>
    <w:p w14:paraId="57D9F03C" w14:textId="5EE218CB" w:rsidR="00846978" w:rsidRDefault="00846978" w:rsidP="00B85E07">
      <w:pPr>
        <w:spacing w:line="480" w:lineRule="auto"/>
        <w:rPr>
          <w:ins w:id="143" w:author="Wheeler, David Linnard" w:date="2021-06-03T09:39:00Z"/>
          <w:bCs/>
          <w:sz w:val="24"/>
          <w:szCs w:val="24"/>
        </w:rPr>
      </w:pPr>
    </w:p>
    <w:p w14:paraId="22DE0C46" w14:textId="784CB00D" w:rsidR="00846978" w:rsidRPr="00A46A5D" w:rsidDel="00846978" w:rsidRDefault="00846978">
      <w:pPr>
        <w:spacing w:line="480" w:lineRule="auto"/>
        <w:rPr>
          <w:del w:id="144" w:author="Wheeler, David Linnard" w:date="2021-06-03T09:43:00Z"/>
          <w:bCs/>
          <w:sz w:val="24"/>
          <w:szCs w:val="24"/>
          <w:rPrChange w:id="145" w:author="Wheeler, David Linnard" w:date="2021-06-01T11:23:00Z">
            <w:rPr>
              <w:del w:id="146" w:author="Wheeler, David Linnard" w:date="2021-06-03T09:43:00Z"/>
              <w:b/>
              <w:sz w:val="28"/>
              <w:szCs w:val="28"/>
            </w:rPr>
          </w:rPrChange>
        </w:rPr>
        <w:pPrChange w:id="147"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442FB68D" w14:textId="080E132A" w:rsidR="00C16C9D" w:rsidRPr="00C869E3" w:rsidRDefault="00C16C9D" w:rsidP="00741205">
      <w:pPr>
        <w:pStyle w:val="ListParagraph"/>
        <w:numPr>
          <w:ilvl w:val="0"/>
          <w:numId w:val="4"/>
        </w:numPr>
        <w:rPr>
          <w:ins w:id="148" w:author="Wheeler, David Linnard" w:date="2021-06-10T10:38:00Z"/>
          <w:rFonts w:ascii="Arial" w:hAnsi="Arial" w:cs="Arial"/>
          <w:b/>
          <w:sz w:val="24"/>
          <w:szCs w:val="24"/>
          <w:rPrChange w:id="149" w:author="Wheeler, David Linnard" w:date="2021-06-10T10:38:00Z">
            <w:rPr>
              <w:ins w:id="150"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1F01E656" w14:textId="310819E5" w:rsidR="00C869E3" w:rsidRPr="004B06D2" w:rsidRDefault="00C869E3" w:rsidP="00741205">
      <w:pPr>
        <w:pStyle w:val="ListParagraph"/>
        <w:numPr>
          <w:ilvl w:val="0"/>
          <w:numId w:val="4"/>
        </w:numPr>
        <w:rPr>
          <w:rFonts w:ascii="Arial" w:hAnsi="Arial" w:cs="Arial"/>
          <w:b/>
          <w:sz w:val="24"/>
          <w:szCs w:val="24"/>
        </w:rPr>
      </w:pPr>
      <w:ins w:id="151" w:author="Wheeler, David Linnard" w:date="2021-06-10T10:38:00Z">
        <w:r w:rsidRPr="00C869E3">
          <w:rPr>
            <w:rFonts w:ascii="Arial" w:hAnsi="Arial" w:cs="Arial"/>
            <w:b/>
            <w:sz w:val="24"/>
            <w:szCs w:val="24"/>
          </w:rPr>
          <w:t>https://www.biorxiv.org/content/10.1101/2021.03.01.433437v1.full</w:t>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sz w:val="24"/>
          <w:szCs w:val="24"/>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sz w:val="24"/>
          <w:szCs w:val="24"/>
        </w:rPr>
      </w:pPr>
    </w:p>
    <w:p w14:paraId="455CF282" w14:textId="240743F2" w:rsidR="009B1AE7" w:rsidRPr="00B841BD" w:rsidRDefault="009B1AE7" w:rsidP="00745681">
      <w:pPr>
        <w:jc w:val="both"/>
        <w:rPr>
          <w:sz w:val="24"/>
          <w:szCs w:val="24"/>
        </w:rPr>
      </w:pPr>
      <w:r w:rsidRPr="00B841BD">
        <w:rPr>
          <w:b/>
          <w:sz w:val="24"/>
          <w:szCs w:val="24"/>
        </w:rPr>
        <w:t xml:space="preserve">Table </w:t>
      </w:r>
      <w:r w:rsidR="00D84346">
        <w:rPr>
          <w:b/>
          <w:sz w:val="24"/>
          <w:szCs w:val="24"/>
        </w:rPr>
        <w:t>1</w:t>
      </w:r>
      <w:r w:rsidRPr="00B841BD">
        <w:rPr>
          <w:b/>
          <w:sz w:val="24"/>
          <w:szCs w:val="24"/>
        </w:rPr>
        <w:t xml:space="preserve">. </w:t>
      </w:r>
      <w:r w:rsidRPr="00B841BD">
        <w:rPr>
          <w:sz w:val="24"/>
          <w:szCs w:val="24"/>
        </w:rPr>
        <w:t xml:space="preserve">List of primer sequence </w:t>
      </w:r>
      <w:r w:rsidR="00D25A0D" w:rsidRPr="00B841BD">
        <w:rPr>
          <w:sz w:val="24"/>
          <w:szCs w:val="24"/>
        </w:rPr>
        <w:t xml:space="preserve">and putative functions </w:t>
      </w:r>
      <w:r w:rsidRPr="00B841BD">
        <w:rPr>
          <w:sz w:val="24"/>
          <w:szCs w:val="24"/>
        </w:rPr>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Putative </w:t>
            </w:r>
            <w:r w:rsidR="00BB693E" w:rsidRPr="00B841BD">
              <w:rPr>
                <w:rFonts w:ascii="Arial" w:hAnsi="Arial" w:cs="Arial"/>
                <w:color w:val="000000"/>
                <w:sz w:val="24"/>
                <w:szCs w:val="24"/>
              </w:rPr>
              <w:t>biological</w:t>
            </w:r>
            <w:r w:rsidRPr="00B841BD">
              <w:rPr>
                <w:rFonts w:ascii="Arial" w:hAnsi="Arial" w:cs="Arial"/>
                <w:color w:val="000000"/>
                <w:sz w:val="24"/>
                <w:szCs w:val="24"/>
              </w:rPr>
              <w:t xml:space="preserve">/ </w:t>
            </w:r>
            <w:r w:rsidR="00BB693E" w:rsidRPr="00B841BD">
              <w:rPr>
                <w:rFonts w:ascii="Arial" w:hAnsi="Arial" w:cs="Arial"/>
                <w:color w:val="000000"/>
                <w:sz w:val="24"/>
                <w:szCs w:val="24"/>
              </w:rPr>
              <w:t>molecular</w:t>
            </w:r>
            <w:r w:rsidRPr="00B841BD">
              <w:rPr>
                <w:rFonts w:ascii="Arial" w:hAnsi="Arial" w:cs="Arial"/>
                <w:color w:val="000000"/>
                <w:sz w:val="24"/>
                <w:szCs w:val="24"/>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sz w:val="24"/>
                <w:szCs w:val="24"/>
                <w:vertAlign w:val="superscript"/>
              </w:rPr>
            </w:pPr>
            <w:r w:rsidRPr="00B841BD">
              <w:rPr>
                <w:rFonts w:ascii="Arial" w:hAnsi="Arial" w:cs="Arial"/>
                <w:color w:val="000000"/>
                <w:sz w:val="24"/>
                <w:szCs w:val="24"/>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lastRenderedPageBreak/>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color w:val="000000"/>
                <w:sz w:val="24"/>
                <w:szCs w:val="24"/>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sz w:val="24"/>
                <w:szCs w:val="24"/>
              </w:rPr>
            </w:pPr>
            <w:commentRangeStart w:id="152"/>
            <w:r w:rsidRPr="00B841BD">
              <w:rPr>
                <w:rFonts w:ascii="Arial" w:hAnsi="Arial" w:cs="Arial"/>
                <w:color w:val="000000"/>
                <w:sz w:val="24"/>
                <w:szCs w:val="24"/>
              </w:rPr>
              <w:t>peppermint</w:t>
            </w:r>
            <w:commentRangeEnd w:id="152"/>
            <w:r w:rsidRPr="00B841BD">
              <w:rPr>
                <w:rStyle w:val="CommentReference"/>
                <w:rFonts w:ascii="Arial" w:eastAsia="Arial" w:hAnsi="Arial" w:cs="Arial"/>
                <w:sz w:val="24"/>
                <w:szCs w:val="24"/>
                <w:lang w:val="en"/>
              </w:rPr>
              <w:commentReference w:id="152"/>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Hydrolase </w:t>
            </w:r>
            <w:r w:rsidR="000C7EA4" w:rsidRPr="00B841BD">
              <w:rPr>
                <w:rFonts w:ascii="Arial" w:hAnsi="Arial" w:cs="Arial"/>
                <w:color w:val="000000"/>
                <w:sz w:val="24"/>
                <w:szCs w:val="24"/>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rPr>
          <w:sz w:val="24"/>
          <w:szCs w:val="24"/>
        </w:rPr>
      </w:pPr>
      <w:r>
        <w:rPr>
          <w:b/>
          <w:sz w:val="24"/>
          <w:szCs w:val="24"/>
        </w:rPr>
        <w:lastRenderedPageBreak/>
        <w:t xml:space="preserve">Table 2.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sz w:val="24"/>
          <w:szCs w:val="24"/>
        </w:rPr>
      </w:pPr>
      <w:r>
        <w:rPr>
          <w:b/>
          <w:sz w:val="24"/>
          <w:szCs w:val="24"/>
        </w:rPr>
        <w:t xml:space="preserve"> </w:t>
      </w:r>
    </w:p>
    <w:p w14:paraId="3958D775" w14:textId="77777777" w:rsidR="00D84346" w:rsidRDefault="00D84346" w:rsidP="00D84346">
      <w:pPr>
        <w:jc w:val="both"/>
        <w:rPr>
          <w:b/>
          <w:sz w:val="24"/>
          <w:szCs w:val="24"/>
        </w:rPr>
      </w:pPr>
    </w:p>
    <w:p w14:paraId="204E7B66" w14:textId="77777777" w:rsidR="00D84346" w:rsidRDefault="00D84346" w:rsidP="00D84346">
      <w:pPr>
        <w:jc w:val="both"/>
        <w:rPr>
          <w:b/>
          <w:sz w:val="24"/>
          <w:szCs w:val="24"/>
        </w:rPr>
      </w:pPr>
    </w:p>
    <w:p w14:paraId="7DE0AE00" w14:textId="0BF32BF8" w:rsidR="00D84346" w:rsidRDefault="00D84346" w:rsidP="00D84346">
      <w:pPr>
        <w:jc w:val="both"/>
        <w:rPr>
          <w:sz w:val="24"/>
          <w:szCs w:val="24"/>
        </w:rPr>
      </w:pPr>
      <w:r>
        <w:rPr>
          <w:b/>
          <w:sz w:val="24"/>
          <w:szCs w:val="24"/>
        </w:rPr>
        <w:t xml:space="preserve">Table 3.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w:t>
      </w:r>
      <w:proofErr w:type="spellStart"/>
      <w:r>
        <w:rPr>
          <w:i/>
          <w:sz w:val="24"/>
          <w:szCs w:val="24"/>
        </w:rPr>
        <w:t>piperita</w:t>
      </w:r>
      <w:proofErr w:type="spellEnd"/>
      <w:r>
        <w:rPr>
          <w:i/>
          <w:sz w:val="24"/>
          <w:szCs w:val="24"/>
        </w:rPr>
        <w:t xml:space="preserve">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lastRenderedPageBreak/>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rFonts w:eastAsia="Times New Roman"/>
          <w:color w:val="000000" w:themeColor="text1"/>
          <w:shd w:val="clear" w:color="auto" w:fill="FFFFFF"/>
          <w:lang w:val="en-US"/>
        </w:rPr>
      </w:pPr>
      <w:r w:rsidRPr="00872A63">
        <w:rPr>
          <w:rFonts w:eastAsia="Times New Roman"/>
          <w:b/>
          <w:color w:val="000000" w:themeColor="text1"/>
          <w:sz w:val="24"/>
          <w:szCs w:val="24"/>
        </w:rPr>
        <w:t>Table</w:t>
      </w:r>
      <w:r>
        <w:rPr>
          <w:rFonts w:eastAsia="Times New Roman"/>
          <w:b/>
          <w:color w:val="000000" w:themeColor="text1"/>
          <w:sz w:val="24"/>
          <w:szCs w:val="24"/>
        </w:rPr>
        <w:t xml:space="preserve"> 4</w:t>
      </w:r>
      <w:r w:rsidRPr="00872A63">
        <w:rPr>
          <w:rFonts w:eastAsia="Times New Roman"/>
          <w:b/>
          <w:color w:val="000000" w:themeColor="text1"/>
          <w:sz w:val="24"/>
          <w:szCs w:val="24"/>
        </w:rPr>
        <w:t xml:space="preserve">: </w:t>
      </w:r>
      <w:r w:rsidRPr="00872A63">
        <w:rPr>
          <w:rFonts w:eastAsia="Times New Roman"/>
          <w:color w:val="000000" w:themeColor="text1"/>
          <w:sz w:val="24"/>
          <w:szCs w:val="24"/>
          <w:shd w:val="clear" w:color="auto" w:fill="FFFFFF"/>
          <w:lang w:val="en-US"/>
        </w:rPr>
        <w:t>Number of significantly enriched GO terms in brown mustard, potato, and peppermint for differentially expressed genes (DEGs)</w:t>
      </w:r>
      <w:r>
        <w:rPr>
          <w:rFonts w:eastAsia="Times New Roman"/>
          <w:color w:val="000000" w:themeColor="text1"/>
          <w:sz w:val="24"/>
          <w:szCs w:val="24"/>
          <w:shd w:val="clear" w:color="auto" w:fill="FFFFFF"/>
          <w:lang w:val="en-US"/>
        </w:rPr>
        <w:t xml:space="preserve"> in different comparisons</w:t>
      </w:r>
      <w:r w:rsidRPr="00872A63">
        <w:rPr>
          <w:rFonts w:eastAsia="Times New Roman"/>
          <w:color w:val="000000" w:themeColor="text1"/>
          <w:sz w:val="24"/>
          <w:szCs w:val="24"/>
          <w:shd w:val="clear" w:color="auto" w:fill="FFFFFF"/>
          <w:lang w:val="en-US"/>
        </w:rPr>
        <w:t xml:space="preserve">. DEGs </w:t>
      </w:r>
      <w:r>
        <w:rPr>
          <w:rFonts w:eastAsia="Times New Roman"/>
          <w:color w:val="000000" w:themeColor="text1"/>
          <w:sz w:val="24"/>
          <w:szCs w:val="24"/>
          <w:shd w:val="clear" w:color="auto" w:fill="FFFFFF"/>
          <w:lang w:val="en-US"/>
        </w:rPr>
        <w:t>observed in each host for</w:t>
      </w:r>
      <w:r w:rsidRPr="00872A63">
        <w:rPr>
          <w:rFonts w:eastAsia="Times New Roman"/>
          <w:color w:val="000000" w:themeColor="text1"/>
          <w:sz w:val="24"/>
          <w:szCs w:val="24"/>
          <w:shd w:val="clear" w:color="auto" w:fill="FFFFFF"/>
          <w:lang w:val="en-US"/>
        </w:rPr>
        <w:t xml:space="preserve"> comparisons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990D18">
        <w:rPr>
          <w:rFonts w:eastAsia="Times New Roman"/>
          <w:i/>
          <w:color w:val="000000" w:themeColor="text1"/>
          <w:sz w:val="24"/>
          <w:szCs w:val="24"/>
          <w:shd w:val="clear" w:color="auto" w:fill="FFFFFF"/>
          <w:lang w:val="en-US"/>
        </w:rPr>
        <w:t>Verticillium</w:t>
      </w:r>
      <w:r w:rsidRPr="00741205">
        <w:rPr>
          <w:rFonts w:eastAsia="Times New Roman"/>
          <w:i/>
          <w:color w:val="000000" w:themeColor="text1"/>
          <w:sz w:val="24"/>
          <w:szCs w:val="24"/>
          <w:shd w:val="clear" w:color="auto" w:fill="FFFFFF"/>
          <w:lang w:val="en-US"/>
        </w:rPr>
        <w:t xml:space="preserve"> </w:t>
      </w:r>
      <w:proofErr w:type="spellStart"/>
      <w:r w:rsidRPr="00741205">
        <w:rPr>
          <w:rFonts w:eastAsia="Times New Roman"/>
          <w:i/>
          <w:color w:val="000000" w:themeColor="text1"/>
          <w:sz w:val="24"/>
          <w:szCs w:val="24"/>
          <w:shd w:val="clear" w:color="auto" w:fill="FFFFFF"/>
          <w:lang w:val="en-US"/>
        </w:rPr>
        <w:t>dahliae</w:t>
      </w:r>
      <w:proofErr w:type="spellEnd"/>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111,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 xml:space="preserve">653, and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s </w:t>
      </w:r>
      <w:r w:rsidRPr="00872A63">
        <w:rPr>
          <w:rFonts w:eastAsia="Times New Roman"/>
          <w:color w:val="000000" w:themeColor="text1"/>
          <w:sz w:val="24"/>
          <w:szCs w:val="24"/>
          <w:shd w:val="clear" w:color="auto" w:fill="FFFFFF"/>
          <w:lang w:val="en-US"/>
        </w:rPr>
        <w:t>653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111 were used to identify numbers of </w:t>
      </w:r>
      <w:r>
        <w:rPr>
          <w:rFonts w:eastAsia="Times New Roman"/>
          <w:color w:val="000000" w:themeColor="text1"/>
          <w:sz w:val="24"/>
          <w:szCs w:val="24"/>
          <w:shd w:val="clear" w:color="auto" w:fill="FFFFFF"/>
          <w:lang w:val="en-US"/>
        </w:rPr>
        <w:t xml:space="preserve">significant </w:t>
      </w:r>
      <w:r w:rsidRPr="00872A63">
        <w:rPr>
          <w:rFonts w:eastAsia="Times New Roman"/>
          <w:color w:val="000000" w:themeColor="text1"/>
          <w:sz w:val="24"/>
          <w:szCs w:val="24"/>
          <w:shd w:val="clear" w:color="auto" w:fill="FFFFFF"/>
          <w:lang w:val="en-US"/>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 xml:space="preserve">Number of GO </w:t>
            </w:r>
            <w:r>
              <w:rPr>
                <w:rFonts w:ascii="Arial" w:eastAsia="Times New Roman" w:hAnsi="Arial" w:cs="Arial"/>
                <w:bCs/>
                <w:color w:val="000000" w:themeColor="text1"/>
                <w:sz w:val="24"/>
                <w:szCs w:val="24"/>
              </w:rPr>
              <w:t>t</w:t>
            </w:r>
            <w:r w:rsidRPr="00872A63">
              <w:rPr>
                <w:rFonts w:ascii="Arial" w:eastAsia="Times New Roman" w:hAnsi="Arial" w:cs="Arial"/>
                <w:bCs/>
                <w:color w:val="000000" w:themeColor="text1"/>
                <w:sz w:val="24"/>
                <w:szCs w:val="24"/>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eastAsia="Times New Roman" w:hAnsi="Arial" w:cs="Arial"/>
                <w:bCs/>
                <w:color w:val="000000" w:themeColor="text1"/>
                <w:sz w:val="24"/>
                <w:szCs w:val="24"/>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b</w:t>
            </w:r>
            <w:r w:rsidRPr="00872A63">
              <w:rPr>
                <w:rFonts w:ascii="Arial" w:eastAsia="Times New Roman" w:hAnsi="Arial" w:cs="Arial"/>
                <w:bCs/>
                <w:color w:val="000000" w:themeColor="text1"/>
                <w:sz w:val="24"/>
                <w:szCs w:val="24"/>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89</w:t>
            </w:r>
          </w:p>
        </w:tc>
        <w:tc>
          <w:tcPr>
            <w:tcW w:w="2338" w:type="dxa"/>
            <w:tcBorders>
              <w:top w:val="single" w:sz="4" w:space="0" w:color="auto"/>
            </w:tcBorders>
          </w:tcPr>
          <w:p w14:paraId="191AEBF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25</w:t>
            </w:r>
          </w:p>
        </w:tc>
        <w:tc>
          <w:tcPr>
            <w:tcW w:w="2338" w:type="dxa"/>
            <w:tcBorders>
              <w:top w:val="single" w:sz="4" w:space="0" w:color="auto"/>
            </w:tcBorders>
          </w:tcPr>
          <w:p w14:paraId="38DAD877"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653 vs control</w:t>
            </w:r>
          </w:p>
        </w:tc>
        <w:tc>
          <w:tcPr>
            <w:tcW w:w="2337" w:type="dxa"/>
          </w:tcPr>
          <w:p w14:paraId="47DAEB8E"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103</w:t>
            </w:r>
          </w:p>
        </w:tc>
        <w:tc>
          <w:tcPr>
            <w:tcW w:w="2338" w:type="dxa"/>
          </w:tcPr>
          <w:p w14:paraId="348B8AEA"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98</w:t>
            </w:r>
          </w:p>
        </w:tc>
        <w:tc>
          <w:tcPr>
            <w:tcW w:w="2338" w:type="dxa"/>
          </w:tcPr>
          <w:p w14:paraId="685D1529"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c>
          <w:tcPr>
            <w:tcW w:w="2338" w:type="dxa"/>
            <w:tcBorders>
              <w:bottom w:val="single" w:sz="4" w:space="0" w:color="auto"/>
            </w:tcBorders>
          </w:tcPr>
          <w:p w14:paraId="03D47CD2"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w:t>
            </w:r>
          </w:p>
        </w:tc>
        <w:tc>
          <w:tcPr>
            <w:tcW w:w="2338" w:type="dxa"/>
            <w:tcBorders>
              <w:bottom w:val="single" w:sz="4" w:space="0" w:color="auto"/>
            </w:tcBorders>
          </w:tcPr>
          <w:p w14:paraId="09C5388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w:t>
      </w:r>
      <w:r w:rsidRPr="00741205">
        <w:rPr>
          <w:i/>
          <w:iCs/>
          <w:sz w:val="24"/>
          <w:szCs w:val="24"/>
        </w:rPr>
        <w:t xml:space="preserve">Verticillium </w:t>
      </w:r>
      <w:proofErr w:type="spellStart"/>
      <w:r w:rsidRPr="00741205">
        <w:rPr>
          <w:i/>
          <w:iCs/>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sz w:val="24"/>
          <w:szCs w:val="24"/>
        </w:rPr>
      </w:pPr>
      <w:r>
        <w:rPr>
          <w:b/>
          <w:sz w:val="24"/>
          <w:szCs w:val="24"/>
        </w:rPr>
        <w:t xml:space="preserve"> </w:t>
      </w:r>
    </w:p>
    <w:p w14:paraId="03CBE600" w14:textId="77777777" w:rsidR="00D44044" w:rsidRDefault="00D44044">
      <w:pPr>
        <w:rPr>
          <w:b/>
          <w:sz w:val="24"/>
          <w:szCs w:val="24"/>
        </w:rPr>
      </w:pPr>
    </w:p>
    <w:p w14:paraId="40434825" w14:textId="11180A8F" w:rsidR="00D44044" w:rsidRDefault="002F357E">
      <w:pPr>
        <w:rPr>
          <w:b/>
          <w:sz w:val="24"/>
          <w:szCs w:val="24"/>
        </w:rPr>
      </w:pPr>
      <w:r>
        <w:rPr>
          <w:noProof/>
        </w:rPr>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sz w:val="24"/>
        </w:rPr>
        <w:lastRenderedPageBreak/>
        <w:t xml:space="preserve">Figure </w:t>
      </w:r>
      <w:r w:rsidR="00F65440">
        <w:rPr>
          <w:b/>
          <w:sz w:val="24"/>
        </w:rPr>
        <w:t>5</w:t>
      </w:r>
      <w:r>
        <w:t xml:space="preserve">. </w:t>
      </w:r>
      <w:r w:rsidR="00D618DB">
        <w:rPr>
          <w:sz w:val="24"/>
          <w:szCs w:val="24"/>
        </w:rPr>
        <w:t>Top 15 GO terms</w:t>
      </w:r>
      <w:r>
        <w:rPr>
          <w:sz w:val="24"/>
          <w:szCs w:val="24"/>
        </w:rPr>
        <w:t xml:space="preserve"> of DEGs detected </w:t>
      </w:r>
      <w:r w:rsidR="00D618DB">
        <w:rPr>
          <w:sz w:val="24"/>
          <w:szCs w:val="24"/>
        </w:rPr>
        <w:t>in</w:t>
      </w:r>
      <w:r>
        <w:rPr>
          <w:sz w:val="24"/>
          <w:szCs w:val="24"/>
        </w:rPr>
        <w:t xml:space="preserve"> brown mustard (a), potato (b), peppermint (c). The number of </w:t>
      </w:r>
      <w:r w:rsidR="00D618DB">
        <w:rPr>
          <w:sz w:val="24"/>
          <w:szCs w:val="24"/>
        </w:rPr>
        <w:t>DEGs</w:t>
      </w:r>
      <w:r>
        <w:rPr>
          <w:sz w:val="24"/>
          <w:szCs w:val="24"/>
        </w:rPr>
        <w:t xml:space="preserve"> is expressed as a function of </w:t>
      </w:r>
      <w:r w:rsidR="00D618DB">
        <w:rPr>
          <w:sz w:val="24"/>
          <w:szCs w:val="24"/>
        </w:rPr>
        <w:t xml:space="preserve">GO terms. GO categories are represented by colors; </w:t>
      </w:r>
      <w:r>
        <w:rPr>
          <w:sz w:val="24"/>
          <w:szCs w:val="24"/>
        </w:rPr>
        <w:t>biological process (</w:t>
      </w:r>
      <w:r w:rsidR="00D618DB">
        <w:rPr>
          <w:sz w:val="24"/>
          <w:szCs w:val="24"/>
        </w:rPr>
        <w:t xml:space="preserve">brick </w:t>
      </w:r>
      <w:r>
        <w:rPr>
          <w:sz w:val="24"/>
          <w:szCs w:val="24"/>
        </w:rPr>
        <w:t>red), cellular component (</w:t>
      </w:r>
      <w:r w:rsidR="00D618DB">
        <w:rPr>
          <w:sz w:val="24"/>
          <w:szCs w:val="24"/>
        </w:rPr>
        <w:t>orange</w:t>
      </w:r>
      <w:r>
        <w:rPr>
          <w:sz w:val="24"/>
          <w:szCs w:val="24"/>
        </w:rPr>
        <w:t>), and molecular function (blue).</w:t>
      </w:r>
    </w:p>
    <w:p w14:paraId="23A8C1B2" w14:textId="77777777" w:rsidR="00BB693E" w:rsidRDefault="00BB693E"/>
    <w:p w14:paraId="072979C2" w14:textId="24541319" w:rsidR="00BB693E" w:rsidRDefault="00F227F1" w:rsidP="00F227F1">
      <w:pPr>
        <w:jc w:val="center"/>
      </w:pPr>
      <w:r>
        <w:rPr>
          <w:noProof/>
        </w:rPr>
        <w:drawing>
          <wp:inline distT="0" distB="0" distL="0" distR="0" wp14:anchorId="4B96FA53" wp14:editId="6F763174">
            <wp:extent cx="5474970" cy="688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4970" cy="6882765"/>
                    </a:xfrm>
                    <a:prstGeom prst="rect">
                      <a:avLst/>
                    </a:prstGeom>
                    <a:noFill/>
                  </pic:spPr>
                </pic:pic>
              </a:graphicData>
            </a:graphic>
          </wp:inline>
        </w:drawing>
      </w:r>
    </w:p>
    <w:p w14:paraId="18F52A3C" w14:textId="360C9736" w:rsidR="0045093A" w:rsidRDefault="007B03DB" w:rsidP="000972B9">
      <w:pPr>
        <w:rPr>
          <w:bCs/>
          <w:sz w:val="24"/>
          <w:szCs w:val="24"/>
        </w:rPr>
      </w:pPr>
      <w:r w:rsidRPr="007B03DB">
        <w:rPr>
          <w:b/>
          <w:sz w:val="24"/>
          <w:szCs w:val="24"/>
        </w:rPr>
        <w:lastRenderedPageBreak/>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64255C7" w14:textId="77777777" w:rsidR="000972B9" w:rsidRDefault="0045093A" w:rsidP="000972B9">
      <w:pPr>
        <w:rPr>
          <w:sz w:val="24"/>
          <w:szCs w:val="24"/>
        </w:rPr>
      </w:pPr>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Pr>
        <w:rPr>
          <w:sz w:val="24"/>
          <w:szCs w:val="24"/>
        </w:rPr>
      </w:pPr>
    </w:p>
    <w:p w14:paraId="2407667C" w14:textId="77777777" w:rsidR="001C6980" w:rsidRDefault="001C6980" w:rsidP="000972B9">
      <w:pPr>
        <w:rPr>
          <w:sz w:val="24"/>
          <w:szCs w:val="24"/>
        </w:rPr>
      </w:pPr>
    </w:p>
    <w:p w14:paraId="79220C9C" w14:textId="77777777" w:rsidR="001C6980" w:rsidRDefault="001C6980" w:rsidP="000972B9">
      <w:pPr>
        <w:rPr>
          <w:sz w:val="24"/>
          <w:szCs w:val="24"/>
        </w:rPr>
      </w:pPr>
    </w:p>
    <w:p w14:paraId="0E73A39D" w14:textId="77777777" w:rsidR="001C6980" w:rsidRDefault="001C6980" w:rsidP="000972B9">
      <w:pPr>
        <w:rPr>
          <w:sz w:val="24"/>
          <w:szCs w:val="24"/>
        </w:rPr>
      </w:pPr>
    </w:p>
    <w:p w14:paraId="2D6C1BBD" w14:textId="77777777" w:rsidR="001C6980" w:rsidRDefault="001C6980" w:rsidP="000972B9">
      <w:pPr>
        <w:rPr>
          <w:sz w:val="24"/>
          <w:szCs w:val="24"/>
        </w:rPr>
      </w:pP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19">
        <w:r>
          <w:rPr>
            <w:sz w:val="24"/>
            <w:szCs w:val="24"/>
          </w:rPr>
          <w:t>https://www.apsnet.org/edcenter/intropp/lessons/fungi/ascomycetes/Pages/VerticilliumWilt.aspx</w:t>
        </w:r>
      </w:hyperlink>
      <w:r>
        <w:rPr>
          <w:sz w:val="24"/>
          <w:szCs w:val="24"/>
        </w:rPr>
        <w:t xml:space="preserve"> [accessed on 18 March 2020].</w:t>
      </w:r>
    </w:p>
    <w:p w14:paraId="62AF3145" w14:textId="77777777" w:rsidR="001C6980" w:rsidRDefault="001C6980"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760208FF" w14:textId="77777777" w:rsidR="001C6980" w:rsidRDefault="001C6980"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472002D1" w14:textId="77777777" w:rsidR="001C6980" w:rsidRDefault="001C6980"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lastRenderedPageBreak/>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3757E7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4247ADD2" w14:textId="77777777" w:rsidR="001C6980" w:rsidRDefault="001C6980"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52E431CC" w14:textId="77777777" w:rsidR="001C6980" w:rsidRDefault="001C6980"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07EB970F" w14:textId="77777777" w:rsidR="001C6980" w:rsidRPr="00414BAE" w:rsidRDefault="001C6980"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0" w:history="1">
        <w:r w:rsidRPr="00AB0F63">
          <w:rPr>
            <w:rStyle w:val="Hyperlink"/>
            <w:sz w:val="24"/>
            <w:szCs w:val="24"/>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rPr>
          <w:sz w:val="24"/>
          <w:szCs w:val="24"/>
        </w:rPr>
      </w:pPr>
      <w:r w:rsidRPr="00414BAE">
        <w:rPr>
          <w:color w:val="222222"/>
          <w:sz w:val="24"/>
          <w:szCs w:val="24"/>
          <w:shd w:val="clear" w:color="auto" w:fill="FFFFFF"/>
        </w:rPr>
        <w:lastRenderedPageBreak/>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7480AB7A" w14:textId="77777777" w:rsidR="001C6980" w:rsidRDefault="001C6980"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073F613C" w14:textId="77777777" w:rsidR="001C6980" w:rsidRDefault="001C6980"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77F90A13" w14:textId="77777777" w:rsidR="001C6980" w:rsidRDefault="001C6980"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5ECB926E" w14:textId="77777777" w:rsidR="001C6980" w:rsidRPr="0073486D" w:rsidRDefault="001C6980"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Pr>
          <w:sz w:val="24"/>
          <w:szCs w:val="24"/>
        </w:rPr>
        <w:t xml:space="preserve"> </w:t>
      </w:r>
      <w:r w:rsidRPr="0073486D">
        <w:rPr>
          <w:sz w:val="24"/>
          <w:szCs w:val="24"/>
          <w:highlight w:val="white"/>
        </w:rPr>
        <w:t>computing. R Foundation for Statistical Computing, Vienna, Austria.</w:t>
      </w:r>
      <w:r>
        <w:rPr>
          <w:sz w:val="24"/>
          <w:szCs w:val="24"/>
        </w:rPr>
        <w:t xml:space="preserve"> </w:t>
      </w:r>
      <w:r w:rsidRPr="0073486D">
        <w:rPr>
          <w:sz w:val="24"/>
          <w:szCs w:val="24"/>
          <w:highlight w:val="white"/>
        </w:rPr>
        <w:t>URL https://www.R-project.org/.</w:t>
      </w:r>
    </w:p>
    <w:p w14:paraId="42BD6E56" w14:textId="77777777" w:rsidR="001C6980" w:rsidRPr="00816986" w:rsidRDefault="001C6980"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783EB4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188E5C9F" w14:textId="77777777" w:rsidR="001C6980" w:rsidRDefault="001C6980"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1">
        <w:r>
          <w:rPr>
            <w:color w:val="1155CC"/>
            <w:sz w:val="24"/>
            <w:szCs w:val="24"/>
            <w:highlight w:val="white"/>
            <w:u w:val="single"/>
          </w:rPr>
          <w:t>https://doi.org/10.1186/1471-2164-14-852</w:t>
        </w:r>
      </w:hyperlink>
      <w:r>
        <w:rPr>
          <w:sz w:val="24"/>
          <w:szCs w:val="24"/>
          <w:highlight w:val="white"/>
        </w:rPr>
        <w:t>.</w:t>
      </w:r>
    </w:p>
    <w:p w14:paraId="28840A04"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2">
        <w:r>
          <w:rPr>
            <w:color w:val="020202"/>
            <w:sz w:val="24"/>
            <w:szCs w:val="24"/>
            <w:highlight w:val="white"/>
          </w:rPr>
          <w:t>https://doi.org/10.3389/fpls.2015.00428</w:t>
        </w:r>
      </w:hyperlink>
      <w:r>
        <w:rPr>
          <w:sz w:val="24"/>
          <w:szCs w:val="24"/>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2F234F88" w14:textId="77777777" w:rsidR="001C6980" w:rsidRDefault="001C6980"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3">
        <w:r>
          <w:rPr>
            <w:color w:val="1C1D1E"/>
            <w:sz w:val="24"/>
            <w:szCs w:val="24"/>
          </w:rPr>
          <w:t xml:space="preserve"> </w:t>
        </w:r>
      </w:hyperlink>
      <w:hyperlink r:id="rId24">
        <w:r>
          <w:rPr>
            <w:color w:val="2E74B5"/>
            <w:sz w:val="24"/>
            <w:szCs w:val="24"/>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68341B0C" w14:textId="77777777" w:rsidR="001C6980" w:rsidRDefault="00F81FCB" w:rsidP="0073486D">
      <w:pPr>
        <w:numPr>
          <w:ilvl w:val="0"/>
          <w:numId w:val="1"/>
        </w:numPr>
        <w:spacing w:line="480" w:lineRule="auto"/>
        <w:jc w:val="both"/>
        <w:rPr>
          <w:sz w:val="24"/>
          <w:szCs w:val="24"/>
        </w:rPr>
      </w:pPr>
      <w:hyperlink r:id="rId25">
        <w:r w:rsidR="001C6980">
          <w:rPr>
            <w:sz w:val="24"/>
            <w:szCs w:val="24"/>
          </w:rPr>
          <w:t>Woodward</w:t>
        </w:r>
      </w:hyperlink>
      <w:hyperlink r:id="rId26">
        <w:r w:rsidR="001C6980">
          <w:rPr>
            <w:sz w:val="24"/>
            <w:szCs w:val="24"/>
            <w:highlight w:val="white"/>
          </w:rPr>
          <w:t xml:space="preserve"> JE, </w:t>
        </w:r>
      </w:hyperlink>
      <w:hyperlink r:id="rId27">
        <w:r w:rsidR="001C6980">
          <w:rPr>
            <w:sz w:val="24"/>
            <w:szCs w:val="24"/>
          </w:rPr>
          <w:t>Wheeler</w:t>
        </w:r>
      </w:hyperlink>
      <w:r w:rsidR="001C6980">
        <w:rPr>
          <w:sz w:val="24"/>
          <w:szCs w:val="24"/>
          <w:highlight w:val="white"/>
        </w:rPr>
        <w:t xml:space="preserve"> TA,</w:t>
      </w:r>
      <w:hyperlink r:id="rId28">
        <w:r w:rsidR="001C6980">
          <w:rPr>
            <w:sz w:val="24"/>
            <w:szCs w:val="24"/>
            <w:highlight w:val="white"/>
          </w:rPr>
          <w:t xml:space="preserve"> </w:t>
        </w:r>
      </w:hyperlink>
      <w:hyperlink r:id="rId29">
        <w:r w:rsidR="001C6980">
          <w:rPr>
            <w:sz w:val="24"/>
            <w:szCs w:val="24"/>
          </w:rPr>
          <w:t>Cattaneo</w:t>
        </w:r>
      </w:hyperlink>
      <w:r w:rsidR="001C6980">
        <w:rPr>
          <w:sz w:val="24"/>
          <w:szCs w:val="24"/>
          <w:highlight w:val="white"/>
        </w:rPr>
        <w:t xml:space="preserve"> MG,</w:t>
      </w:r>
      <w:hyperlink r:id="rId30">
        <w:r w:rsidR="001C6980">
          <w:rPr>
            <w:sz w:val="24"/>
            <w:szCs w:val="24"/>
            <w:highlight w:val="white"/>
          </w:rPr>
          <w:t xml:space="preserve"> </w:t>
        </w:r>
      </w:hyperlink>
      <w:hyperlink r:id="rId31">
        <w:r w:rsidR="001C6980">
          <w:rPr>
            <w:sz w:val="24"/>
            <w:szCs w:val="24"/>
          </w:rPr>
          <w:t>Russell</w:t>
        </w:r>
      </w:hyperlink>
      <w:r w:rsidR="001C6980">
        <w:rPr>
          <w:sz w:val="24"/>
          <w:szCs w:val="24"/>
          <w:highlight w:val="white"/>
        </w:rPr>
        <w:t xml:space="preserve"> SA, and</w:t>
      </w:r>
      <w:hyperlink r:id="rId32">
        <w:r w:rsidR="001C6980">
          <w:rPr>
            <w:sz w:val="24"/>
            <w:szCs w:val="24"/>
            <w:highlight w:val="white"/>
          </w:rPr>
          <w:t xml:space="preserve"> </w:t>
        </w:r>
      </w:hyperlink>
      <w:hyperlink r:id="rId33">
        <w:r w:rsidR="001C6980">
          <w:rPr>
            <w:sz w:val="24"/>
            <w:szCs w:val="24"/>
          </w:rPr>
          <w:t>Baughman</w:t>
        </w:r>
      </w:hyperlink>
      <w:r w:rsidR="001C6980">
        <w:rPr>
          <w:sz w:val="24"/>
          <w:szCs w:val="24"/>
        </w:rPr>
        <w:t xml:space="preserve"> TA. 2011. Evaluation of Soil Fumigants for Management of Verticillium Wilt of Peanut in Texas. Plant Health Progress.12. </w:t>
      </w:r>
      <w:hyperlink r:id="rId34">
        <w:r w:rsidR="001C6980">
          <w:rPr>
            <w:sz w:val="24"/>
            <w:szCs w:val="24"/>
            <w:highlight w:val="white"/>
          </w:rPr>
          <w:t>https://doi.org/10.1094/PHP-2011-0323-02-RS</w:t>
        </w:r>
      </w:hyperlink>
    </w:p>
    <w:p w14:paraId="31FE95DE" w14:textId="77777777" w:rsidR="001C6980" w:rsidRPr="00816986" w:rsidRDefault="001C6980"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5" w:history="1">
        <w:r w:rsidRPr="00816986">
          <w:rPr>
            <w:rStyle w:val="Hyperlink"/>
            <w:rFonts w:eastAsia="Roboto"/>
            <w:sz w:val="24"/>
            <w:szCs w:val="24"/>
            <w:highlight w:val="white"/>
          </w:rPr>
          <w:t>https://doi.org/10.1038/nature10158</w:t>
        </w:r>
      </w:hyperlink>
    </w:p>
    <w:p w14:paraId="2924B1B9" w14:textId="77777777" w:rsidR="00F65440" w:rsidRDefault="00F65440" w:rsidP="00F65440">
      <w:pPr>
        <w:ind w:left="180"/>
        <w:jc w:val="both"/>
        <w:rPr>
          <w:b/>
          <w:sz w:val="24"/>
          <w:szCs w:val="24"/>
        </w:rPr>
      </w:pPr>
    </w:p>
    <w:p w14:paraId="7208BECE" w14:textId="77777777" w:rsidR="00F65440" w:rsidRDefault="00F65440" w:rsidP="00F65440">
      <w:pPr>
        <w:ind w:left="180"/>
        <w:jc w:val="both"/>
        <w:rPr>
          <w:b/>
          <w:sz w:val="24"/>
          <w:szCs w:val="24"/>
        </w:rPr>
      </w:pPr>
    </w:p>
    <w:p w14:paraId="3A1F1AB2" w14:textId="77777777" w:rsidR="00F65440" w:rsidRDefault="00F65440" w:rsidP="00F65440">
      <w:pPr>
        <w:ind w:left="180"/>
        <w:jc w:val="both"/>
        <w:rPr>
          <w:b/>
          <w:sz w:val="24"/>
          <w:szCs w:val="24"/>
        </w:rPr>
      </w:pPr>
    </w:p>
    <w:p w14:paraId="51570891" w14:textId="77777777" w:rsidR="00F65440" w:rsidRDefault="00F65440" w:rsidP="00F65440">
      <w:pPr>
        <w:ind w:left="180"/>
        <w:jc w:val="both"/>
        <w:rPr>
          <w:b/>
          <w:sz w:val="24"/>
          <w:szCs w:val="24"/>
        </w:rPr>
      </w:pPr>
    </w:p>
    <w:p w14:paraId="2E530C39" w14:textId="77777777" w:rsidR="00F65440" w:rsidRDefault="00F65440" w:rsidP="00F65440">
      <w:pPr>
        <w:ind w:left="180"/>
        <w:jc w:val="both"/>
        <w:rPr>
          <w:b/>
          <w:sz w:val="24"/>
          <w:szCs w:val="24"/>
        </w:rPr>
      </w:pPr>
    </w:p>
    <w:p w14:paraId="3EBECFD6" w14:textId="77777777" w:rsidR="00F65440" w:rsidRDefault="00F65440" w:rsidP="00F65440">
      <w:pPr>
        <w:ind w:left="180"/>
        <w:jc w:val="both"/>
        <w:rPr>
          <w:b/>
          <w:sz w:val="24"/>
          <w:szCs w:val="24"/>
        </w:rPr>
      </w:pPr>
    </w:p>
    <w:p w14:paraId="3AC8D6FB" w14:textId="77777777" w:rsidR="00F65440" w:rsidRDefault="00F65440" w:rsidP="00F65440">
      <w:pPr>
        <w:ind w:left="180"/>
        <w:jc w:val="both"/>
        <w:rPr>
          <w:b/>
          <w:sz w:val="24"/>
          <w:szCs w:val="24"/>
        </w:rPr>
      </w:pPr>
    </w:p>
    <w:p w14:paraId="0FF7AD29" w14:textId="77777777" w:rsidR="00F65440" w:rsidRDefault="00F65440" w:rsidP="00F65440">
      <w:pPr>
        <w:ind w:left="180"/>
        <w:jc w:val="both"/>
        <w:rPr>
          <w:b/>
          <w:sz w:val="24"/>
          <w:szCs w:val="24"/>
        </w:rPr>
      </w:pPr>
    </w:p>
    <w:p w14:paraId="335BC4E2" w14:textId="77777777" w:rsidR="00F65440" w:rsidRDefault="00F65440" w:rsidP="00F65440">
      <w:pPr>
        <w:ind w:left="180"/>
        <w:jc w:val="both"/>
        <w:rPr>
          <w:b/>
          <w:sz w:val="24"/>
          <w:szCs w:val="24"/>
        </w:rPr>
      </w:pPr>
    </w:p>
    <w:p w14:paraId="39566B40" w14:textId="77777777" w:rsidR="00F65440" w:rsidRDefault="00F65440" w:rsidP="00F65440">
      <w:pPr>
        <w:ind w:left="180"/>
        <w:jc w:val="both"/>
        <w:rPr>
          <w:b/>
          <w:sz w:val="24"/>
          <w:szCs w:val="24"/>
        </w:rPr>
      </w:pPr>
    </w:p>
    <w:p w14:paraId="6B1053F8" w14:textId="77777777" w:rsidR="00F65440" w:rsidRDefault="00F65440" w:rsidP="00F65440">
      <w:pPr>
        <w:ind w:left="180"/>
        <w:jc w:val="both"/>
        <w:rPr>
          <w:b/>
          <w:sz w:val="24"/>
          <w:szCs w:val="24"/>
        </w:rPr>
      </w:pPr>
    </w:p>
    <w:p w14:paraId="75E5621D" w14:textId="77777777" w:rsidR="00F65440" w:rsidRDefault="00F65440" w:rsidP="00F65440">
      <w:pPr>
        <w:ind w:left="180"/>
        <w:jc w:val="both"/>
        <w:rPr>
          <w:b/>
          <w:sz w:val="24"/>
          <w:szCs w:val="24"/>
        </w:rPr>
      </w:pPr>
    </w:p>
    <w:p w14:paraId="0846F58D" w14:textId="77777777" w:rsidR="00F65440" w:rsidRDefault="00F65440" w:rsidP="00471180">
      <w:pPr>
        <w:jc w:val="both"/>
        <w:rPr>
          <w:b/>
          <w:sz w:val="24"/>
          <w:szCs w:val="24"/>
        </w:rPr>
      </w:pPr>
    </w:p>
    <w:p w14:paraId="2A2DACB3" w14:textId="2A28A202" w:rsidR="00471180" w:rsidRDefault="00471180" w:rsidP="00F65440">
      <w:pPr>
        <w:ind w:left="180"/>
        <w:jc w:val="both"/>
        <w:rPr>
          <w:b/>
          <w:sz w:val="24"/>
          <w:szCs w:val="24"/>
        </w:rPr>
      </w:pPr>
      <w:r>
        <w:rPr>
          <w:b/>
          <w:sz w:val="24"/>
          <w:szCs w:val="24"/>
        </w:rPr>
        <w:lastRenderedPageBreak/>
        <w:t>Supplementary Figures</w:t>
      </w:r>
    </w:p>
    <w:p w14:paraId="73DBF4B9" w14:textId="77777777" w:rsidR="00471180" w:rsidRDefault="00471180" w:rsidP="00F65440">
      <w:pPr>
        <w:ind w:left="180"/>
        <w:jc w:val="both"/>
        <w:rPr>
          <w:b/>
          <w:sz w:val="24"/>
          <w:szCs w:val="24"/>
        </w:rPr>
      </w:pPr>
    </w:p>
    <w:p w14:paraId="38C564EF" w14:textId="5F04D25E" w:rsidR="00F65440" w:rsidRPr="00F65440" w:rsidRDefault="006B1658" w:rsidP="00F65440">
      <w:pPr>
        <w:ind w:left="180"/>
        <w:jc w:val="both"/>
        <w:rPr>
          <w:sz w:val="24"/>
          <w:szCs w:val="24"/>
        </w:rPr>
      </w:pPr>
      <w:r>
        <w:rPr>
          <w:b/>
          <w:sz w:val="24"/>
          <w:szCs w:val="24"/>
        </w:rPr>
        <w:t xml:space="preserve">Supplementary </w:t>
      </w:r>
      <w:r w:rsidR="00F65440" w:rsidRPr="00F65440">
        <w:rPr>
          <w:b/>
          <w:sz w:val="24"/>
          <w:szCs w:val="24"/>
        </w:rPr>
        <w:t xml:space="preserve">Figure </w:t>
      </w:r>
      <w:r>
        <w:rPr>
          <w:b/>
          <w:sz w:val="24"/>
          <w:szCs w:val="24"/>
        </w:rPr>
        <w:t>1</w:t>
      </w:r>
      <w:r w:rsidR="00F65440" w:rsidRPr="00F65440">
        <w:rPr>
          <w:b/>
          <w:sz w:val="24"/>
          <w:szCs w:val="24"/>
        </w:rPr>
        <w:t xml:space="preserve">. </w:t>
      </w:r>
      <w:r w:rsidR="00F65440" w:rsidRPr="00F65440">
        <w:rPr>
          <w:sz w:val="24"/>
          <w:szCs w:val="24"/>
        </w:rPr>
        <w:t xml:space="preserve">Gene ontology of genes detected from brown mustard (a), potato (b), peppermint (c), and </w:t>
      </w:r>
      <w:r w:rsidR="00F65440" w:rsidRPr="00F65440">
        <w:rPr>
          <w:i/>
          <w:sz w:val="24"/>
          <w:szCs w:val="24"/>
        </w:rPr>
        <w:t xml:space="preserve">Verticillium </w:t>
      </w:r>
      <w:proofErr w:type="spellStart"/>
      <w:r w:rsidR="00F65440" w:rsidRPr="00F65440">
        <w:rPr>
          <w:i/>
          <w:sz w:val="24"/>
          <w:szCs w:val="24"/>
        </w:rPr>
        <w:t>dahliae</w:t>
      </w:r>
      <w:proofErr w:type="spellEnd"/>
      <w:r w:rsidR="00F65440" w:rsidRPr="00F65440">
        <w:rPr>
          <w:i/>
          <w:sz w:val="24"/>
          <w:szCs w:val="24"/>
        </w:rPr>
        <w:t xml:space="preserve"> </w:t>
      </w:r>
      <w:r w:rsidR="00F65440" w:rsidRPr="00F65440">
        <w:rPr>
          <w:sz w:val="24"/>
          <w:szCs w:val="24"/>
        </w:rPr>
        <w:t xml:space="preserve">(d).  The number of genes is expressed as a function of their role in biological processes (red), cellular components (green), and molecular functions (blue). </w:t>
      </w:r>
    </w:p>
    <w:p w14:paraId="07BE082F" w14:textId="77777777" w:rsidR="00F65440" w:rsidRDefault="00F65440" w:rsidP="004B2F9D">
      <w:pPr>
        <w:pStyle w:val="ListParagraph"/>
        <w:ind w:left="540"/>
        <w:jc w:val="center"/>
      </w:pPr>
      <w:r>
        <w:rPr>
          <w:noProof/>
        </w:rPr>
        <w:drawing>
          <wp:inline distT="0" distB="0" distL="0" distR="0" wp14:anchorId="7324CC9E" wp14:editId="65CAAFC0">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4A9FE519" w14:textId="77777777" w:rsidR="00F65440" w:rsidRDefault="00F65440" w:rsidP="00F65440"/>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55A98E82" w14:textId="77777777" w:rsidR="006B1658" w:rsidRDefault="006B1658" w:rsidP="0045093A">
      <w:pPr>
        <w:jc w:val="both"/>
        <w:rPr>
          <w:b/>
          <w:sz w:val="24"/>
          <w:szCs w:val="24"/>
        </w:rPr>
      </w:pPr>
    </w:p>
    <w:p w14:paraId="26CFA0EA" w14:textId="77777777" w:rsidR="006B1658" w:rsidRDefault="006B1658" w:rsidP="0045093A">
      <w:pPr>
        <w:jc w:val="both"/>
        <w:rPr>
          <w:b/>
          <w:sz w:val="24"/>
          <w:szCs w:val="24"/>
        </w:rPr>
      </w:pPr>
    </w:p>
    <w:p w14:paraId="3939C6BB" w14:textId="77777777" w:rsidR="006B1658" w:rsidRDefault="006B1658" w:rsidP="0045093A">
      <w:pPr>
        <w:jc w:val="both"/>
        <w:rPr>
          <w:b/>
          <w:sz w:val="24"/>
          <w:szCs w:val="24"/>
        </w:rPr>
      </w:pPr>
    </w:p>
    <w:p w14:paraId="1C2C104E" w14:textId="77777777" w:rsidR="00471180" w:rsidRDefault="00471180" w:rsidP="0045093A">
      <w:pPr>
        <w:jc w:val="both"/>
        <w:rPr>
          <w:b/>
          <w:sz w:val="24"/>
          <w:szCs w:val="24"/>
        </w:rPr>
      </w:pPr>
    </w:p>
    <w:p w14:paraId="1D1C1FAB" w14:textId="57074620" w:rsidR="0045093A" w:rsidRPr="00112BCE" w:rsidRDefault="0045093A" w:rsidP="0045093A">
      <w:pPr>
        <w:jc w:val="both"/>
        <w:rPr>
          <w:sz w:val="24"/>
          <w:szCs w:val="24"/>
        </w:rPr>
      </w:pPr>
      <w:r w:rsidRPr="00F71CA4">
        <w:rPr>
          <w:b/>
          <w:sz w:val="24"/>
          <w:szCs w:val="24"/>
        </w:rPr>
        <w:lastRenderedPageBreak/>
        <w:t xml:space="preserve">Supplementary Figure </w:t>
      </w:r>
      <w:r w:rsidR="006B1658">
        <w:rPr>
          <w:b/>
          <w:sz w:val="24"/>
          <w:szCs w:val="24"/>
        </w:rPr>
        <w:t>2</w:t>
      </w:r>
      <w:r w:rsidRPr="00F71CA4">
        <w:rPr>
          <w:b/>
          <w:sz w:val="24"/>
          <w:szCs w:val="24"/>
        </w:rPr>
        <w:t>.</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7"/>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77A9025" w14:textId="77777777" w:rsidR="006B1658" w:rsidRDefault="006B1658" w:rsidP="0045093A">
      <w:pPr>
        <w:rPr>
          <w:b/>
          <w:sz w:val="24"/>
          <w:szCs w:val="24"/>
        </w:rPr>
      </w:pPr>
    </w:p>
    <w:p w14:paraId="0D3C3862" w14:textId="77777777" w:rsidR="006B1658" w:rsidRDefault="006B1658" w:rsidP="0045093A">
      <w:pPr>
        <w:rPr>
          <w:b/>
          <w:sz w:val="28"/>
          <w:szCs w:val="24"/>
        </w:rPr>
      </w:pPr>
    </w:p>
    <w:p w14:paraId="29B31924" w14:textId="77777777" w:rsidR="006B1658" w:rsidRDefault="006B1658" w:rsidP="0045093A">
      <w:pPr>
        <w:rPr>
          <w:b/>
          <w:sz w:val="28"/>
          <w:szCs w:val="24"/>
        </w:rPr>
      </w:pPr>
    </w:p>
    <w:p w14:paraId="42B97FD2" w14:textId="77777777" w:rsidR="006B1658" w:rsidRDefault="006B1658" w:rsidP="0045093A">
      <w:pPr>
        <w:rPr>
          <w:b/>
          <w:sz w:val="28"/>
          <w:szCs w:val="24"/>
        </w:rPr>
      </w:pPr>
    </w:p>
    <w:p w14:paraId="26493E74" w14:textId="77777777" w:rsidR="006B1658" w:rsidRDefault="006B1658" w:rsidP="0045093A">
      <w:pPr>
        <w:rPr>
          <w:b/>
          <w:sz w:val="28"/>
          <w:szCs w:val="24"/>
        </w:rPr>
      </w:pPr>
    </w:p>
    <w:p w14:paraId="554056FA" w14:textId="77777777" w:rsidR="006B1658" w:rsidRDefault="006B1658" w:rsidP="0045093A">
      <w:pPr>
        <w:rPr>
          <w:b/>
          <w:sz w:val="28"/>
          <w:szCs w:val="24"/>
        </w:rPr>
      </w:pPr>
    </w:p>
    <w:p w14:paraId="0E9C2C11" w14:textId="77777777" w:rsidR="006B1658" w:rsidRDefault="006B1658" w:rsidP="0045093A">
      <w:pPr>
        <w:rPr>
          <w:b/>
          <w:sz w:val="28"/>
          <w:szCs w:val="24"/>
        </w:rPr>
      </w:pPr>
    </w:p>
    <w:p w14:paraId="4F2C646C" w14:textId="77777777" w:rsidR="006B1658" w:rsidRDefault="006B1658" w:rsidP="0045093A">
      <w:pPr>
        <w:rPr>
          <w:b/>
          <w:sz w:val="28"/>
          <w:szCs w:val="24"/>
        </w:rPr>
      </w:pPr>
    </w:p>
    <w:p w14:paraId="4F89749C" w14:textId="77777777" w:rsidR="006B1658" w:rsidRDefault="006B1658" w:rsidP="0045093A">
      <w:pPr>
        <w:rPr>
          <w:b/>
          <w:sz w:val="28"/>
          <w:szCs w:val="24"/>
        </w:rPr>
      </w:pPr>
    </w:p>
    <w:p w14:paraId="58888388" w14:textId="77777777" w:rsidR="006B1658" w:rsidRDefault="006B1658" w:rsidP="0045093A">
      <w:pPr>
        <w:rPr>
          <w:b/>
          <w:sz w:val="28"/>
          <w:szCs w:val="24"/>
        </w:rPr>
      </w:pPr>
    </w:p>
    <w:p w14:paraId="2F494C0F" w14:textId="7889C647" w:rsidR="0045093A" w:rsidRPr="006B1658" w:rsidRDefault="006B1658" w:rsidP="0045093A">
      <w:pPr>
        <w:rPr>
          <w:b/>
          <w:sz w:val="28"/>
          <w:szCs w:val="24"/>
        </w:rPr>
      </w:pPr>
      <w:r w:rsidRPr="006B1658">
        <w:rPr>
          <w:b/>
          <w:sz w:val="28"/>
          <w:szCs w:val="24"/>
        </w:rPr>
        <w:lastRenderedPageBreak/>
        <w:t>Figures not cited in the text:</w:t>
      </w: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074924E1" w14:textId="3D45E1C4" w:rsidR="006B1658" w:rsidRDefault="006B1658" w:rsidP="006B1658">
      <w:pPr>
        <w:jc w:val="both"/>
        <w:rPr>
          <w:sz w:val="24"/>
          <w:szCs w:val="24"/>
        </w:rPr>
      </w:pPr>
      <w:r>
        <w:rPr>
          <w:b/>
          <w:sz w:val="24"/>
          <w:szCs w:val="24"/>
        </w:rPr>
        <w:t>Additional Figure</w:t>
      </w:r>
      <w:r w:rsidR="00471180">
        <w:rPr>
          <w:b/>
          <w:sz w:val="24"/>
          <w:szCs w:val="24"/>
        </w:rPr>
        <w:t xml:space="preserve"> 1</w:t>
      </w:r>
      <w:r>
        <w:rPr>
          <w:b/>
          <w:sz w:val="24"/>
          <w:szCs w:val="24"/>
        </w:rPr>
        <w:t xml:space="preserv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isolates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1C18861C" w14:textId="77777777" w:rsidR="006B1658" w:rsidRDefault="006B1658" w:rsidP="006B1658">
      <w:pPr>
        <w:jc w:val="both"/>
        <w:rPr>
          <w:sz w:val="24"/>
          <w:szCs w:val="24"/>
        </w:rPr>
      </w:pPr>
    </w:p>
    <w:p w14:paraId="73DDA6C0" w14:textId="77777777" w:rsidR="006B1658" w:rsidRDefault="006B1658" w:rsidP="006B1658">
      <w:pPr>
        <w:jc w:val="center"/>
        <w:rPr>
          <w:b/>
          <w:sz w:val="24"/>
          <w:szCs w:val="24"/>
        </w:rPr>
      </w:pPr>
      <w:r>
        <w:rPr>
          <w:b/>
          <w:noProof/>
          <w:sz w:val="24"/>
          <w:szCs w:val="24"/>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13BC7B12" w14:textId="77777777" w:rsidR="00471180" w:rsidRDefault="00471180" w:rsidP="0045093A">
      <w:pPr>
        <w:rPr>
          <w:b/>
          <w:sz w:val="24"/>
          <w:szCs w:val="24"/>
        </w:rPr>
      </w:pPr>
    </w:p>
    <w:p w14:paraId="224D5ADF" w14:textId="77777777" w:rsidR="00471180" w:rsidRDefault="00471180" w:rsidP="0045093A">
      <w:pPr>
        <w:rPr>
          <w:b/>
          <w:sz w:val="24"/>
          <w:szCs w:val="24"/>
        </w:rPr>
      </w:pPr>
    </w:p>
    <w:p w14:paraId="04DB0D91" w14:textId="77777777" w:rsidR="00471180" w:rsidRDefault="00471180" w:rsidP="0045093A">
      <w:pPr>
        <w:rPr>
          <w:b/>
          <w:sz w:val="24"/>
          <w:szCs w:val="24"/>
        </w:rPr>
      </w:pPr>
    </w:p>
    <w:p w14:paraId="4F0E8E5F" w14:textId="77777777" w:rsidR="00471180" w:rsidRDefault="00471180" w:rsidP="0045093A">
      <w:pPr>
        <w:rPr>
          <w:b/>
          <w:sz w:val="24"/>
          <w:szCs w:val="24"/>
        </w:rPr>
      </w:pPr>
    </w:p>
    <w:p w14:paraId="40052180" w14:textId="77777777" w:rsidR="00471180" w:rsidRDefault="00471180" w:rsidP="0045093A">
      <w:pPr>
        <w:rPr>
          <w:b/>
          <w:sz w:val="24"/>
          <w:szCs w:val="24"/>
        </w:rPr>
      </w:pPr>
    </w:p>
    <w:p w14:paraId="6395A92C" w14:textId="77777777" w:rsidR="00471180" w:rsidRDefault="00471180" w:rsidP="0045093A">
      <w:pPr>
        <w:rPr>
          <w:b/>
          <w:sz w:val="24"/>
          <w:szCs w:val="24"/>
        </w:rPr>
      </w:pPr>
    </w:p>
    <w:p w14:paraId="507746FE" w14:textId="1FE30724" w:rsidR="0045093A" w:rsidRDefault="006B1658" w:rsidP="0045093A">
      <w:r>
        <w:rPr>
          <w:b/>
          <w:sz w:val="24"/>
          <w:szCs w:val="24"/>
        </w:rPr>
        <w:lastRenderedPageBreak/>
        <w:t>Additional</w:t>
      </w:r>
      <w:r w:rsidR="0045093A" w:rsidRPr="00F71CA4">
        <w:rPr>
          <w:b/>
          <w:sz w:val="24"/>
          <w:szCs w:val="24"/>
        </w:rPr>
        <w:t xml:space="preserve"> Figure </w:t>
      </w:r>
      <w:r w:rsidR="00471180">
        <w:rPr>
          <w:b/>
          <w:sz w:val="24"/>
          <w:szCs w:val="24"/>
        </w:rPr>
        <w:t>2</w:t>
      </w:r>
      <w:r w:rsidR="0045093A">
        <w:rPr>
          <w:b/>
          <w:sz w:val="24"/>
          <w:szCs w:val="24"/>
        </w:rPr>
        <w:t xml:space="preserve">. </w:t>
      </w:r>
      <w:r w:rsidR="0045093A">
        <w:rPr>
          <w:sz w:val="24"/>
          <w:szCs w:val="24"/>
        </w:rPr>
        <w:t>Scatter plot showing the correlation between RNA-seq and RT-qPCR gene expression changes for all hosts.</w:t>
      </w:r>
      <w:r w:rsidR="0045093A" w:rsidRPr="00200FDC">
        <w:rPr>
          <w:i/>
          <w:sz w:val="24"/>
          <w:szCs w:val="24"/>
        </w:rPr>
        <w:t xml:space="preserve"> r</w:t>
      </w:r>
      <w:r w:rsidR="0045093A">
        <w:rPr>
          <w:sz w:val="24"/>
          <w:szCs w:val="24"/>
        </w:rPr>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0"/>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rPr>
          <w:sz w:val="24"/>
          <w:szCs w:val="24"/>
        </w:rPr>
      </w:pPr>
      <w:r>
        <w:rPr>
          <w:b/>
          <w:sz w:val="24"/>
          <w:szCs w:val="24"/>
        </w:rPr>
        <w:lastRenderedPageBreak/>
        <w:t>Additional</w:t>
      </w:r>
      <w:r w:rsidR="0045093A" w:rsidRPr="00DB4310">
        <w:rPr>
          <w:b/>
          <w:sz w:val="24"/>
          <w:szCs w:val="24"/>
        </w:rPr>
        <w:t xml:space="preserve"> Figure </w:t>
      </w:r>
      <w:r w:rsidR="00471180">
        <w:rPr>
          <w:b/>
          <w:sz w:val="24"/>
          <w:szCs w:val="24"/>
        </w:rPr>
        <w:t>3</w:t>
      </w:r>
      <w:r w:rsidR="0045093A" w:rsidRPr="00DB4310">
        <w:rPr>
          <w:b/>
          <w:sz w:val="24"/>
          <w:szCs w:val="24"/>
        </w:rPr>
        <w:t>.</w:t>
      </w:r>
      <w:r w:rsidR="0045093A">
        <w:rPr>
          <w:b/>
          <w:sz w:val="24"/>
          <w:szCs w:val="24"/>
        </w:rPr>
        <w:t xml:space="preserve"> </w:t>
      </w:r>
      <w:r w:rsidR="0045093A" w:rsidRPr="00DB4310">
        <w:rPr>
          <w:sz w:val="24"/>
          <w:szCs w:val="24"/>
        </w:rPr>
        <w:t xml:space="preserve">Expression changes of </w:t>
      </w:r>
      <w:r w:rsidR="0045093A" w:rsidRPr="00B7187E">
        <w:rPr>
          <w:i/>
          <w:sz w:val="24"/>
          <w:szCs w:val="24"/>
        </w:rPr>
        <w:t xml:space="preserve">Verticillium </w:t>
      </w:r>
      <w:proofErr w:type="spellStart"/>
      <w:r w:rsidR="0045093A" w:rsidRPr="00B7187E">
        <w:rPr>
          <w:i/>
          <w:sz w:val="24"/>
          <w:szCs w:val="24"/>
        </w:rPr>
        <w:t>dahliae</w:t>
      </w:r>
      <w:proofErr w:type="spellEnd"/>
      <w:r w:rsidR="0045093A" w:rsidRPr="00DB4310">
        <w:rPr>
          <w:sz w:val="24"/>
          <w:szCs w:val="24"/>
        </w:rPr>
        <w:t xml:space="preserve"> genes in </w:t>
      </w:r>
      <w:r w:rsidR="0045093A">
        <w:rPr>
          <w:sz w:val="24"/>
          <w:szCs w:val="24"/>
        </w:rPr>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sz w:val="24"/>
          <w:szCs w:val="24"/>
        </w:rPr>
        <w:t xml:space="preserve">V. </w:t>
      </w:r>
      <w:proofErr w:type="spellStart"/>
      <w:r w:rsidR="0045093A" w:rsidRPr="00B7187E">
        <w:rPr>
          <w:i/>
          <w:sz w:val="24"/>
          <w:szCs w:val="24"/>
        </w:rPr>
        <w:t>dahliae</w:t>
      </w:r>
      <w:proofErr w:type="spellEnd"/>
      <w:r w:rsidR="0045093A">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heeler, David Linnard" w:date="2021-04-15T09:43:00Z" w:initials="WDL">
    <w:p w14:paraId="21E0D298" w14:textId="48FBE344" w:rsidR="00F81FCB" w:rsidRPr="00357099" w:rsidRDefault="00F81FCB"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F81FCB" w:rsidRDefault="00F81FCB">
      <w:pPr>
        <w:pStyle w:val="CommentText"/>
      </w:pPr>
    </w:p>
  </w:comment>
  <w:comment w:id="3" w:author="Wheeler, David Linnard" w:date="2021-04-15T09:56:00Z" w:initials="WDL">
    <w:p w14:paraId="158603D7" w14:textId="77777777" w:rsidR="00F81FCB" w:rsidRDefault="00F81FCB">
      <w:pPr>
        <w:pStyle w:val="CommentText"/>
      </w:pPr>
      <w:r>
        <w:rPr>
          <w:rStyle w:val="CommentReference"/>
        </w:rPr>
        <w:annotationRef/>
      </w:r>
      <w:r>
        <w:t>David- fill this in…</w:t>
      </w:r>
    </w:p>
    <w:p w14:paraId="0CE37D01" w14:textId="1FFF0596" w:rsidR="00F81FCB" w:rsidRDefault="00F81FCB">
      <w:pPr>
        <w:pStyle w:val="CommentText"/>
      </w:pPr>
    </w:p>
  </w:comment>
  <w:comment w:id="4" w:author="Wheeler, David Linnard" w:date="2021-03-31T09:53:00Z" w:initials="WDL">
    <w:p w14:paraId="13D6FF62" w14:textId="25E074E7" w:rsidR="00F81FCB" w:rsidRDefault="00F81FCB">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6" w:author="G C Upadhaya, Sudha" w:date="2021-06-11T12:11:00Z" w:initials="GCUS">
    <w:p w14:paraId="27E1A783" w14:textId="77777777" w:rsidR="0016564F" w:rsidRDefault="0016564F">
      <w:pPr>
        <w:pStyle w:val="CommentText"/>
      </w:pPr>
      <w:r>
        <w:rPr>
          <w:rStyle w:val="CommentReference"/>
        </w:rPr>
        <w:annotationRef/>
      </w:r>
      <w:r>
        <w:t xml:space="preserve">David, I just moved that sentence to up here. Since, this figure was based on the expressed genes. </w:t>
      </w:r>
      <w:proofErr w:type="gramStart"/>
      <w:r>
        <w:t>So</w:t>
      </w:r>
      <w:proofErr w:type="gramEnd"/>
      <w:r>
        <w:t xml:space="preserve"> it might make sense here. I think after this we are talking about DEGs and GO enrichment on DEGs. </w:t>
      </w:r>
    </w:p>
    <w:p w14:paraId="449875B3" w14:textId="77777777" w:rsidR="0016564F" w:rsidRDefault="0016564F">
      <w:pPr>
        <w:pStyle w:val="CommentText"/>
      </w:pPr>
    </w:p>
    <w:p w14:paraId="2EE1794A" w14:textId="6DF0ECCB" w:rsidR="0016564F" w:rsidRDefault="0016564F">
      <w:pPr>
        <w:pStyle w:val="CommentText"/>
      </w:pPr>
      <w:r>
        <w:t xml:space="preserve">I am </w:t>
      </w:r>
      <w:r w:rsidR="00D544DC">
        <w:t xml:space="preserve">little confused. You can remove </w:t>
      </w:r>
      <w:r w:rsidR="00D544DC">
        <w:t>this</w:t>
      </w:r>
      <w:bookmarkStart w:id="14" w:name="_GoBack"/>
      <w:bookmarkEnd w:id="14"/>
      <w:r w:rsidR="00D544DC">
        <w:t>.</w:t>
      </w:r>
    </w:p>
  </w:comment>
  <w:comment w:id="20" w:author="Wheeler, David Linnard" w:date="2021-06-09T10:11:00Z" w:initials="WDL">
    <w:p w14:paraId="44B79F6B" w14:textId="5CAD77C5" w:rsidR="00F81FCB" w:rsidRDefault="00F81FCB">
      <w:pPr>
        <w:pStyle w:val="CommentText"/>
      </w:pPr>
      <w:r>
        <w:rPr>
          <w:rStyle w:val="CommentReference"/>
        </w:rPr>
        <w:annotationRef/>
      </w:r>
      <w:r>
        <w:t>Is there a different place that we can cite this figure?</w:t>
      </w:r>
    </w:p>
  </w:comment>
  <w:comment w:id="21" w:author="G C Upadhaya, Sudha" w:date="2021-06-11T11:40:00Z" w:initials="GCUS">
    <w:p w14:paraId="15D5B606" w14:textId="65A5B9E7" w:rsidR="003C59D0" w:rsidRDefault="003C59D0">
      <w:pPr>
        <w:pStyle w:val="CommentText"/>
      </w:pPr>
      <w:r>
        <w:rPr>
          <w:rStyle w:val="CommentReference"/>
        </w:rPr>
        <w:annotationRef/>
      </w:r>
      <w:proofErr w:type="gramStart"/>
      <w:r>
        <w:t>No</w:t>
      </w:r>
      <w:proofErr w:type="gramEnd"/>
      <w:r>
        <w:t xml:space="preserve"> we do not have. But we can write a sentence for this.</w:t>
      </w:r>
    </w:p>
  </w:comment>
  <w:comment w:id="18" w:author="Wheeler, David Linnard" w:date="2021-06-09T10:11:00Z" w:initials="WDL">
    <w:p w14:paraId="1D1554AF" w14:textId="00BD3FDF" w:rsidR="00F81FCB" w:rsidRDefault="00F81FCB">
      <w:pPr>
        <w:pStyle w:val="CommentText"/>
      </w:pPr>
      <w:r>
        <w:rPr>
          <w:rStyle w:val="CommentReference"/>
        </w:rPr>
        <w:annotationRef/>
      </w:r>
      <w:r>
        <w:t>Sudha, we should delete this paragraph. You do a better job below.</w:t>
      </w:r>
    </w:p>
  </w:comment>
  <w:comment w:id="23" w:author="Wheeler, David Linnard" w:date="2021-06-10T10:48:00Z" w:initials="WDL">
    <w:p w14:paraId="40218C81" w14:textId="05B2AF3C" w:rsidR="00F81FCB" w:rsidRDefault="00F81FCB" w:rsidP="00D6692B">
      <w:pPr>
        <w:rPr>
          <w:rFonts w:ascii="Lucida Sans" w:eastAsia="Times New Roman" w:hAnsi="Lucida Sans" w:cs="Times New Roman"/>
          <w:color w:val="191919"/>
          <w:shd w:val="clear" w:color="auto" w:fill="FFFFFF"/>
          <w:lang w:val="en-US"/>
        </w:rPr>
      </w:pPr>
      <w:r>
        <w:rPr>
          <w:rStyle w:val="CommentReference"/>
        </w:rPr>
        <w:annotationRef/>
      </w:r>
      <w:r>
        <w:t>Sudha, do you think (</w:t>
      </w:r>
      <w:proofErr w:type="spellStart"/>
      <w:r>
        <w:t>i</w:t>
      </w:r>
      <w:proofErr w:type="spellEnd"/>
      <w:r>
        <w:t xml:space="preserve">) our description of GO terms should proceed our description or DEGs since GO terms are more general than DEGs, (ii) we should try </w:t>
      </w:r>
      <w:r>
        <w:rPr>
          <w:rFonts w:ascii="Lucida Sans" w:eastAsia="Times New Roman" w:hAnsi="Lucida Sans" w:cs="Times New Roman"/>
          <w:color w:val="191919"/>
          <w:shd w:val="clear" w:color="auto" w:fill="FFFFFF"/>
          <w:lang w:val="en-US"/>
        </w:rPr>
        <w:t xml:space="preserve">Global clustering analysis (as described here: </w:t>
      </w:r>
      <w:proofErr w:type="gramStart"/>
      <w:r w:rsidRPr="00D6692B">
        <w:rPr>
          <w:rFonts w:ascii="Lucida Sans" w:eastAsia="Times New Roman" w:hAnsi="Lucida Sans" w:cs="Times New Roman"/>
          <w:color w:val="191919"/>
          <w:shd w:val="clear" w:color="auto" w:fill="FFFFFF"/>
          <w:lang w:val="en-US"/>
        </w:rPr>
        <w:t>https://www.biorxiv.org/content/10.1101/2021.03.01.433437v1.full</w:t>
      </w:r>
      <w:r>
        <w:rPr>
          <w:rFonts w:ascii="Lucida Sans" w:eastAsia="Times New Roman" w:hAnsi="Lucida Sans" w:cs="Times New Roman"/>
          <w:color w:val="191919"/>
          <w:shd w:val="clear" w:color="auto" w:fill="FFFFFF"/>
          <w:lang w:val="en-US"/>
        </w:rPr>
        <w:t xml:space="preserve"> )</w:t>
      </w:r>
      <w:proofErr w:type="gramEnd"/>
      <w:r>
        <w:rPr>
          <w:rFonts w:ascii="Lucida Sans" w:eastAsia="Times New Roman" w:hAnsi="Lucida Sans" w:cs="Times New Roman"/>
          <w:color w:val="191919"/>
          <w:shd w:val="clear" w:color="auto" w:fill="FFFFFF"/>
          <w:lang w:val="en-US"/>
        </w:rPr>
        <w:t xml:space="preserve"> in figure 3b? I also highly recommend that you skim/read this paper if you have time.</w:t>
      </w:r>
    </w:p>
    <w:p w14:paraId="67DE2DAB" w14:textId="23B70AAE" w:rsidR="00F81FCB" w:rsidRPr="00D6692B" w:rsidRDefault="00F81FCB" w:rsidP="00D6692B">
      <w:pPr>
        <w:rPr>
          <w:rFonts w:ascii="Times New Roman" w:eastAsia="Times New Roman" w:hAnsi="Times New Roman" w:cs="Times New Roman"/>
          <w:sz w:val="24"/>
          <w:szCs w:val="24"/>
          <w:lang w:val="en-US"/>
        </w:rPr>
      </w:pPr>
    </w:p>
  </w:comment>
  <w:comment w:id="24" w:author="G C Upadhaya, Sudha" w:date="2021-06-11T11:41:00Z" w:initials="GCUS">
    <w:p w14:paraId="44FC0DE7" w14:textId="77777777" w:rsidR="003C59D0" w:rsidRDefault="003C59D0">
      <w:pPr>
        <w:pStyle w:val="CommentText"/>
      </w:pPr>
      <w:r>
        <w:rPr>
          <w:rStyle w:val="CommentReference"/>
        </w:rPr>
        <w:annotationRef/>
      </w:r>
      <w:r w:rsidR="001E377B">
        <w:t xml:space="preserve">Good idea but </w:t>
      </w:r>
      <w:r>
        <w:t xml:space="preserve">I think if we change the </w:t>
      </w:r>
      <w:proofErr w:type="gramStart"/>
      <w:r>
        <w:t>order</w:t>
      </w:r>
      <w:proofErr w:type="gramEnd"/>
      <w:r>
        <w:t xml:space="preserve"> we need to introduce DEGs before GO terms.</w:t>
      </w:r>
      <w:r w:rsidR="001E377B">
        <w:t xml:space="preserve"> Since, we used DEGs to run GO enrichment analysis.</w:t>
      </w:r>
      <w:r>
        <w:t xml:space="preserve"> </w:t>
      </w:r>
      <w:r w:rsidR="001E377B">
        <w:t xml:space="preserve">We have described important DEGs after the GO terms results so it should be good in my opinion. </w:t>
      </w:r>
    </w:p>
    <w:p w14:paraId="76CE33F6" w14:textId="77777777" w:rsidR="001E377B" w:rsidRDefault="001E377B">
      <w:pPr>
        <w:pStyle w:val="CommentText"/>
      </w:pPr>
    </w:p>
    <w:p w14:paraId="4B3F0734" w14:textId="7F1FD19A" w:rsidR="001E377B" w:rsidRDefault="001E377B">
      <w:pPr>
        <w:pStyle w:val="CommentText"/>
      </w:pPr>
      <w:r>
        <w:t xml:space="preserve">Thanks for sharing the paper. I will </w:t>
      </w:r>
      <w:proofErr w:type="gramStart"/>
      <w:r>
        <w:t>take a look</w:t>
      </w:r>
      <w:proofErr w:type="gramEnd"/>
      <w:r>
        <w:t xml:space="preserve"> at the clustering analysis and let you know.</w:t>
      </w:r>
    </w:p>
  </w:comment>
  <w:comment w:id="25" w:author="Wheeler, David Linnard" w:date="2021-06-09T11:57:00Z" w:initials="WDL">
    <w:p w14:paraId="298D4685" w14:textId="77777777" w:rsidR="00F81FCB" w:rsidRDefault="00F81FCB" w:rsidP="00B903B1">
      <w:pPr>
        <w:rPr>
          <w:rFonts w:ascii="Segoe UI" w:hAnsi="Segoe UI" w:cs="Segoe UI"/>
          <w:color w:val="222222"/>
          <w:sz w:val="27"/>
          <w:szCs w:val="27"/>
          <w:shd w:val="clear" w:color="auto" w:fill="FFFFFF"/>
        </w:rPr>
      </w:pPr>
      <w:r>
        <w:rPr>
          <w:rStyle w:val="CommentReference"/>
        </w:rPr>
        <w:annotationRef/>
      </w:r>
      <w:r>
        <w:t xml:space="preserve">Sudha, check out this paper: </w:t>
      </w:r>
      <w:hyperlink r:id="rId1" w:history="1">
        <w:r w:rsidRPr="00170EB1">
          <w:rPr>
            <w:rStyle w:val="Hyperlink"/>
          </w:rPr>
          <w:t>https://www.nature.com/articles/s41598-020-66500-0</w:t>
        </w:r>
      </w:hyperlink>
      <w:r>
        <w:t xml:space="preserve"> In the 3rd paragraph of the results they say” </w:t>
      </w:r>
      <w:r>
        <w:rPr>
          <w:rFonts w:ascii="Segoe UI" w:hAnsi="Segoe UI" w:cs="Segoe UI"/>
          <w:color w:val="222222"/>
          <w:sz w:val="27"/>
          <w:szCs w:val="27"/>
          <w:shd w:val="clear" w:color="auto" w:fill="FFFFFF"/>
        </w:rPr>
        <w:t xml:space="preserve">They included biological processes such response to other organism (GO:0051707), host programmed cell death induced by symbiont (GO:0034050), salicylic acid mediated signaling pathway (GO:0009863), </w:t>
      </w:r>
      <w:proofErr w:type="spellStart"/>
      <w:r>
        <w:rPr>
          <w:rFonts w:ascii="Segoe UI" w:hAnsi="Segoe UI" w:cs="Segoe UI"/>
          <w:color w:val="222222"/>
          <w:sz w:val="27"/>
          <w:szCs w:val="27"/>
          <w:shd w:val="clear" w:color="auto" w:fill="FFFFFF"/>
        </w:rPr>
        <w:t>jasmonic</w:t>
      </w:r>
      <w:proofErr w:type="spellEnd"/>
      <w:r>
        <w:rPr>
          <w:rFonts w:ascii="Segoe UI" w:hAnsi="Segoe UI" w:cs="Segoe UI"/>
          <w:color w:val="222222"/>
          <w:sz w:val="27"/>
          <w:szCs w:val="27"/>
          <w:shd w:val="clear" w:color="auto" w:fill="FFFFFF"/>
        </w:rPr>
        <w:t xml:space="preserve"> acid mediated signaling pathway (GO:0009867), response to oxidative stress (GO:0006979), immune system process (GO:0002376), positive regulation of flavonoid biosynthetic process (GO:0009963) and others (Fig. </w:t>
      </w:r>
      <w:hyperlink r:id="rId2" w:anchor="Fig3" w:history="1">
        <w:r>
          <w:rPr>
            <w:rStyle w:val="Hyperlink"/>
            <w:rFonts w:ascii="Segoe UI" w:hAnsi="Segoe UI" w:cs="Segoe UI"/>
            <w:color w:val="006699"/>
            <w:sz w:val="27"/>
            <w:szCs w:val="27"/>
            <w:shd w:val="clear" w:color="auto" w:fill="FFFFFF"/>
          </w:rPr>
          <w:t>3</w:t>
        </w:r>
      </w:hyperlink>
      <w:r>
        <w:rPr>
          <w:rFonts w:ascii="Segoe UI" w:hAnsi="Segoe UI" w:cs="Segoe UI"/>
          <w:color w:val="222222"/>
          <w:sz w:val="27"/>
          <w:szCs w:val="27"/>
          <w:shd w:val="clear" w:color="auto" w:fill="FFFFFF"/>
        </w:rPr>
        <w:t>, Supplementary Tables </w:t>
      </w:r>
      <w:hyperlink r:id="rId3" w:anchor="MOESM6" w:history="1">
        <w:r>
          <w:rPr>
            <w:rStyle w:val="Hyperlink"/>
            <w:rFonts w:ascii="Segoe UI" w:hAnsi="Segoe UI" w:cs="Segoe UI"/>
            <w:color w:val="006699"/>
            <w:sz w:val="27"/>
            <w:szCs w:val="27"/>
            <w:shd w:val="clear" w:color="auto" w:fill="FFFFFF"/>
          </w:rPr>
          <w:t>5</w:t>
        </w:r>
      </w:hyperlink>
      <w:r>
        <w:rPr>
          <w:rFonts w:ascii="Segoe UI" w:hAnsi="Segoe UI" w:cs="Segoe UI"/>
          <w:color w:val="222222"/>
          <w:sz w:val="27"/>
          <w:szCs w:val="27"/>
          <w:shd w:val="clear" w:color="auto" w:fill="FFFFFF"/>
        </w:rPr>
        <w:t> and </w:t>
      </w:r>
      <w:hyperlink r:id="rId4" w:anchor="MOESM7" w:history="1">
        <w:r>
          <w:rPr>
            <w:rStyle w:val="Hyperlink"/>
            <w:rFonts w:ascii="Segoe UI" w:hAnsi="Segoe UI" w:cs="Segoe UI"/>
            <w:color w:val="006699"/>
            <w:sz w:val="27"/>
            <w:szCs w:val="27"/>
            <w:shd w:val="clear" w:color="auto" w:fill="FFFFFF"/>
          </w:rPr>
          <w:t>6</w:t>
        </w:r>
      </w:hyperlink>
      <w:r>
        <w:rPr>
          <w:rFonts w:ascii="Segoe UI" w:hAnsi="Segoe UI" w:cs="Segoe UI"/>
          <w:color w:val="222222"/>
          <w:sz w:val="27"/>
          <w:szCs w:val="27"/>
          <w:shd w:val="clear" w:color="auto" w:fill="FFFFFF"/>
        </w:rPr>
        <w:t> and Supplementary Figs. </w:t>
      </w:r>
      <w:hyperlink r:id="rId5" w:anchor="MOESM1" w:history="1">
        <w:r>
          <w:rPr>
            <w:rStyle w:val="Hyperlink"/>
            <w:rFonts w:ascii="Segoe UI" w:hAnsi="Segoe UI" w:cs="Segoe UI"/>
            <w:color w:val="006699"/>
            <w:sz w:val="27"/>
            <w:szCs w:val="27"/>
            <w:shd w:val="clear" w:color="auto" w:fill="FFFFFF"/>
          </w:rPr>
          <w:t>1</w:t>
        </w:r>
      </w:hyperlink>
      <w:r>
        <w:rPr>
          <w:rFonts w:ascii="Segoe UI" w:hAnsi="Segoe UI" w:cs="Segoe UI"/>
          <w:color w:val="222222"/>
          <w:sz w:val="27"/>
          <w:szCs w:val="27"/>
          <w:shd w:val="clear" w:color="auto" w:fill="FFFFFF"/>
        </w:rPr>
        <w:t> to </w:t>
      </w:r>
      <w:hyperlink r:id="rId6" w:anchor="MOESM1" w:history="1">
        <w:r>
          <w:rPr>
            <w:rStyle w:val="Hyperlink"/>
            <w:rFonts w:ascii="Segoe UI" w:hAnsi="Segoe UI" w:cs="Segoe UI"/>
            <w:color w:val="006699"/>
            <w:sz w:val="27"/>
            <w:szCs w:val="27"/>
            <w:shd w:val="clear" w:color="auto" w:fill="FFFFFF"/>
          </w:rPr>
          <w:t>6</w:t>
        </w:r>
      </w:hyperlink>
      <w:r>
        <w:rPr>
          <w:rFonts w:ascii="Segoe UI" w:hAnsi="Segoe UI" w:cs="Segoe UI"/>
          <w:color w:val="222222"/>
          <w:sz w:val="27"/>
          <w:szCs w:val="27"/>
          <w:shd w:val="clear" w:color="auto" w:fill="FFFFFF"/>
        </w:rPr>
        <w:t xml:space="preserve">).” </w:t>
      </w:r>
      <w:r>
        <w:rPr>
          <w:rFonts w:ascii="Segoe UI" w:hAnsi="Segoe UI" w:cs="Segoe UI"/>
          <w:color w:val="222222"/>
          <w:sz w:val="27"/>
          <w:szCs w:val="27"/>
          <w:shd w:val="clear" w:color="auto" w:fill="FFFFFF"/>
        </w:rPr>
        <w:br/>
        <w:t>Should we also insert this notation: (GO:X) after each term?</w:t>
      </w:r>
    </w:p>
    <w:p w14:paraId="4C501476" w14:textId="57C7DD9A" w:rsidR="00F81FCB" w:rsidRDefault="00F81FCB" w:rsidP="00B903B1"/>
  </w:comment>
  <w:comment w:id="52" w:author="Wheeler, David Linnard" w:date="2021-06-03T10:24:00Z" w:initials="WDL">
    <w:p w14:paraId="72A0C4F3" w14:textId="7516BDFE" w:rsidR="00F81FCB" w:rsidRDefault="00F81FCB">
      <w:pPr>
        <w:pStyle w:val="CommentText"/>
      </w:pPr>
      <w:r>
        <w:rPr>
          <w:rStyle w:val="CommentReference"/>
        </w:rPr>
        <w:annotationRef/>
      </w:r>
      <w:r>
        <w:t xml:space="preserve">Sudha, Dennis does not think we should use “virulence” here </w:t>
      </w:r>
      <w:proofErr w:type="spellStart"/>
      <w:r>
        <w:t>bc</w:t>
      </w:r>
      <w:proofErr w:type="spellEnd"/>
      <w:r>
        <w:t xml:space="preserve"> we do not know the genes underlying the phenotypes. Aggressiveness is outdated and used by no one but us (!) but …. Sometimes we have to compromise.</w:t>
      </w:r>
    </w:p>
  </w:comment>
  <w:comment w:id="53" w:author="G C Upadhaya, Sudha" w:date="2021-06-11T10:53:00Z" w:initials="GCUS">
    <w:p w14:paraId="30163C59" w14:textId="0C080A63" w:rsidR="0003234B" w:rsidRDefault="0003234B">
      <w:pPr>
        <w:pStyle w:val="CommentText"/>
      </w:pPr>
      <w:r>
        <w:rPr>
          <w:rStyle w:val="CommentReference"/>
        </w:rPr>
        <w:annotationRef/>
      </w:r>
      <w:r>
        <w:t xml:space="preserve">Yeah. Sounds good. </w:t>
      </w:r>
      <w:proofErr w:type="spellStart"/>
      <w:r>
        <w:t>Vd</w:t>
      </w:r>
      <w:proofErr w:type="spellEnd"/>
      <w:r>
        <w:t xml:space="preserve"> system is too complicated with </w:t>
      </w:r>
      <w:r w:rsidR="00687BAC">
        <w:t>hundreds</w:t>
      </w:r>
      <w:r>
        <w:t xml:space="preserve"> of hosts involved</w:t>
      </w:r>
    </w:p>
  </w:comment>
  <w:comment w:id="54" w:author="Wheeler, David Linnard" w:date="2021-04-27T10:41:00Z" w:initials="WDL">
    <w:p w14:paraId="0A70E951" w14:textId="2EF27394" w:rsidR="00F81FCB" w:rsidRDefault="00F81FCB">
      <w:pPr>
        <w:pStyle w:val="CommentText"/>
      </w:pPr>
      <w:r>
        <w:rPr>
          <w:rStyle w:val="CommentReference"/>
        </w:rPr>
        <w:annotationRef/>
      </w:r>
      <w:r>
        <w:t>We need to address this in the discussion.</w:t>
      </w:r>
    </w:p>
  </w:comment>
  <w:comment w:id="55" w:author="Wheeler, David Linnard" w:date="2021-04-05T10:13:00Z" w:initials="WDL">
    <w:p w14:paraId="1923021B" w14:textId="77777777" w:rsidR="00F81FCB" w:rsidRDefault="00F81FCB"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56" w:author="Wheeler, David Linnard" w:date="2021-04-26T10:51:00Z" w:initials="WDL">
    <w:p w14:paraId="49378B99" w14:textId="312B620F" w:rsidR="00F81FCB" w:rsidRDefault="00F81FCB">
      <w:pPr>
        <w:pStyle w:val="CommentText"/>
      </w:pPr>
      <w:r>
        <w:rPr>
          <w:rStyle w:val="CommentReference"/>
        </w:rPr>
        <w:annotationRef/>
      </w:r>
      <w:r>
        <w:t>David- insert brief summary sentence/paragraph.</w:t>
      </w:r>
    </w:p>
  </w:comment>
  <w:comment w:id="152" w:author="Wheeler, David Linnard" w:date="2021-04-27T10:48:00Z" w:initials="WDL">
    <w:p w14:paraId="593C9EC0" w14:textId="59A188F5" w:rsidR="00F81FCB" w:rsidRDefault="00F81FCB">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AF4262" w15:done="0"/>
  <w15:commentEx w15:paraId="0CE37D01" w15:done="0"/>
  <w15:commentEx w15:paraId="13D6FF62" w15:done="0"/>
  <w15:commentEx w15:paraId="2EE1794A" w15:done="0"/>
  <w15:commentEx w15:paraId="44B79F6B" w15:done="0"/>
  <w15:commentEx w15:paraId="15D5B606" w15:paraIdParent="44B79F6B" w15:done="0"/>
  <w15:commentEx w15:paraId="1D1554AF" w15:done="0"/>
  <w15:commentEx w15:paraId="67DE2DAB" w15:done="0"/>
  <w15:commentEx w15:paraId="4B3F0734" w15:paraIdParent="67DE2DAB" w15:done="0"/>
  <w15:commentEx w15:paraId="4C501476" w15:done="0"/>
  <w15:commentEx w15:paraId="72A0C4F3" w15:done="0"/>
  <w15:commentEx w15:paraId="30163C59" w15:paraIdParent="72A0C4F3"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0837D" w16cex:dateUtc="2021-06-01T16:59:00Z"/>
  <w16cex:commentExtensible w16cex:durableId="246B124D" w16cex:dateUtc="2021-06-09T17:11:00Z"/>
  <w16cex:commentExtensible w16cex:durableId="246B1267" w16cex:dateUtc="2021-06-09T17:11:00Z"/>
  <w16cex:commentExtensible w16cex:durableId="246C6C80" w16cex:dateUtc="2021-06-10T17:48:00Z"/>
  <w16cex:commentExtensible w16cex:durableId="2468A749" w16cex:dateUtc="2021-06-07T21:10:00Z"/>
  <w16cex:commentExtensible w16cex:durableId="246B2B29" w16cex:dateUtc="2021-06-09T18:57:00Z"/>
  <w16cex:commentExtensible w16cex:durableId="246327AD" w16cex:dateUtc="2021-06-03T17:04:00Z"/>
  <w16cex:commentExtensible w16cex:durableId="24632C5A" w16cex:dateUtc="2021-06-03T17:24: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AF4262" w16cid:durableId="2422893D"/>
  <w16cid:commentId w16cid:paraId="0CE37D01" w16cid:durableId="24228C44"/>
  <w16cid:commentId w16cid:paraId="13D6FF62" w16cid:durableId="240EC52A"/>
  <w16cid:commentId w16cid:paraId="2EE1794A" w16cid:durableId="246DD167"/>
  <w16cid:commentId w16cid:paraId="44B79F6B" w16cid:durableId="246B124D"/>
  <w16cid:commentId w16cid:paraId="15D5B606" w16cid:durableId="246DCA16"/>
  <w16cid:commentId w16cid:paraId="1D1554AF" w16cid:durableId="246B1267"/>
  <w16cid:commentId w16cid:paraId="67DE2DAB" w16cid:durableId="246C6C80"/>
  <w16cid:commentId w16cid:paraId="4B3F0734" w16cid:durableId="246DCA78"/>
  <w16cid:commentId w16cid:paraId="4C501476" w16cid:durableId="246B2B29"/>
  <w16cid:commentId w16cid:paraId="72A0C4F3" w16cid:durableId="24632C5A"/>
  <w16cid:commentId w16cid:paraId="30163C59" w16cid:durableId="246DBF11"/>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80ECC" w14:textId="77777777" w:rsidR="00972D80" w:rsidRDefault="00972D80" w:rsidP="00094571">
      <w:pPr>
        <w:spacing w:line="240" w:lineRule="auto"/>
      </w:pPr>
      <w:r>
        <w:separator/>
      </w:r>
    </w:p>
  </w:endnote>
  <w:endnote w:type="continuationSeparator" w:id="0">
    <w:p w14:paraId="7D7618D5" w14:textId="77777777" w:rsidR="00972D80" w:rsidRDefault="00972D80"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00000000000000000"/>
    <w:charset w:val="00"/>
    <w:family w:val="auto"/>
    <w:pitch w:val="variable"/>
    <w:sig w:usb0="E0000AFF" w:usb1="5000217F" w:usb2="0000002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Lucida Sans">
    <w:panose1 w:val="020B0602030504020204"/>
    <w:charset w:val="00"/>
    <w:family w:val="swiss"/>
    <w:pitch w:val="variable"/>
    <w:sig w:usb0="00000003" w:usb1="00000000" w:usb2="00000000" w:usb3="00000000" w:csb0="00000001" w:csb1="00000000"/>
  </w:font>
  <w:font w:name="Rh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E2D49" w14:textId="77777777" w:rsidR="00972D80" w:rsidRDefault="00972D80" w:rsidP="00094571">
      <w:pPr>
        <w:spacing w:line="240" w:lineRule="auto"/>
      </w:pPr>
      <w:r>
        <w:separator/>
      </w:r>
    </w:p>
  </w:footnote>
  <w:footnote w:type="continuationSeparator" w:id="0">
    <w:p w14:paraId="4CC1A4FA" w14:textId="77777777" w:rsidR="00972D80" w:rsidRDefault="00972D80"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3234B"/>
    <w:rsid w:val="00054C1B"/>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6737"/>
    <w:rsid w:val="00127F4B"/>
    <w:rsid w:val="001421F5"/>
    <w:rsid w:val="00150AA6"/>
    <w:rsid w:val="00164C13"/>
    <w:rsid w:val="0016564F"/>
    <w:rsid w:val="001666B1"/>
    <w:rsid w:val="00171845"/>
    <w:rsid w:val="00175E9F"/>
    <w:rsid w:val="001768F8"/>
    <w:rsid w:val="00177627"/>
    <w:rsid w:val="00180EA5"/>
    <w:rsid w:val="001825CF"/>
    <w:rsid w:val="00182DA8"/>
    <w:rsid w:val="00184059"/>
    <w:rsid w:val="00186225"/>
    <w:rsid w:val="001915C2"/>
    <w:rsid w:val="001A4804"/>
    <w:rsid w:val="001B3632"/>
    <w:rsid w:val="001C4BD7"/>
    <w:rsid w:val="001C6980"/>
    <w:rsid w:val="001D4BC4"/>
    <w:rsid w:val="001E0302"/>
    <w:rsid w:val="001E060C"/>
    <w:rsid w:val="001E377B"/>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C2EE4"/>
    <w:rsid w:val="002D00BF"/>
    <w:rsid w:val="002D33E3"/>
    <w:rsid w:val="002D3B68"/>
    <w:rsid w:val="002D5873"/>
    <w:rsid w:val="002E500C"/>
    <w:rsid w:val="002E7BA1"/>
    <w:rsid w:val="002F1F57"/>
    <w:rsid w:val="002F357E"/>
    <w:rsid w:val="00310BDC"/>
    <w:rsid w:val="0031105B"/>
    <w:rsid w:val="00311EC0"/>
    <w:rsid w:val="00334107"/>
    <w:rsid w:val="00353988"/>
    <w:rsid w:val="00357099"/>
    <w:rsid w:val="003666B0"/>
    <w:rsid w:val="00376DF9"/>
    <w:rsid w:val="00382388"/>
    <w:rsid w:val="003827D1"/>
    <w:rsid w:val="003842E4"/>
    <w:rsid w:val="003C29D3"/>
    <w:rsid w:val="003C59D0"/>
    <w:rsid w:val="003D5628"/>
    <w:rsid w:val="003D6FC8"/>
    <w:rsid w:val="003F1ABE"/>
    <w:rsid w:val="003F5941"/>
    <w:rsid w:val="00414BAE"/>
    <w:rsid w:val="0042478E"/>
    <w:rsid w:val="00443C68"/>
    <w:rsid w:val="0045093A"/>
    <w:rsid w:val="004619FB"/>
    <w:rsid w:val="00471180"/>
    <w:rsid w:val="00474EDA"/>
    <w:rsid w:val="004862B4"/>
    <w:rsid w:val="00487F37"/>
    <w:rsid w:val="004924AA"/>
    <w:rsid w:val="00493A74"/>
    <w:rsid w:val="0049549A"/>
    <w:rsid w:val="004961B5"/>
    <w:rsid w:val="004A326B"/>
    <w:rsid w:val="004A4D15"/>
    <w:rsid w:val="004B06D2"/>
    <w:rsid w:val="004B0B3D"/>
    <w:rsid w:val="004B2F9D"/>
    <w:rsid w:val="004B52C0"/>
    <w:rsid w:val="004D65E4"/>
    <w:rsid w:val="004F1C44"/>
    <w:rsid w:val="004F3F51"/>
    <w:rsid w:val="004F57B9"/>
    <w:rsid w:val="004F6600"/>
    <w:rsid w:val="00531DCA"/>
    <w:rsid w:val="00537147"/>
    <w:rsid w:val="00547086"/>
    <w:rsid w:val="00564B23"/>
    <w:rsid w:val="00565572"/>
    <w:rsid w:val="00567591"/>
    <w:rsid w:val="0058657D"/>
    <w:rsid w:val="005A0BC5"/>
    <w:rsid w:val="005A30AC"/>
    <w:rsid w:val="005A5AB5"/>
    <w:rsid w:val="005A7434"/>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6691"/>
    <w:rsid w:val="00682880"/>
    <w:rsid w:val="00682AF8"/>
    <w:rsid w:val="00686B68"/>
    <w:rsid w:val="00687BAC"/>
    <w:rsid w:val="006B1658"/>
    <w:rsid w:val="006F1837"/>
    <w:rsid w:val="00721C97"/>
    <w:rsid w:val="00725196"/>
    <w:rsid w:val="0073486D"/>
    <w:rsid w:val="00734ED8"/>
    <w:rsid w:val="00737FD0"/>
    <w:rsid w:val="00741205"/>
    <w:rsid w:val="00742DA3"/>
    <w:rsid w:val="00745681"/>
    <w:rsid w:val="00783F50"/>
    <w:rsid w:val="00787EB7"/>
    <w:rsid w:val="00790E04"/>
    <w:rsid w:val="007915A1"/>
    <w:rsid w:val="00795303"/>
    <w:rsid w:val="007A653F"/>
    <w:rsid w:val="007B03DB"/>
    <w:rsid w:val="007B68EB"/>
    <w:rsid w:val="007B7167"/>
    <w:rsid w:val="007C253B"/>
    <w:rsid w:val="007D6B56"/>
    <w:rsid w:val="007E12F1"/>
    <w:rsid w:val="007F7874"/>
    <w:rsid w:val="0081256B"/>
    <w:rsid w:val="0081461C"/>
    <w:rsid w:val="0081502B"/>
    <w:rsid w:val="008157D3"/>
    <w:rsid w:val="0081659D"/>
    <w:rsid w:val="00816986"/>
    <w:rsid w:val="0082611D"/>
    <w:rsid w:val="00830C3C"/>
    <w:rsid w:val="008437E2"/>
    <w:rsid w:val="00844957"/>
    <w:rsid w:val="00846978"/>
    <w:rsid w:val="0085077C"/>
    <w:rsid w:val="00853AFC"/>
    <w:rsid w:val="00861EB8"/>
    <w:rsid w:val="0086401D"/>
    <w:rsid w:val="00866E00"/>
    <w:rsid w:val="0087123C"/>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72D80"/>
    <w:rsid w:val="00984878"/>
    <w:rsid w:val="00990D18"/>
    <w:rsid w:val="00997FDB"/>
    <w:rsid w:val="009A00C9"/>
    <w:rsid w:val="009B1AE7"/>
    <w:rsid w:val="009B3520"/>
    <w:rsid w:val="009B4841"/>
    <w:rsid w:val="009C4E95"/>
    <w:rsid w:val="009D25B5"/>
    <w:rsid w:val="009F19EA"/>
    <w:rsid w:val="009F3269"/>
    <w:rsid w:val="009F403F"/>
    <w:rsid w:val="009F4C64"/>
    <w:rsid w:val="00A035CE"/>
    <w:rsid w:val="00A12700"/>
    <w:rsid w:val="00A20501"/>
    <w:rsid w:val="00A30AEE"/>
    <w:rsid w:val="00A31330"/>
    <w:rsid w:val="00A314C4"/>
    <w:rsid w:val="00A33237"/>
    <w:rsid w:val="00A46A5D"/>
    <w:rsid w:val="00A47A00"/>
    <w:rsid w:val="00A52A41"/>
    <w:rsid w:val="00A601EE"/>
    <w:rsid w:val="00A62C5B"/>
    <w:rsid w:val="00A704F9"/>
    <w:rsid w:val="00AA32A0"/>
    <w:rsid w:val="00AB039C"/>
    <w:rsid w:val="00AE520C"/>
    <w:rsid w:val="00AF243B"/>
    <w:rsid w:val="00B07F49"/>
    <w:rsid w:val="00B13E31"/>
    <w:rsid w:val="00B15D4D"/>
    <w:rsid w:val="00B30DBC"/>
    <w:rsid w:val="00B3146A"/>
    <w:rsid w:val="00B40B29"/>
    <w:rsid w:val="00B43835"/>
    <w:rsid w:val="00B46D3F"/>
    <w:rsid w:val="00B54CAD"/>
    <w:rsid w:val="00B574E2"/>
    <w:rsid w:val="00B62E80"/>
    <w:rsid w:val="00B666A5"/>
    <w:rsid w:val="00B7187E"/>
    <w:rsid w:val="00B8417C"/>
    <w:rsid w:val="00B841BD"/>
    <w:rsid w:val="00B85E07"/>
    <w:rsid w:val="00B903B1"/>
    <w:rsid w:val="00B9386B"/>
    <w:rsid w:val="00BB40F6"/>
    <w:rsid w:val="00BB693E"/>
    <w:rsid w:val="00BC57B1"/>
    <w:rsid w:val="00C00CE8"/>
    <w:rsid w:val="00C03521"/>
    <w:rsid w:val="00C039C2"/>
    <w:rsid w:val="00C16C9D"/>
    <w:rsid w:val="00C21599"/>
    <w:rsid w:val="00C26F51"/>
    <w:rsid w:val="00C3258C"/>
    <w:rsid w:val="00C34AC2"/>
    <w:rsid w:val="00C57BF0"/>
    <w:rsid w:val="00C62F64"/>
    <w:rsid w:val="00C735BC"/>
    <w:rsid w:val="00C76B98"/>
    <w:rsid w:val="00C8163F"/>
    <w:rsid w:val="00C869E3"/>
    <w:rsid w:val="00CA2934"/>
    <w:rsid w:val="00CA6B87"/>
    <w:rsid w:val="00CC693D"/>
    <w:rsid w:val="00CD5329"/>
    <w:rsid w:val="00CD5B51"/>
    <w:rsid w:val="00CE0C02"/>
    <w:rsid w:val="00CE3158"/>
    <w:rsid w:val="00CF553A"/>
    <w:rsid w:val="00CF5C09"/>
    <w:rsid w:val="00D03AE7"/>
    <w:rsid w:val="00D05D31"/>
    <w:rsid w:val="00D245B1"/>
    <w:rsid w:val="00D25A0D"/>
    <w:rsid w:val="00D31369"/>
    <w:rsid w:val="00D31A90"/>
    <w:rsid w:val="00D44044"/>
    <w:rsid w:val="00D51BCD"/>
    <w:rsid w:val="00D544DC"/>
    <w:rsid w:val="00D617B6"/>
    <w:rsid w:val="00D618DB"/>
    <w:rsid w:val="00D61F82"/>
    <w:rsid w:val="00D622BD"/>
    <w:rsid w:val="00D6269E"/>
    <w:rsid w:val="00D6692B"/>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4F7"/>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27F1"/>
    <w:rsid w:val="00F2384C"/>
    <w:rsid w:val="00F24385"/>
    <w:rsid w:val="00F32819"/>
    <w:rsid w:val="00F4032F"/>
    <w:rsid w:val="00F42629"/>
    <w:rsid w:val="00F46AF5"/>
    <w:rsid w:val="00F5008C"/>
    <w:rsid w:val="00F50A8B"/>
    <w:rsid w:val="00F60084"/>
    <w:rsid w:val="00F62633"/>
    <w:rsid w:val="00F64697"/>
    <w:rsid w:val="00F65440"/>
    <w:rsid w:val="00F71CA4"/>
    <w:rsid w:val="00F72381"/>
    <w:rsid w:val="00F81D7D"/>
    <w:rsid w:val="00F81FCB"/>
    <w:rsid w:val="00F86A7E"/>
    <w:rsid w:val="00F9199F"/>
    <w:rsid w:val="00F9304B"/>
    <w:rsid w:val="00FA711E"/>
    <w:rsid w:val="00FB0E56"/>
    <w:rsid w:val="00FB3C8B"/>
    <w:rsid w:val="00FB5222"/>
    <w:rsid w:val="00FB532F"/>
    <w:rsid w:val="00FC66AE"/>
    <w:rsid w:val="00FD39A7"/>
    <w:rsid w:val="00FD54A8"/>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131483705">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98-020-66500-0" TargetMode="External"/><Relationship Id="rId2" Type="http://schemas.openxmlformats.org/officeDocument/2006/relationships/hyperlink" Target="https://www.nature.com/articles/s41598-020-66500-0" TargetMode="External"/><Relationship Id="rId1" Type="http://schemas.openxmlformats.org/officeDocument/2006/relationships/hyperlink" Target="https://www.nature.com/articles/s41598-020-66500-0" TargetMode="External"/><Relationship Id="rId6" Type="http://schemas.openxmlformats.org/officeDocument/2006/relationships/hyperlink" Target="https://www.nature.com/articles/s41598-020-66500-0" TargetMode="External"/><Relationship Id="rId5" Type="http://schemas.openxmlformats.org/officeDocument/2006/relationships/hyperlink" Target="https://www.nature.com/articles/s41598-020-66500-0" TargetMode="External"/><Relationship Id="rId4" Type="http://schemas.openxmlformats.org/officeDocument/2006/relationships/hyperlink" Target="https://www.nature.com/articles/s41598-020-66500-0"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yperlink" Target="https://apsjournals.apsnet.org/doi/10.1094/PHP-2011-0323-02-RS" TargetMode="Externa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doi.org/10.1186/1471-2164-14-852" TargetMode="External"/><Relationship Id="rId34" Type="http://schemas.openxmlformats.org/officeDocument/2006/relationships/hyperlink" Target="https://doi.org/10.1094/PHP-2011-0323-02-RS"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psjournals.apsnet.org/doi/10.1094/PHP-2011-0323-02-RS"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1371/journal.ppat.1002137" TargetMode="External"/><Relationship Id="rId29" Type="http://schemas.openxmlformats.org/officeDocument/2006/relationships/hyperlink" Target="https://apsjournals.apsnet.org/doi/10.1094/PHP-2011-0323-02-RS" TargetMode="External"/><Relationship Id="rId41"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10.png"/><Relationship Id="rId40" Type="http://schemas.openxmlformats.org/officeDocument/2006/relationships/image" Target="media/image13.png"/><Relationship Id="rId45"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111/nph.15567" TargetMode="External"/><Relationship Id="rId28" Type="http://schemas.openxmlformats.org/officeDocument/2006/relationships/hyperlink" Target="https://apsjournals.apsnet.org/doi/10.1094/PHP-2011-0323-02-RS" TargetMode="External"/><Relationship Id="rId36" Type="http://schemas.openxmlformats.org/officeDocument/2006/relationships/image" Target="media/image9.png"/><Relationship Id="rId10" Type="http://schemas.microsoft.com/office/2016/09/relationships/commentsIds" Target="commentsIds.xml"/><Relationship Id="rId19" Type="http://schemas.openxmlformats.org/officeDocument/2006/relationships/hyperlink" Target="https://www.apsnet.org/edcenter/intropp/lessons/fungi/ascomycetes/Pages/VerticilliumWilt.aspx" TargetMode="External"/><Relationship Id="rId31" Type="http://schemas.openxmlformats.org/officeDocument/2006/relationships/hyperlink" Target="https://apsjournals.apsnet.org/doi/10.1094/PHP-2011-0323-02-RS"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tiff"/><Relationship Id="rId22" Type="http://schemas.openxmlformats.org/officeDocument/2006/relationships/hyperlink" Target="https://doi.org/10.3389/fpls.2015.00428"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38/nature10158" TargetMode="External"/><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FF0B-D010-4522-A569-77753543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38</Pages>
  <Words>6835</Words>
  <Characters>38964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G C Upadhaya, Sudha</cp:lastModifiedBy>
  <cp:revision>15</cp:revision>
  <dcterms:created xsi:type="dcterms:W3CDTF">2021-06-10T17:59:00Z</dcterms:created>
  <dcterms:modified xsi:type="dcterms:W3CDTF">2021-06-11T19:17:00Z</dcterms:modified>
</cp:coreProperties>
</file>